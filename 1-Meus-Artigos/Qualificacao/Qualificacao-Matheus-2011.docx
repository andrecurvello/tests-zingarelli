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89984" behindDoc="0" locked="0" layoutInCell="0" allowOverlap="1">
                <wp:simplePos x="0" y="0"/>
                <wp:positionH relativeFrom="column">
                  <wp:posOffset>3486150</wp:posOffset>
                </wp:positionH>
                <wp:positionV relativeFrom="paragraph">
                  <wp:posOffset>95250</wp:posOffset>
                </wp:positionV>
                <wp:extent cx="2743200" cy="1005840"/>
                <wp:effectExtent l="5715" t="5715" r="13335" b="7620"/>
                <wp:wrapNone/>
                <wp:docPr id="1122" name="Caixa de texto 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005840"/>
                        </a:xfrm>
                        <a:prstGeom prst="rect">
                          <a:avLst/>
                        </a:prstGeom>
                        <a:solidFill>
                          <a:srgbClr val="FFFFFF"/>
                        </a:solidFill>
                        <a:ln w="9525">
                          <a:solidFill>
                            <a:srgbClr val="000000"/>
                          </a:solidFill>
                          <a:miter lim="800000"/>
                          <a:headEnd/>
                          <a:tailEnd/>
                        </a:ln>
                      </wps:spPr>
                      <wps:txbx>
                        <w:txbxContent>
                          <w:p w:rsidR="00C71D24" w:rsidRDefault="00C71D24" w:rsidP="00C66F32">
                            <w:pPr>
                              <w:jc w:val="center"/>
                              <w:rPr>
                                <w:sz w:val="18"/>
                              </w:rPr>
                            </w:pPr>
                            <w:r>
                              <w:rPr>
                                <w:sz w:val="18"/>
                              </w:rPr>
                              <w:t>SERVIÇO DE PÓS-GRADUAÇÃO DO ICMC-USP</w:t>
                            </w:r>
                          </w:p>
                          <w:p w:rsidR="00C71D24" w:rsidRDefault="00C71D24" w:rsidP="00C66F32"/>
                          <w:p w:rsidR="00C71D24" w:rsidRDefault="00C71D24" w:rsidP="00C66F32">
                            <w:r>
                              <w:t>Data de Depósito:</w:t>
                            </w:r>
                          </w:p>
                          <w:p w:rsidR="00C71D24" w:rsidRDefault="00C71D24" w:rsidP="00C66F32"/>
                          <w:p w:rsidR="00C71D24" w:rsidRDefault="00C71D24" w:rsidP="00C66F32">
                            <w:r>
                              <w:t>Assinatura:________________________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122" o:spid="_x0000_s1026" type="#_x0000_t202" style="position:absolute;left:0;text-align:left;margin-left:274.5pt;margin-top:7.5pt;width:3in;height:7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" o:allowincell="f">
                <v:textbox>
                  <w:txbxContent>
                    <w:p w:rsidR="00C71D24" w:rsidRDefault="00C71D24" w:rsidP="00C66F32">
                      <w:pPr>
                        <w:jc w:val="center"/>
                        <w:rPr>
                          <w:sz w:val="18"/>
                        </w:rPr>
                      </w:pPr>
                      <w:r>
                        <w:rPr>
                          <w:sz w:val="18"/>
                        </w:rPr>
                        <w:t>SERVIÇO DE PÓS-GRADUAÇÃO DO ICMC-USP</w:t>
                      </w:r>
                    </w:p>
                    <w:p w:rsidR="00C71D24" w:rsidRDefault="00C71D24" w:rsidP="00C66F32"/>
                    <w:p w:rsidR="00C71D24" w:rsidRDefault="00C71D24" w:rsidP="00C66F32">
                      <w:r>
                        <w:t>Data de Depósito:</w:t>
                      </w:r>
                    </w:p>
                    <w:p w:rsidR="00C71D24" w:rsidRDefault="00C71D24" w:rsidP="00C66F32"/>
                    <w:p w:rsidR="00C71D24" w:rsidRDefault="00C71D24" w:rsidP="00C66F32">
                      <w:r>
                        <w:t>Assinatura:________________________</w:t>
                      </w:r>
                    </w:p>
                  </w:txbxContent>
                </v:textbox>
              </v:shape>
            </w:pict>
          </mc:Fallback>
        </mc:AlternateContent>
      </w: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ED10F4" w:rsidP="00C66F32">
      <w:pPr>
        <w:tabs>
          <w:tab w:val="left" w:pos="8080"/>
          <w:tab w:val="left" w:pos="9356"/>
        </w:tabs>
        <w:spacing w:after="0" w:line="240" w:lineRule="auto"/>
        <w:ind w:left="1134" w:right="-285"/>
        <w:jc w:val="center"/>
        <w:rPr>
          <w:rFonts w:ascii="Times New Roman" w:eastAsia="Times New Roman" w:hAnsi="Times New Roman" w:cs="Times New Roman"/>
          <w:iCs/>
          <w:color w:val="FF0000"/>
          <w:sz w:val="24"/>
          <w:szCs w:val="24"/>
          <w:lang w:eastAsia="pt-BR"/>
        </w:rPr>
      </w:pPr>
      <w:r>
        <w:rPr>
          <w:rFonts w:ascii="Tahoma" w:eastAsia="Times New Roman" w:hAnsi="Tahoma" w:cs="Times New Roman"/>
          <w:sz w:val="34"/>
          <w:szCs w:val="24"/>
          <w:lang w:eastAsia="pt-BR"/>
        </w:rPr>
        <w:t>Reversão de i</w:t>
      </w:r>
      <w:r w:rsidR="00C66F32" w:rsidRPr="00C66F32">
        <w:rPr>
          <w:rFonts w:ascii="Tahoma" w:eastAsia="Times New Roman" w:hAnsi="Tahoma" w:cs="Times New Roman"/>
          <w:sz w:val="34"/>
          <w:szCs w:val="24"/>
          <w:lang w:eastAsia="pt-BR"/>
        </w:rPr>
        <w:t xml:space="preserve">magens e </w:t>
      </w:r>
      <w:r>
        <w:rPr>
          <w:rFonts w:ascii="Tahoma" w:eastAsia="Times New Roman" w:hAnsi="Tahoma" w:cs="Times New Roman"/>
          <w:sz w:val="34"/>
          <w:szCs w:val="24"/>
          <w:lang w:eastAsia="pt-BR"/>
        </w:rPr>
        <w:t>vídeos es</w:t>
      </w:r>
      <w:r w:rsidR="00C66F32" w:rsidRPr="00C66F32">
        <w:rPr>
          <w:rFonts w:ascii="Tahoma" w:eastAsia="Times New Roman" w:hAnsi="Tahoma" w:cs="Times New Roman"/>
          <w:sz w:val="34"/>
          <w:szCs w:val="24"/>
          <w:lang w:eastAsia="pt-BR"/>
        </w:rPr>
        <w:t xml:space="preserve">tereoscópicos </w:t>
      </w:r>
      <w:r>
        <w:rPr>
          <w:rFonts w:ascii="Tahoma" w:eastAsia="Times New Roman" w:hAnsi="Tahoma" w:cs="Times New Roman"/>
          <w:sz w:val="34"/>
          <w:szCs w:val="24"/>
          <w:lang w:eastAsia="pt-BR"/>
        </w:rPr>
        <w:t>a</w:t>
      </w:r>
      <w:r w:rsidR="00C66F32" w:rsidRPr="00C66F32">
        <w:rPr>
          <w:rFonts w:ascii="Tahoma" w:eastAsia="Times New Roman" w:hAnsi="Tahoma" w:cs="Times New Roman"/>
          <w:sz w:val="34"/>
          <w:szCs w:val="24"/>
          <w:lang w:eastAsia="pt-BR"/>
        </w:rPr>
        <w:t xml:space="preserve">naglíficos ao </w:t>
      </w:r>
      <w:r>
        <w:rPr>
          <w:rFonts w:ascii="Tahoma" w:eastAsia="Times New Roman" w:hAnsi="Tahoma" w:cs="Times New Roman"/>
          <w:sz w:val="34"/>
          <w:szCs w:val="24"/>
          <w:lang w:eastAsia="pt-BR"/>
        </w:rPr>
        <w:t>p</w:t>
      </w:r>
      <w:r w:rsidR="00C66F32" w:rsidRPr="00C66F32">
        <w:rPr>
          <w:rFonts w:ascii="Tahoma" w:eastAsia="Times New Roman" w:hAnsi="Tahoma" w:cs="Times New Roman"/>
          <w:sz w:val="34"/>
          <w:szCs w:val="24"/>
          <w:lang w:eastAsia="pt-BR"/>
        </w:rPr>
        <w:t xml:space="preserve">ar </w:t>
      </w:r>
      <w:r>
        <w:rPr>
          <w:rFonts w:ascii="Tahoma" w:eastAsia="Times New Roman" w:hAnsi="Tahoma" w:cs="Times New Roman"/>
          <w:sz w:val="34"/>
          <w:szCs w:val="24"/>
          <w:lang w:eastAsia="pt-BR"/>
        </w:rPr>
        <w:t>e</w:t>
      </w:r>
      <w:r w:rsidR="00C66F32" w:rsidRPr="00C66F32">
        <w:rPr>
          <w:rFonts w:ascii="Tahoma" w:eastAsia="Times New Roman" w:hAnsi="Tahoma" w:cs="Times New Roman"/>
          <w:sz w:val="34"/>
          <w:szCs w:val="24"/>
          <w:lang w:eastAsia="pt-BR"/>
        </w:rPr>
        <w:t xml:space="preserve">stéreo </w:t>
      </w:r>
      <w:r>
        <w:rPr>
          <w:rFonts w:ascii="Tahoma" w:eastAsia="Times New Roman" w:hAnsi="Tahoma" w:cs="Times New Roman"/>
          <w:sz w:val="34"/>
          <w:szCs w:val="24"/>
          <w:lang w:eastAsia="pt-BR"/>
        </w:rPr>
        <w:t>o</w:t>
      </w:r>
      <w:r w:rsidR="00C66F32" w:rsidRPr="00C66F32">
        <w:rPr>
          <w:rFonts w:ascii="Tahoma" w:eastAsia="Times New Roman" w:hAnsi="Tahoma" w:cs="Times New Roman"/>
          <w:sz w:val="34"/>
          <w:szCs w:val="24"/>
          <w:lang w:eastAsia="pt-BR"/>
        </w:rPr>
        <w:t>riginal</w:t>
      </w:r>
    </w:p>
    <w:p w:rsidR="00C66F32" w:rsidRPr="00C66F32" w:rsidRDefault="00C66F32" w:rsidP="00C66F32">
      <w:pPr>
        <w:spacing w:after="0" w:line="240" w:lineRule="auto"/>
        <w:ind w:left="1276" w:right="-285" w:hanging="283"/>
        <w:jc w:val="center"/>
        <w:rPr>
          <w:rFonts w:ascii="Times New Roman" w:eastAsia="Times New Roman" w:hAnsi="Times New Roman" w:cs="Times New Roman"/>
          <w:b/>
          <w:sz w:val="34"/>
          <w:szCs w:val="20"/>
          <w:lang w:eastAsia="pt-BR"/>
        </w:rPr>
      </w:pPr>
    </w:p>
    <w:p w:rsidR="00C66F32" w:rsidRPr="00C66F32" w:rsidRDefault="00C66F32" w:rsidP="00C66F32">
      <w:pPr>
        <w:spacing w:after="0" w:line="240" w:lineRule="auto"/>
        <w:ind w:left="1701" w:right="-285"/>
        <w:jc w:val="center"/>
        <w:rPr>
          <w:rFonts w:ascii="Times New Roman" w:eastAsia="Times New Roman" w:hAnsi="Times New Roman" w:cs="Times New Roman"/>
          <w:b/>
          <w:sz w:val="44"/>
          <w:szCs w:val="20"/>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36"/>
          <w:szCs w:val="24"/>
          <w:lang w:eastAsia="pt-BR"/>
        </w:rPr>
      </w:pPr>
    </w:p>
    <w:p w:rsidR="00C66F32" w:rsidRPr="00C66F32" w:rsidRDefault="00C66F32" w:rsidP="00C66F32">
      <w:pPr>
        <w:keepNext/>
        <w:spacing w:after="0" w:line="240" w:lineRule="auto"/>
        <w:ind w:right="-285"/>
        <w:jc w:val="center"/>
        <w:outlineLvl w:val="4"/>
        <w:rPr>
          <w:rFonts w:ascii="Times New Roman" w:eastAsia="Times New Roman" w:hAnsi="Times New Roman" w:cs="Times New Roman"/>
          <w:b/>
          <w:i/>
          <w:sz w:val="28"/>
          <w:szCs w:val="20"/>
          <w:vertAlign w:val="superscript"/>
          <w:lang w:eastAsia="pt-BR"/>
        </w:rPr>
      </w:pPr>
      <w:r w:rsidRPr="00C66F32">
        <w:rPr>
          <w:rFonts w:ascii="Times New Roman" w:eastAsia="Times New Roman" w:hAnsi="Times New Roman" w:cs="Times New Roman"/>
          <w:b/>
          <w:i/>
          <w:sz w:val="28"/>
          <w:szCs w:val="20"/>
          <w:lang w:eastAsia="pt-BR"/>
        </w:rPr>
        <w:t>Matheus Ricardo Uihara Zingarelli</w:t>
      </w: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keepNext/>
        <w:spacing w:after="0" w:line="240" w:lineRule="auto"/>
        <w:ind w:right="-285"/>
        <w:jc w:val="center"/>
        <w:outlineLvl w:val="4"/>
        <w:rPr>
          <w:rFonts w:ascii="Times New Roman" w:eastAsia="Times New Roman" w:hAnsi="Times New Roman" w:cs="Times New Roman"/>
          <w:b/>
          <w:i/>
          <w:color w:val="FF0000"/>
          <w:sz w:val="24"/>
          <w:szCs w:val="20"/>
          <w:lang w:eastAsia="pt-BR"/>
        </w:rPr>
      </w:pPr>
      <w:r w:rsidRPr="00C66F32">
        <w:rPr>
          <w:rFonts w:ascii="Times New Roman" w:eastAsia="Times New Roman" w:hAnsi="Times New Roman" w:cs="Times New Roman"/>
          <w:b/>
          <w:sz w:val="24"/>
          <w:szCs w:val="20"/>
          <w:lang w:eastAsia="pt-BR"/>
        </w:rPr>
        <w:t>Orientador:</w:t>
      </w:r>
      <w:r w:rsidRPr="00C66F32">
        <w:rPr>
          <w:rFonts w:ascii="Times New Roman" w:eastAsia="Times New Roman" w:hAnsi="Times New Roman" w:cs="Times New Roman"/>
          <w:b/>
          <w:i/>
          <w:sz w:val="24"/>
          <w:szCs w:val="20"/>
          <w:lang w:eastAsia="pt-BR"/>
        </w:rPr>
        <w:t xml:space="preserve"> Prof. Dr. Rudinei Goularte</w:t>
      </w:r>
    </w:p>
    <w:p w:rsidR="00C66F32" w:rsidRPr="00C66F32" w:rsidRDefault="00C66F32" w:rsidP="00C66F32">
      <w:pPr>
        <w:spacing w:after="0" w:line="240" w:lineRule="auto"/>
        <w:ind w:right="-285"/>
        <w:jc w:val="center"/>
        <w:rPr>
          <w:rFonts w:ascii="Times New Roman" w:eastAsia="Times New Roman" w:hAnsi="Times New Roman" w:cs="Times New Roman"/>
          <w:color w:val="FF0000"/>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left="3969" w:right="-285"/>
        <w:jc w:val="both"/>
        <w:rPr>
          <w:rFonts w:ascii="Times New Roman" w:eastAsia="Times New Roman" w:hAnsi="Times New Roman" w:cs="Times New Roman"/>
          <w:szCs w:val="24"/>
          <w:lang w:eastAsia="pt-BR"/>
        </w:rPr>
      </w:pPr>
      <w:r w:rsidRPr="00C66F32">
        <w:rPr>
          <w:rFonts w:ascii="Times New Roman" w:eastAsia="Times New Roman" w:hAnsi="Times New Roman" w:cs="Times New Roman"/>
          <w:szCs w:val="24"/>
          <w:lang w:eastAsia="pt-BR"/>
        </w:rPr>
        <w:t xml:space="preserve">Monografia apresentada ao Instituto de Ciências Matemáticas e de Computação – ICMC-USP, para o Exame de Qualificação, como parte dos requisitos para obtenção do título de </w:t>
      </w:r>
      <w:r w:rsidRPr="00C66F32">
        <w:rPr>
          <w:rFonts w:ascii="Times New Roman" w:eastAsia="Times New Roman" w:hAnsi="Times New Roman" w:cs="Times New Roman"/>
          <w:lang w:eastAsia="pt-BR"/>
        </w:rPr>
        <w:t>Mestre</w:t>
      </w:r>
      <w:r w:rsidRPr="00C66F32">
        <w:rPr>
          <w:rFonts w:ascii="Times New Roman" w:eastAsia="Times New Roman" w:hAnsi="Times New Roman" w:cs="Times New Roman"/>
          <w:sz w:val="24"/>
          <w:szCs w:val="24"/>
          <w:lang w:eastAsia="pt-BR"/>
        </w:rPr>
        <w:t xml:space="preserve"> </w:t>
      </w:r>
      <w:r w:rsidRPr="00C66F32">
        <w:rPr>
          <w:rFonts w:ascii="Times New Roman" w:eastAsia="Times New Roman" w:hAnsi="Times New Roman" w:cs="Times New Roman"/>
          <w:szCs w:val="24"/>
          <w:lang w:eastAsia="pt-BR"/>
        </w:rPr>
        <w:t xml:space="preserve">em </w:t>
      </w:r>
      <w:r w:rsidRPr="00C66F32">
        <w:rPr>
          <w:rFonts w:ascii="Times New Roman" w:eastAsia="Times New Roman" w:hAnsi="Times New Roman" w:cs="Times New Roman"/>
          <w:szCs w:val="24"/>
          <w:lang w:eastAsia="pt-BR"/>
        </w:rPr>
        <w:fldChar w:fldCharType="begin"/>
      </w:r>
      <w:r w:rsidRPr="00C66F32">
        <w:rPr>
          <w:rFonts w:ascii="Times New Roman" w:eastAsia="Times New Roman" w:hAnsi="Times New Roman" w:cs="Times New Roman"/>
          <w:szCs w:val="24"/>
          <w:lang w:eastAsia="pt-BR"/>
        </w:rPr>
        <w:instrText xml:space="preserve"> IF </w:instrText>
      </w:r>
      <w:r w:rsidRPr="00C66F32">
        <w:rPr>
          <w:rFonts w:ascii="Times New Roman" w:eastAsia="Times New Roman" w:hAnsi="Times New Roman" w:cs="Times New Roman"/>
          <w:szCs w:val="24"/>
          <w:lang w:eastAsia="pt-BR"/>
        </w:rPr>
        <w:fldChar w:fldCharType="begin"/>
      </w:r>
      <w:r w:rsidRPr="00C66F32">
        <w:rPr>
          <w:rFonts w:ascii="Times New Roman" w:eastAsia="Times New Roman" w:hAnsi="Times New Roman" w:cs="Times New Roman"/>
          <w:szCs w:val="24"/>
          <w:lang w:eastAsia="pt-BR"/>
        </w:rPr>
        <w:instrText xml:space="preserve"> MERGEFIELD Área </w:instrText>
      </w:r>
      <w:r w:rsidRPr="00C66F32">
        <w:rPr>
          <w:rFonts w:ascii="Times New Roman" w:eastAsia="Times New Roman" w:hAnsi="Times New Roman" w:cs="Times New Roman"/>
          <w:szCs w:val="24"/>
          <w:lang w:eastAsia="pt-BR"/>
        </w:rPr>
        <w:fldChar w:fldCharType="separate"/>
      </w:r>
      <w:r w:rsidRPr="00C66F32">
        <w:rPr>
          <w:rFonts w:ascii="Times New Roman" w:eastAsia="Times New Roman" w:hAnsi="Times New Roman" w:cs="Times New Roman"/>
          <w:noProof/>
          <w:szCs w:val="24"/>
          <w:lang w:eastAsia="pt-BR"/>
        </w:rPr>
        <w:instrText>CCMC</w:instrText>
      </w:r>
      <w:r w:rsidRPr="00C66F32">
        <w:rPr>
          <w:rFonts w:ascii="Times New Roman" w:eastAsia="Times New Roman" w:hAnsi="Times New Roman" w:cs="Times New Roman"/>
          <w:szCs w:val="24"/>
          <w:lang w:eastAsia="pt-BR"/>
        </w:rPr>
        <w:fldChar w:fldCharType="end"/>
      </w:r>
      <w:r w:rsidRPr="00C66F32">
        <w:rPr>
          <w:rFonts w:ascii="Times New Roman" w:eastAsia="Times New Roman" w:hAnsi="Times New Roman" w:cs="Times New Roman"/>
          <w:szCs w:val="24"/>
          <w:lang w:eastAsia="pt-BR"/>
        </w:rPr>
        <w:instrText xml:space="preserve"> = "M" "Matemática" "Ciências de Computação e Matemática Computacional" </w:instrText>
      </w:r>
      <w:r w:rsidRPr="00C66F32">
        <w:rPr>
          <w:rFonts w:ascii="Times New Roman" w:eastAsia="Times New Roman" w:hAnsi="Times New Roman" w:cs="Times New Roman"/>
          <w:szCs w:val="24"/>
          <w:lang w:eastAsia="pt-BR"/>
        </w:rPr>
        <w:fldChar w:fldCharType="separate"/>
      </w:r>
      <w:r w:rsidRPr="00C66F32">
        <w:rPr>
          <w:rFonts w:ascii="Times New Roman" w:eastAsia="Times New Roman" w:hAnsi="Times New Roman" w:cs="Times New Roman"/>
          <w:noProof/>
          <w:szCs w:val="24"/>
          <w:lang w:eastAsia="pt-BR"/>
        </w:rPr>
        <w:t>Ciências de Computação</w:t>
      </w:r>
      <w:r w:rsidRPr="00C66F32">
        <w:rPr>
          <w:rFonts w:ascii="Times New Roman" w:eastAsia="Times New Roman" w:hAnsi="Times New Roman" w:cs="Times New Roman"/>
          <w:szCs w:val="24"/>
          <w:lang w:eastAsia="pt-BR"/>
        </w:rPr>
        <w:fldChar w:fldCharType="end"/>
      </w:r>
      <w:r w:rsidRPr="00C66F32">
        <w:rPr>
          <w:rFonts w:ascii="Times New Roman" w:eastAsia="Times New Roman" w:hAnsi="Times New Roman" w:cs="Times New Roman"/>
          <w:szCs w:val="24"/>
          <w:lang w:eastAsia="pt-BR"/>
        </w:rPr>
        <w:t>.</w:t>
      </w:r>
    </w:p>
    <w:p w:rsidR="00C66F32" w:rsidRPr="00C66F32" w:rsidRDefault="00C66F32" w:rsidP="00C66F32">
      <w:pPr>
        <w:spacing w:after="0" w:line="240" w:lineRule="auto"/>
        <w:ind w:left="3686" w:right="-285"/>
        <w:jc w:val="both"/>
        <w:rPr>
          <w:rFonts w:ascii="Times New Roman" w:eastAsia="Times New Roman" w:hAnsi="Times New Roman" w:cs="Times New Roman"/>
          <w:color w:val="FF0000"/>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color w:val="FF0000"/>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b/>
          <w:sz w:val="24"/>
          <w:szCs w:val="24"/>
          <w:lang w:eastAsia="pt-BR"/>
        </w:rPr>
      </w:pPr>
      <w:r w:rsidRPr="00C66F32">
        <w:rPr>
          <w:rFonts w:ascii="Times New Roman" w:eastAsia="Times New Roman" w:hAnsi="Times New Roman" w:cs="Times New Roman"/>
          <w:b/>
          <w:sz w:val="24"/>
          <w:szCs w:val="24"/>
          <w:lang w:eastAsia="pt-BR"/>
        </w:rPr>
        <w:t>USP – São Carlos</w:t>
      </w:r>
    </w:p>
    <w:p w:rsidR="002461DA" w:rsidRPr="00C66F32" w:rsidRDefault="002461DA" w:rsidP="00C66F32">
      <w:pPr>
        <w:spacing w:after="0" w:line="240" w:lineRule="auto"/>
        <w:ind w:right="-285"/>
        <w:jc w:val="center"/>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t>Agosto de 2011</w:t>
      </w:r>
    </w:p>
    <w:p w:rsidR="00C66F32" w:rsidRPr="00C66F32" w:rsidRDefault="00C66F32" w:rsidP="00C66F32">
      <w:pPr>
        <w:spacing w:after="0" w:line="240" w:lineRule="auto"/>
        <w:rPr>
          <w:rFonts w:ascii="Times New Roman" w:eastAsia="Times New Roman" w:hAnsi="Times New Roman" w:cs="Times New Roman"/>
          <w:sz w:val="24"/>
          <w:szCs w:val="24"/>
          <w:lang w:eastAsia="pt-BR"/>
        </w:rPr>
      </w:pPr>
      <w:r w:rsidRPr="00C66F32">
        <w:rPr>
          <w:rFonts w:ascii="Times New Roman" w:eastAsia="Times New Roman" w:hAnsi="Times New Roman" w:cs="Times New Roman"/>
          <w:sz w:val="24"/>
          <w:szCs w:val="24"/>
          <w:lang w:eastAsia="pt-BR"/>
        </w:rPr>
        <w:br w:type="page"/>
      </w:r>
    </w:p>
    <w:p w:rsidR="0088354B" w:rsidRDefault="0088354B" w:rsidP="00C66F32">
      <w:pPr>
        <w:spacing w:after="0" w:line="240" w:lineRule="auto"/>
        <w:rPr>
          <w:ins w:id="0" w:author="Matheus Zingarelli" w:date="2011-07-26T11:15:00Z"/>
          <w:rFonts w:ascii="Times New Roman" w:eastAsia="Times New Roman" w:hAnsi="Times New Roman" w:cs="Times New Roman"/>
          <w:sz w:val="24"/>
          <w:szCs w:val="24"/>
          <w:lang w:eastAsia="pt-BR"/>
        </w:rPr>
        <w:sectPr w:rsidR="0088354B">
          <w:pgSz w:w="11906" w:h="16838"/>
          <w:pgMar w:top="1417" w:right="1701" w:bottom="1417" w:left="1701" w:header="708" w:footer="708" w:gutter="0"/>
          <w:cols w:space="708"/>
          <w:docGrid w:linePitch="360"/>
        </w:sect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88354B" w:rsidRDefault="007E2137">
      <w:pPr>
        <w:rPr>
          <w:ins w:id="1" w:author="Matheus Zingarelli" w:date="2011-07-26T11:15:00Z"/>
        </w:rPr>
        <w:sectPr w:rsidR="0088354B" w:rsidSect="0088354B">
          <w:headerReference w:type="default" r:id="rId9"/>
          <w:pgSz w:w="11906" w:h="16838"/>
          <w:pgMar w:top="1417" w:right="1701" w:bottom="1417" w:left="1701" w:header="708" w:footer="708" w:gutter="0"/>
          <w:pgNumType w:start="1"/>
          <w:cols w:space="708"/>
          <w:docGrid w:linePitch="360"/>
          <w:sectPrChange w:id="3" w:author="Matheus Zingarelli" w:date="2011-07-26T11:16:00Z">
            <w:sectPr w:rsidR="0088354B" w:rsidSect="0088354B">
              <w:pgMar w:top="1417" w:right="1701" w:bottom="1417" w:left="1701" w:header="708" w:footer="708" w:gutter="0"/>
              <w:pgNumType w:start="0"/>
            </w:sectPr>
          </w:sectPrChange>
        </w:sectPr>
      </w:pP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3056" behindDoc="0" locked="0" layoutInCell="1" allowOverlap="1" wp14:anchorId="1D2B3308" wp14:editId="1D518DE7">
                <wp:simplePos x="0" y="0"/>
                <wp:positionH relativeFrom="column">
                  <wp:posOffset>722630</wp:posOffset>
                </wp:positionH>
                <wp:positionV relativeFrom="paragraph">
                  <wp:posOffset>4319379</wp:posOffset>
                </wp:positionV>
                <wp:extent cx="4598670" cy="0"/>
                <wp:effectExtent l="0" t="0" r="11430" b="19050"/>
                <wp:wrapNone/>
                <wp:docPr id="3" name="Conector re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to 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pt,340.1pt" to="419pt,3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"/>
            </w:pict>
          </mc:Fallback>
        </mc:AlternateContent>
      </w: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2032" behindDoc="0" locked="0" layoutInCell="1" allowOverlap="1" wp14:anchorId="5CBDA225" wp14:editId="72024D5D">
                <wp:simplePos x="0" y="0"/>
                <wp:positionH relativeFrom="column">
                  <wp:posOffset>370205</wp:posOffset>
                </wp:positionH>
                <wp:positionV relativeFrom="paragraph">
                  <wp:posOffset>2893695</wp:posOffset>
                </wp:positionV>
                <wp:extent cx="5305425" cy="1402715"/>
                <wp:effectExtent l="0" t="0" r="0" b="6985"/>
                <wp:wrapNone/>
                <wp:docPr id="1120" name="Caixa de texto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40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Default="00C71D24" w:rsidP="00ED10F4">
                            <w:pPr>
                              <w:spacing w:after="0"/>
                              <w:jc w:val="center"/>
                              <w:rPr>
                                <w:rFonts w:ascii="Tahoma" w:hAnsi="Tahoma"/>
                                <w:sz w:val="34"/>
                              </w:rPr>
                            </w:pPr>
                            <w:r>
                              <w:rPr>
                                <w:rFonts w:ascii="Tahoma" w:hAnsi="Tahoma"/>
                                <w:sz w:val="34"/>
                              </w:rPr>
                              <w:t>Reversão de imagens e vídeos estereoscópicos anaglíficos ao par estéreo original</w:t>
                            </w:r>
                          </w:p>
                          <w:p w:rsidR="00C71D24" w:rsidRDefault="00C71D24" w:rsidP="00ED10F4">
                            <w:pPr>
                              <w:spacing w:after="0"/>
                              <w:jc w:val="center"/>
                              <w:rPr>
                                <w:rFonts w:ascii="Tahoma" w:hAnsi="Tahoma"/>
                                <w:sz w:val="34"/>
                              </w:rPr>
                            </w:pPr>
                          </w:p>
                          <w:p w:rsidR="00C71D24" w:rsidRPr="00C66F32" w:rsidRDefault="00C71D24" w:rsidP="00681347">
                            <w:pPr>
                              <w:spacing w:before="240" w:after="0"/>
                              <w:jc w:val="center"/>
                              <w:rPr>
                                <w:rFonts w:ascii="Tahoma" w:hAnsi="Tahoma"/>
                                <w:sz w:val="36"/>
                              </w:rPr>
                            </w:pPr>
                            <w:r w:rsidRPr="00C66F32">
                              <w:rPr>
                                <w:rFonts w:ascii="Times New Roman" w:hAnsi="Times New Roman" w:cs="Times New Roman"/>
                                <w:b/>
                                <w:i/>
                                <w:sz w:val="30"/>
                              </w:rPr>
                              <w:t>Matheus Ricardo Uihara Zingarelli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120" o:spid="_x0000_s1027" type="#_x0000_t202" style="position:absolute;margin-left:29.15pt;margin-top:227.85pt;width:417.75pt;height:11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" filled="f" stroked="f">
                <v:textbox>
                  <w:txbxContent>
                    <w:p w:rsidR="00C71D24" w:rsidRDefault="00C71D24" w:rsidP="00ED10F4">
                      <w:pPr>
                        <w:spacing w:after="0"/>
                        <w:jc w:val="center"/>
                        <w:rPr>
                          <w:rFonts w:ascii="Tahoma" w:hAnsi="Tahoma"/>
                          <w:sz w:val="34"/>
                        </w:rPr>
                      </w:pPr>
                      <w:r>
                        <w:rPr>
                          <w:rFonts w:ascii="Tahoma" w:hAnsi="Tahoma"/>
                          <w:sz w:val="34"/>
                        </w:rPr>
                        <w:t>Reversão de imagens e vídeos estereoscópicos anaglíficos ao par estéreo original</w:t>
                      </w:r>
                    </w:p>
                    <w:p w:rsidR="00C71D24" w:rsidRDefault="00C71D24" w:rsidP="00ED10F4">
                      <w:pPr>
                        <w:spacing w:after="0"/>
                        <w:jc w:val="center"/>
                        <w:rPr>
                          <w:rFonts w:ascii="Tahoma" w:hAnsi="Tahoma"/>
                          <w:sz w:val="34"/>
                        </w:rPr>
                      </w:pPr>
                    </w:p>
                    <w:p w:rsidR="00C71D24" w:rsidRPr="00C66F32" w:rsidRDefault="00C71D24" w:rsidP="00681347">
                      <w:pPr>
                        <w:spacing w:before="240" w:after="0"/>
                        <w:jc w:val="center"/>
                        <w:rPr>
                          <w:rFonts w:ascii="Tahoma" w:hAnsi="Tahoma"/>
                          <w:sz w:val="36"/>
                        </w:rPr>
                      </w:pPr>
                      <w:r w:rsidRPr="00C66F32">
                        <w:rPr>
                          <w:rFonts w:ascii="Times New Roman" w:hAnsi="Times New Roman" w:cs="Times New Roman"/>
                          <w:b/>
                          <w:i/>
                          <w:sz w:val="30"/>
                        </w:rPr>
                        <w:t>Matheus Ricardo Uihara Zingarelli</w:t>
                      </w:r>
                    </w:p>
                  </w:txbxContent>
                </v:textbox>
              </v:shape>
            </w:pict>
          </mc:Fallback>
        </mc:AlternateContent>
      </w:r>
      <w:r w:rsidR="00681347">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1008" behindDoc="0" locked="0" layoutInCell="1" allowOverlap="1" wp14:anchorId="5D5EE683" wp14:editId="1CBE2801">
                <wp:simplePos x="0" y="0"/>
                <wp:positionH relativeFrom="column">
                  <wp:posOffset>722630</wp:posOffset>
                </wp:positionH>
                <wp:positionV relativeFrom="paragraph">
                  <wp:posOffset>2844165</wp:posOffset>
                </wp:positionV>
                <wp:extent cx="4598670" cy="0"/>
                <wp:effectExtent l="0" t="0" r="11430" b="19050"/>
                <wp:wrapNone/>
                <wp:docPr id="1121" name="Conector reto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to 112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pt,223.95pt" to="419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"/>
            </w:pict>
          </mc:Fallback>
        </mc:AlternateContent>
      </w:r>
      <w:r w:rsidR="00C66F32">
        <w:br w:type="page"/>
      </w:r>
    </w:p>
    <w:p w:rsidR="00C66F32" w:rsidDel="0088354B" w:rsidRDefault="00C66F32">
      <w:pPr>
        <w:rPr>
          <w:del w:id="4" w:author="Matheus Zingarelli" w:date="2011-07-26T11:15:00Z"/>
          <w:rFonts w:asciiTheme="majorHAnsi" w:eastAsiaTheme="majorEastAsia" w:hAnsiTheme="majorHAnsi" w:cstheme="majorBidi"/>
          <w:color w:val="17365D" w:themeColor="text2" w:themeShade="BF"/>
          <w:spacing w:val="5"/>
          <w:kern w:val="28"/>
          <w:sz w:val="52"/>
          <w:szCs w:val="52"/>
        </w:rPr>
      </w:pPr>
    </w:p>
    <w:p w:rsidR="004F3007" w:rsidDel="0088354B" w:rsidRDefault="004F3007" w:rsidP="00661F83">
      <w:pPr>
        <w:pStyle w:val="Ttulo1"/>
        <w:rPr>
          <w:ins w:id="5" w:author="matheus" w:date="2011-07-25T13:06:00Z"/>
          <w:del w:id="6" w:author="Matheus Zingarelli" w:date="2011-07-26T11:15:00Z"/>
          <w:rFonts w:ascii="Times New Roman" w:hAnsi="Times New Roman" w:cs="Times New Roman"/>
          <w:sz w:val="24"/>
          <w:szCs w:val="24"/>
        </w:rPr>
        <w:sectPr w:rsidR="004F3007" w:rsidDel="0088354B">
          <w:pgSz w:w="11906" w:h="16838"/>
          <w:pgMar w:top="1417" w:right="1701" w:bottom="1417" w:left="1701" w:header="708" w:footer="708" w:gutter="0"/>
          <w:cols w:space="708"/>
          <w:docGrid w:linePitch="360"/>
        </w:sectPr>
      </w:pPr>
    </w:p>
    <w:p w:rsidR="000041FF" w:rsidRPr="002A3B9F" w:rsidRDefault="008547A9" w:rsidP="000C196A">
      <w:pPr>
        <w:pStyle w:val="Ttulo1"/>
        <w:spacing w:before="0" w:after="1701" w:line="360" w:lineRule="auto"/>
        <w:rPr>
          <w:ins w:id="7" w:author="matheus" w:date="2011-07-25T13:17:00Z"/>
          <w:rFonts w:ascii="Arial" w:hAnsi="Arial" w:cs="Arial"/>
          <w:b w:val="0"/>
          <w:color w:val="auto"/>
          <w:sz w:val="48"/>
          <w:szCs w:val="48"/>
          <w:rPrChange w:id="8" w:author="matheus" w:date="2011-07-25T14:20:00Z">
            <w:rPr>
              <w:ins w:id="9" w:author="matheus" w:date="2011-07-25T13:17:00Z"/>
              <w:rFonts w:ascii="Times New Roman" w:hAnsi="Times New Roman" w:cs="Times New Roman"/>
              <w:sz w:val="24"/>
              <w:szCs w:val="24"/>
            </w:rPr>
          </w:rPrChange>
        </w:rPr>
        <w:pPrChange w:id="10" w:author="Matheus Zingarelli" w:date="2011-07-26T10:55:00Z">
          <w:pPr>
            <w:pStyle w:val="Ttulo1"/>
          </w:pPr>
        </w:pPrChange>
      </w:pPr>
      <w:bookmarkStart w:id="11" w:name="_Toc299441111"/>
      <w:r w:rsidRPr="002A3B9F">
        <w:rPr>
          <w:rFonts w:ascii="Arial" w:hAnsi="Arial" w:cs="Arial"/>
          <w:b w:val="0"/>
          <w:color w:val="auto"/>
          <w:sz w:val="48"/>
          <w:szCs w:val="48"/>
          <w:rPrChange w:id="12" w:author="matheus" w:date="2011-07-25T14:20:00Z">
            <w:rPr/>
          </w:rPrChange>
        </w:rPr>
        <w:t>Resumo</w:t>
      </w:r>
      <w:bookmarkEnd w:id="11"/>
    </w:p>
    <w:p w:rsidR="000041FF" w:rsidRPr="000C196A" w:rsidDel="000C196A" w:rsidRDefault="000041FF">
      <w:pPr>
        <w:rPr>
          <w:del w:id="13" w:author="Matheus Zingarelli" w:date="2011-07-26T10:55:00Z"/>
        </w:rPr>
        <w:pPrChange w:id="14" w:author="matheus" w:date="2011-07-25T13:17:00Z">
          <w:pPr>
            <w:pStyle w:val="Ttulo1"/>
          </w:pPr>
        </w:pPrChange>
      </w:pPr>
    </w:p>
    <w:p w:rsidR="00661F83" w:rsidRPr="004F3007" w:rsidDel="000C196A" w:rsidRDefault="00661F83" w:rsidP="00661F83">
      <w:pPr>
        <w:pStyle w:val="NormalWeb"/>
        <w:spacing w:before="0" w:after="0" w:line="360" w:lineRule="auto"/>
        <w:ind w:right="48" w:firstLine="709"/>
        <w:jc w:val="both"/>
        <w:rPr>
          <w:del w:id="15" w:author="Matheus Zingarelli" w:date="2011-07-26T10:55:00Z"/>
          <w:rFonts w:ascii="Times New Roman" w:hAnsi="Times New Roman" w:cs="Times New Roman"/>
          <w:rPrChange w:id="16" w:author="matheus" w:date="2011-07-25T13:04:00Z">
            <w:rPr>
              <w:del w:id="17" w:author="Matheus Zingarelli" w:date="2011-07-26T10:55:00Z"/>
              <w:rFonts w:ascii="Times New Roman" w:hAnsi="Times New Roman"/>
              <w:sz w:val="22"/>
              <w:szCs w:val="22"/>
            </w:rPr>
          </w:rPrChange>
        </w:rPr>
      </w:pPr>
    </w:p>
    <w:p w:rsidR="00DF3C97" w:rsidRPr="004F3007" w:rsidRDefault="00DF3C97">
      <w:pPr>
        <w:pStyle w:val="NormalWeb"/>
        <w:spacing w:before="0" w:after="0" w:line="360" w:lineRule="auto"/>
        <w:ind w:right="48"/>
        <w:jc w:val="both"/>
        <w:rPr>
          <w:rFonts w:ascii="Times New Roman" w:hAnsi="Times New Roman" w:cs="Times New Roman"/>
          <w:rPrChange w:id="18" w:author="matheus" w:date="2011-07-25T13:04:00Z">
            <w:rPr>
              <w:rFonts w:ascii="Times New Roman" w:hAnsi="Times New Roman"/>
              <w:sz w:val="22"/>
              <w:szCs w:val="22"/>
            </w:rPr>
          </w:rPrChange>
        </w:rPr>
      </w:pPr>
      <w:r w:rsidRPr="004F3007">
        <w:rPr>
          <w:rFonts w:ascii="Times New Roman" w:hAnsi="Times New Roman" w:cs="Times New Roman"/>
          <w:rPrChange w:id="19" w:author="matheus" w:date="2011-07-25T13:04:00Z">
            <w:rPr>
              <w:rFonts w:ascii="Times New Roman" w:hAnsi="Times New Roman"/>
              <w:sz w:val="22"/>
              <w:szCs w:val="22"/>
            </w:rPr>
          </w:rPrChange>
        </w:rPr>
        <w:t xml:space="preserve">ZINGARELLI, M. R. U. </w:t>
      </w:r>
      <w:r w:rsidRPr="004F3007">
        <w:rPr>
          <w:rFonts w:ascii="Times New Roman" w:hAnsi="Times New Roman" w:cs="Times New Roman"/>
          <w:b/>
          <w:rPrChange w:id="20" w:author="matheus" w:date="2011-07-25T13:04:00Z">
            <w:rPr>
              <w:rFonts w:ascii="Times New Roman" w:hAnsi="Times New Roman"/>
              <w:b/>
              <w:sz w:val="22"/>
              <w:szCs w:val="22"/>
            </w:rPr>
          </w:rPrChange>
        </w:rPr>
        <w:t>Reversão de imagens e vídeos estereoscópicos anaglíficos ao par estéreo original</w:t>
      </w:r>
      <w:r w:rsidRPr="004F3007">
        <w:rPr>
          <w:rFonts w:ascii="Times New Roman" w:hAnsi="Times New Roman" w:cs="Times New Roman"/>
          <w:rPrChange w:id="21" w:author="matheus" w:date="2011-07-25T13:04:00Z">
            <w:rPr>
              <w:rFonts w:ascii="Times New Roman" w:hAnsi="Times New Roman"/>
              <w:sz w:val="22"/>
              <w:szCs w:val="22"/>
            </w:rPr>
          </w:rPrChange>
        </w:rPr>
        <w:t>. 2011</w:t>
      </w:r>
      <w:r w:rsidR="00864F1E" w:rsidRPr="004F3007">
        <w:rPr>
          <w:rFonts w:ascii="Times New Roman" w:hAnsi="Times New Roman" w:cs="Times New Roman"/>
          <w:rPrChange w:id="22" w:author="matheus" w:date="2011-07-25T13:04:00Z">
            <w:rPr>
              <w:rFonts w:ascii="Times New Roman" w:hAnsi="Times New Roman"/>
              <w:sz w:val="22"/>
              <w:szCs w:val="22"/>
            </w:rPr>
          </w:rPrChange>
        </w:rPr>
        <w:t xml:space="preserve">. </w:t>
      </w:r>
      <w:ins w:id="23" w:author="Matheus Zingarelli" w:date="2011-07-26T14:01:00Z">
        <w:r w:rsidR="007825F6" w:rsidRPr="007825F6">
          <w:rPr>
            <w:rFonts w:ascii="Times New Roman" w:hAnsi="Times New Roman" w:cs="Times New Roman"/>
            <w:highlight w:val="yellow"/>
            <w:rPrChange w:id="24" w:author="Matheus Zingarelli" w:date="2011-07-26T14:01:00Z">
              <w:rPr>
                <w:rFonts w:ascii="Times New Roman" w:hAnsi="Times New Roman" w:cs="Times New Roman"/>
              </w:rPr>
            </w:rPrChange>
          </w:rPr>
          <w:t>49f.</w:t>
        </w:r>
        <w:r w:rsidR="007825F6">
          <w:rPr>
            <w:rFonts w:ascii="Times New Roman" w:hAnsi="Times New Roman" w:cs="Times New Roman"/>
          </w:rPr>
          <w:t xml:space="preserve"> </w:t>
        </w:r>
      </w:ins>
      <w:r w:rsidR="00864F1E" w:rsidRPr="004F3007">
        <w:rPr>
          <w:rFonts w:ascii="Times New Roman" w:hAnsi="Times New Roman" w:cs="Times New Roman"/>
          <w:rPrChange w:id="25" w:author="matheus" w:date="2011-07-25T13:04:00Z">
            <w:rPr>
              <w:rFonts w:ascii="Times New Roman" w:hAnsi="Times New Roman"/>
              <w:sz w:val="22"/>
              <w:szCs w:val="22"/>
            </w:rPr>
          </w:rPrChange>
        </w:rPr>
        <w:t>Monografia de qualificação (Mestrado) – Instituto de Ciências Matemáticas e de Computação, Universidade de São Paulo, São Carlos, 2011</w:t>
      </w:r>
      <w:ins w:id="26" w:author="Matheus Zingarelli" w:date="2011-07-26T14:10:00Z">
        <w:r w:rsidR="00EB23AD">
          <w:rPr>
            <w:rFonts w:ascii="Times New Roman" w:hAnsi="Times New Roman" w:cs="Times New Roman"/>
          </w:rPr>
          <w:t>.</w:t>
        </w:r>
      </w:ins>
    </w:p>
    <w:p w:rsidR="007F0940" w:rsidRPr="004F3007" w:rsidRDefault="007F0940">
      <w:pPr>
        <w:pStyle w:val="NormalWeb"/>
        <w:spacing w:before="0" w:after="0" w:line="360" w:lineRule="auto"/>
        <w:ind w:right="48"/>
        <w:jc w:val="both"/>
        <w:rPr>
          <w:rFonts w:ascii="Times New Roman" w:hAnsi="Times New Roman" w:cs="Times New Roman"/>
          <w:rPrChange w:id="27" w:author="matheus" w:date="2011-07-25T13:04:00Z">
            <w:rPr>
              <w:rFonts w:ascii="Times New Roman" w:hAnsi="Times New Roman"/>
              <w:sz w:val="22"/>
              <w:szCs w:val="22"/>
            </w:rPr>
          </w:rPrChange>
        </w:rPr>
      </w:pPr>
    </w:p>
    <w:p w:rsidR="007F68EC" w:rsidRPr="004F3007" w:rsidRDefault="00E240BF">
      <w:pPr>
        <w:pStyle w:val="NormalWeb"/>
        <w:spacing w:before="0" w:after="0" w:line="360" w:lineRule="auto"/>
        <w:ind w:right="48"/>
        <w:jc w:val="both"/>
        <w:rPr>
          <w:ins w:id="28" w:author="matheus" w:date="2011-07-25T12:37:00Z"/>
          <w:rFonts w:ascii="Times New Roman" w:hAnsi="Times New Roman" w:cs="Times New Roman"/>
          <w:rPrChange w:id="29" w:author="matheus" w:date="2011-07-25T13:04:00Z">
            <w:rPr>
              <w:ins w:id="30" w:author="matheus" w:date="2011-07-25T12:37:00Z"/>
              <w:rFonts w:ascii="Times New Roman" w:hAnsi="Times New Roman"/>
              <w:sz w:val="22"/>
              <w:szCs w:val="22"/>
            </w:rPr>
          </w:rPrChange>
        </w:rPr>
      </w:pPr>
      <w:r w:rsidRPr="004F3007">
        <w:rPr>
          <w:rFonts w:ascii="Times New Roman" w:hAnsi="Times New Roman" w:cs="Times New Roman"/>
          <w:rPrChange w:id="31" w:author="matheus" w:date="2011-07-25T13:04:00Z">
            <w:rPr>
              <w:rFonts w:ascii="Times New Roman" w:hAnsi="Times New Roman"/>
              <w:sz w:val="22"/>
              <w:szCs w:val="22"/>
            </w:rPr>
          </w:rPrChange>
        </w:rPr>
        <w:t xml:space="preserve">A atenção voltada à produção de conteúdos 3D atualmente tem sido alta, grande parte devido à aceitação e à manifestação de interesse do público para esta tecnologia. Isso reflete num maior investimento das indústrias cinematográfica, de televisores e de jogos visando trazer o 3D para suas produções e aparelhos, oferecendo formas diferentes de interação ao usuário. Com isso, novas técnicas de </w:t>
      </w:r>
      <w:del w:id="32" w:author="matheus" w:date="2011-07-25T12:27:00Z">
        <w:r w:rsidRPr="004F3007" w:rsidDel="007F0940">
          <w:rPr>
            <w:rFonts w:ascii="Times New Roman" w:hAnsi="Times New Roman" w:cs="Times New Roman"/>
            <w:rPrChange w:id="33" w:author="matheus" w:date="2011-07-25T13:04:00Z">
              <w:rPr>
                <w:rFonts w:ascii="Times New Roman" w:hAnsi="Times New Roman"/>
                <w:sz w:val="22"/>
                <w:szCs w:val="22"/>
              </w:rPr>
            </w:rPrChange>
          </w:rPr>
          <w:delText xml:space="preserve">captação </w:delText>
        </w:r>
      </w:del>
      <w:ins w:id="34" w:author="matheus" w:date="2011-07-25T12:27:00Z">
        <w:r w:rsidR="007F0940" w:rsidRPr="004F3007">
          <w:rPr>
            <w:rFonts w:ascii="Times New Roman" w:hAnsi="Times New Roman" w:cs="Times New Roman"/>
            <w:rPrChange w:id="35" w:author="matheus" w:date="2011-07-25T13:04:00Z">
              <w:rPr>
                <w:rFonts w:ascii="Times New Roman" w:hAnsi="Times New Roman"/>
                <w:sz w:val="22"/>
                <w:szCs w:val="22"/>
              </w:rPr>
            </w:rPrChange>
          </w:rPr>
          <w:t>captura</w:t>
        </w:r>
      </w:ins>
      <w:del w:id="36" w:author="matheus" w:date="2011-07-25T12:27:00Z">
        <w:r w:rsidRPr="004F3007" w:rsidDel="007F0940">
          <w:rPr>
            <w:rFonts w:ascii="Times New Roman" w:hAnsi="Times New Roman" w:cs="Times New Roman"/>
            <w:rPrChange w:id="37" w:author="matheus" w:date="2011-07-25T13:04:00Z">
              <w:rPr>
                <w:rFonts w:ascii="Times New Roman" w:hAnsi="Times New Roman"/>
                <w:sz w:val="22"/>
                <w:szCs w:val="22"/>
              </w:rPr>
            </w:rPrChange>
          </w:rPr>
          <w:delText>e</w:delText>
        </w:r>
      </w:del>
      <w:ins w:id="38" w:author="matheus" w:date="2011-07-25T12:27:00Z">
        <w:r w:rsidR="007F0940" w:rsidRPr="004F3007">
          <w:rPr>
            <w:rFonts w:ascii="Times New Roman" w:hAnsi="Times New Roman" w:cs="Times New Roman"/>
            <w:rPrChange w:id="39" w:author="matheus" w:date="2011-07-25T13:04:00Z">
              <w:rPr>
                <w:rFonts w:ascii="Times New Roman" w:hAnsi="Times New Roman"/>
                <w:sz w:val="22"/>
                <w:szCs w:val="22"/>
              </w:rPr>
            </w:rPrChange>
          </w:rPr>
          <w:t>,</w:t>
        </w:r>
      </w:ins>
      <w:r w:rsidRPr="004F3007">
        <w:rPr>
          <w:rFonts w:ascii="Times New Roman" w:hAnsi="Times New Roman" w:cs="Times New Roman"/>
          <w:rPrChange w:id="40" w:author="matheus" w:date="2011-07-25T13:04:00Z">
            <w:rPr>
              <w:rFonts w:ascii="Times New Roman" w:hAnsi="Times New Roman"/>
              <w:sz w:val="22"/>
              <w:szCs w:val="22"/>
            </w:rPr>
          </w:rPrChange>
        </w:rPr>
        <w:t xml:space="preserve"> codificação e modos de reprodução de vídeos 3D, aqui denominados vídeos estereoscópicos, vêm surgindo ou sendo melhorados, visando aperfeiçoar e integrar esta nova tecnologia com a infraestrutura disponível. Entretanto, nos avanços feitos no campo da codificação, nota-se a ausência de um padrão compatível com qualquer método de visualização </w:t>
      </w:r>
      <w:del w:id="41" w:author="matheus" w:date="2011-07-25T12:27:00Z">
        <w:r w:rsidRPr="004F3007" w:rsidDel="007F0940">
          <w:rPr>
            <w:rFonts w:ascii="Times New Roman" w:hAnsi="Times New Roman" w:cs="Times New Roman"/>
            <w:rPrChange w:id="42" w:author="matheus" w:date="2011-07-25T13:04:00Z">
              <w:rPr>
                <w:rFonts w:ascii="Times New Roman" w:hAnsi="Times New Roman"/>
                <w:sz w:val="22"/>
                <w:szCs w:val="22"/>
              </w:rPr>
            </w:rPrChange>
          </w:rPr>
          <w:delText>de vídeos estereoscópicos</w:delText>
        </w:r>
      </w:del>
      <w:ins w:id="43" w:author="matheus" w:date="2011-07-25T12:27:00Z">
        <w:r w:rsidR="007F0940" w:rsidRPr="004F3007">
          <w:rPr>
            <w:rFonts w:ascii="Times New Roman" w:hAnsi="Times New Roman" w:cs="Times New Roman"/>
            <w:rPrChange w:id="44" w:author="matheus" w:date="2011-07-25T13:04:00Z">
              <w:rPr>
                <w:rFonts w:ascii="Times New Roman" w:hAnsi="Times New Roman"/>
                <w:sz w:val="22"/>
                <w:szCs w:val="22"/>
              </w:rPr>
            </w:rPrChange>
          </w:rPr>
          <w:t>estereoscópica</w:t>
        </w:r>
      </w:ins>
      <w:r w:rsidRPr="004F3007">
        <w:rPr>
          <w:rFonts w:ascii="Times New Roman" w:hAnsi="Times New Roman" w:cs="Times New Roman"/>
          <w:rPrChange w:id="45" w:author="matheus" w:date="2011-07-25T13:04:00Z">
            <w:rPr>
              <w:rFonts w:ascii="Times New Roman" w:hAnsi="Times New Roman"/>
              <w:sz w:val="22"/>
              <w:szCs w:val="22"/>
            </w:rPr>
          </w:rPrChange>
        </w:rPr>
        <w:t>, sendo que para cada um há uma técnica de codificação diferente que pode causar perdas significativas se aplicada ao outro. Uma proposta é criar uma técnica que seja genérica, ou seja, que através de parâmetros adequados</w:t>
      </w:r>
      <w:del w:id="46" w:author="matheus" w:date="2011-07-25T12:28:00Z">
        <w:r w:rsidRPr="004F3007" w:rsidDel="007F68EC">
          <w:rPr>
            <w:rFonts w:ascii="Times New Roman" w:hAnsi="Times New Roman" w:cs="Times New Roman"/>
            <w:rPrChange w:id="47" w:author="matheus" w:date="2011-07-25T13:04:00Z">
              <w:rPr>
                <w:rFonts w:ascii="Times New Roman" w:hAnsi="Times New Roman"/>
                <w:sz w:val="22"/>
                <w:szCs w:val="22"/>
              </w:rPr>
            </w:rPrChange>
          </w:rPr>
          <w:delText>,</w:delText>
        </w:r>
      </w:del>
      <w:r w:rsidRPr="004F3007">
        <w:rPr>
          <w:rFonts w:ascii="Times New Roman" w:hAnsi="Times New Roman" w:cs="Times New Roman"/>
          <w:rPrChange w:id="48" w:author="matheus" w:date="2011-07-25T13:04:00Z">
            <w:rPr>
              <w:rFonts w:ascii="Times New Roman" w:hAnsi="Times New Roman"/>
              <w:sz w:val="22"/>
              <w:szCs w:val="22"/>
            </w:rPr>
          </w:rPrChange>
        </w:rPr>
        <w:t xml:space="preserve"> obtenha vídeo sem nenhuma perda tanto na qualidade quanto na percepção de profundidade, característica marcante nesse tipo de conteúdo. Visando compressão, é proposto que o vídeo seja transformado em anaglífico, resultando em apenas um sinal, com redução de pelo menos 50% do tamanho original. No entanto, para que haja compatibilidade entre todos os tipos de visualização, é necessário possuir também o processo reverso, tornando o vídeo anaglífico novamente em um par estéreo. Tal processo não é trivial e requer um estudo de como recuperar as informações perdidas durante a conversão do vídeo para seu formato anaglífico. Este trabalho tem o objetivo de estudar como realizar o processo de reversão anaglífica, de modo a obter um par estéreo com qualidade e sem perda da percepção de profundidade quando reproduzido por diferentes sistemas de visualização estereoscópica.</w:t>
      </w:r>
    </w:p>
    <w:p w:rsidR="00F23657" w:rsidRPr="004F3007" w:rsidRDefault="00F23657">
      <w:pPr>
        <w:pStyle w:val="NormalWeb"/>
        <w:spacing w:before="0" w:after="0" w:line="360" w:lineRule="auto"/>
        <w:ind w:right="48"/>
        <w:jc w:val="both"/>
        <w:rPr>
          <w:ins w:id="49" w:author="matheus" w:date="2011-07-25T12:29:00Z"/>
          <w:rFonts w:ascii="Times New Roman" w:hAnsi="Times New Roman" w:cs="Times New Roman"/>
          <w:rPrChange w:id="50" w:author="matheus" w:date="2011-07-25T13:04:00Z">
            <w:rPr>
              <w:ins w:id="51" w:author="matheus" w:date="2011-07-25T12:29:00Z"/>
              <w:rFonts w:ascii="Times New Roman" w:hAnsi="Times New Roman"/>
              <w:sz w:val="22"/>
              <w:szCs w:val="22"/>
            </w:rPr>
          </w:rPrChange>
        </w:rPr>
      </w:pPr>
    </w:p>
    <w:p w:rsidR="00F23657" w:rsidRPr="004F3007" w:rsidDel="000C196A" w:rsidRDefault="00F23657">
      <w:pPr>
        <w:spacing w:line="360" w:lineRule="auto"/>
        <w:rPr>
          <w:ins w:id="52" w:author="matheus" w:date="2011-07-25T12:38:00Z"/>
          <w:del w:id="53" w:author="Matheus Zingarelli" w:date="2011-07-26T10:56:00Z"/>
          <w:rFonts w:ascii="Times New Roman" w:hAnsi="Times New Roman" w:cs="Times New Roman"/>
          <w:sz w:val="24"/>
          <w:szCs w:val="24"/>
          <w:rPrChange w:id="54" w:author="matheus" w:date="2011-07-25T13:04:00Z">
            <w:rPr>
              <w:ins w:id="55" w:author="matheus" w:date="2011-07-25T12:38:00Z"/>
              <w:del w:id="56" w:author="Matheus Zingarelli" w:date="2011-07-26T10:56:00Z"/>
              <w:rFonts w:ascii="Times New Roman" w:hAnsi="Times New Roman"/>
            </w:rPr>
          </w:rPrChange>
        </w:rPr>
        <w:pPrChange w:id="57" w:author="matheus" w:date="2011-07-25T13:09:00Z">
          <w:pPr/>
        </w:pPrChange>
      </w:pPr>
      <w:ins w:id="58" w:author="matheus" w:date="2011-07-25T12:37:00Z">
        <w:r w:rsidRPr="004F3007">
          <w:rPr>
            <w:rFonts w:ascii="Times New Roman" w:hAnsi="Times New Roman" w:cs="Times New Roman"/>
            <w:sz w:val="24"/>
            <w:szCs w:val="24"/>
            <w:rPrChange w:id="59" w:author="matheus" w:date="2011-07-25T13:04:00Z">
              <w:rPr>
                <w:rFonts w:ascii="Times New Roman" w:hAnsi="Times New Roman"/>
              </w:rPr>
            </w:rPrChange>
          </w:rPr>
          <w:t xml:space="preserve">Palavras-chave: </w:t>
        </w:r>
      </w:ins>
      <w:ins w:id="60" w:author="matheus" w:date="2011-07-25T12:38:00Z">
        <w:r w:rsidRPr="004F3007">
          <w:rPr>
            <w:rFonts w:ascii="Times New Roman" w:hAnsi="Times New Roman" w:cs="Times New Roman"/>
            <w:sz w:val="24"/>
            <w:szCs w:val="24"/>
            <w:rPrChange w:id="61" w:author="matheus" w:date="2011-07-25T13:04:00Z">
              <w:rPr>
                <w:rFonts w:ascii="Times New Roman" w:hAnsi="Times New Roman"/>
              </w:rPr>
            </w:rPrChange>
          </w:rPr>
          <w:t>Codificação estereoscópica</w:t>
        </w:r>
      </w:ins>
      <w:ins w:id="62" w:author="matheus" w:date="2011-07-25T12:39:00Z">
        <w:r w:rsidR="00074DE2" w:rsidRPr="004F3007">
          <w:rPr>
            <w:rFonts w:ascii="Times New Roman" w:hAnsi="Times New Roman" w:cs="Times New Roman"/>
            <w:sz w:val="24"/>
            <w:szCs w:val="24"/>
            <w:rPrChange w:id="63" w:author="matheus" w:date="2011-07-25T13:04:00Z">
              <w:rPr>
                <w:rFonts w:ascii="Times New Roman" w:hAnsi="Times New Roman"/>
              </w:rPr>
            </w:rPrChange>
          </w:rPr>
          <w:t>.</w:t>
        </w:r>
      </w:ins>
      <w:ins w:id="64" w:author="matheus" w:date="2011-07-25T12:38:00Z">
        <w:r w:rsidRPr="004F3007">
          <w:rPr>
            <w:rFonts w:ascii="Times New Roman" w:hAnsi="Times New Roman" w:cs="Times New Roman"/>
            <w:sz w:val="24"/>
            <w:szCs w:val="24"/>
            <w:rPrChange w:id="65" w:author="matheus" w:date="2011-07-25T13:04:00Z">
              <w:rPr>
                <w:rFonts w:ascii="Times New Roman" w:hAnsi="Times New Roman"/>
              </w:rPr>
            </w:rPrChange>
          </w:rPr>
          <w:t xml:space="preserve"> Estereoscopia Anaglífica</w:t>
        </w:r>
      </w:ins>
      <w:ins w:id="66" w:author="matheus" w:date="2011-07-25T12:39:00Z">
        <w:r w:rsidR="00074DE2" w:rsidRPr="004F3007">
          <w:rPr>
            <w:rFonts w:ascii="Times New Roman" w:hAnsi="Times New Roman" w:cs="Times New Roman"/>
            <w:sz w:val="24"/>
            <w:szCs w:val="24"/>
            <w:rPrChange w:id="67" w:author="matheus" w:date="2011-07-25T13:04:00Z">
              <w:rPr>
                <w:rFonts w:ascii="Times New Roman" w:hAnsi="Times New Roman"/>
              </w:rPr>
            </w:rPrChange>
          </w:rPr>
          <w:t>. Vídeos Estereoscópicos</w:t>
        </w:r>
        <w:r w:rsidRPr="004F3007">
          <w:rPr>
            <w:rFonts w:ascii="Times New Roman" w:hAnsi="Times New Roman" w:cs="Times New Roman"/>
            <w:sz w:val="24"/>
            <w:szCs w:val="24"/>
            <w:rPrChange w:id="68" w:author="matheus" w:date="2011-07-25T13:04:00Z">
              <w:rPr>
                <w:rFonts w:ascii="Times New Roman" w:hAnsi="Times New Roman"/>
              </w:rPr>
            </w:rPrChange>
          </w:rPr>
          <w:t>.</w:t>
        </w:r>
      </w:ins>
    </w:p>
    <w:p w:rsidR="00F23657" w:rsidRPr="004F3007" w:rsidRDefault="00F23657">
      <w:pPr>
        <w:spacing w:line="360" w:lineRule="auto"/>
        <w:rPr>
          <w:ins w:id="69" w:author="matheus" w:date="2011-07-25T12:38:00Z"/>
          <w:rFonts w:ascii="Times New Roman" w:hAnsi="Times New Roman" w:cs="Times New Roman"/>
          <w:sz w:val="24"/>
          <w:szCs w:val="24"/>
          <w:rPrChange w:id="70" w:author="matheus" w:date="2011-07-25T13:04:00Z">
            <w:rPr>
              <w:ins w:id="71" w:author="matheus" w:date="2011-07-25T12:38:00Z"/>
              <w:rFonts w:ascii="Times New Roman" w:hAnsi="Times New Roman"/>
            </w:rPr>
          </w:rPrChange>
        </w:rPr>
        <w:pPrChange w:id="72" w:author="matheus" w:date="2011-07-25T13:09:00Z">
          <w:pPr/>
        </w:pPrChange>
      </w:pPr>
      <w:ins w:id="73" w:author="matheus" w:date="2011-07-25T12:38:00Z">
        <w:r w:rsidRPr="004F3007">
          <w:rPr>
            <w:rFonts w:ascii="Times New Roman" w:hAnsi="Times New Roman" w:cs="Times New Roman"/>
            <w:sz w:val="24"/>
            <w:szCs w:val="24"/>
            <w:rPrChange w:id="74" w:author="matheus" w:date="2011-07-25T13:04:00Z">
              <w:rPr>
                <w:rFonts w:ascii="Times New Roman" w:hAnsi="Times New Roman"/>
              </w:rPr>
            </w:rPrChange>
          </w:rPr>
          <w:br w:type="page"/>
        </w:r>
      </w:ins>
    </w:p>
    <w:p w:rsidR="007F68EC" w:rsidRPr="004F3007" w:rsidRDefault="007F68EC">
      <w:pPr>
        <w:spacing w:line="360" w:lineRule="auto"/>
        <w:rPr>
          <w:ins w:id="75" w:author="matheus" w:date="2011-07-25T12:29:00Z"/>
          <w:rFonts w:ascii="Times New Roman" w:eastAsia="Arial Unicode MS" w:hAnsi="Times New Roman" w:cs="Times New Roman"/>
          <w:sz w:val="24"/>
          <w:szCs w:val="24"/>
          <w:lang w:eastAsia="ar-SA"/>
          <w:rPrChange w:id="76" w:author="matheus" w:date="2011-07-25T13:04:00Z">
            <w:rPr>
              <w:ins w:id="77" w:author="matheus" w:date="2011-07-25T12:29:00Z"/>
              <w:rFonts w:ascii="Times New Roman" w:eastAsia="Arial Unicode MS" w:hAnsi="Times New Roman" w:cs="Arial Unicode MS"/>
              <w:lang w:eastAsia="ar-SA"/>
            </w:rPr>
          </w:rPrChange>
        </w:rPr>
        <w:pPrChange w:id="78" w:author="matheus" w:date="2011-07-25T13:09:00Z">
          <w:pPr/>
        </w:pPrChange>
      </w:pPr>
    </w:p>
    <w:p w:rsidR="00E240BF" w:rsidRPr="002A3B9F" w:rsidDel="007F68EC" w:rsidRDefault="00E240BF" w:rsidP="000C196A">
      <w:pPr>
        <w:pStyle w:val="Ttulo1"/>
        <w:spacing w:before="0" w:after="1701" w:line="360" w:lineRule="auto"/>
        <w:rPr>
          <w:del w:id="79" w:author="matheus" w:date="2011-07-25T12:29:00Z"/>
          <w:rFonts w:ascii="Arial" w:hAnsi="Arial" w:cs="Arial"/>
          <w:sz w:val="48"/>
          <w:szCs w:val="48"/>
          <w:rPrChange w:id="80" w:author="matheus" w:date="2011-07-25T14:20:00Z">
            <w:rPr>
              <w:del w:id="81" w:author="matheus" w:date="2011-07-25T12:29:00Z"/>
            </w:rPr>
          </w:rPrChange>
        </w:rPr>
        <w:pPrChange w:id="82" w:author="Matheus Zingarelli" w:date="2011-07-26T10:56:00Z">
          <w:pPr>
            <w:pStyle w:val="NormalWeb"/>
            <w:spacing w:before="0" w:after="0" w:line="360" w:lineRule="auto"/>
            <w:ind w:right="48"/>
            <w:jc w:val="both"/>
          </w:pPr>
        </w:pPrChange>
      </w:pPr>
    </w:p>
    <w:bookmarkStart w:id="83" w:name="_Toc299441112" w:displacedByCustomXml="next"/>
    <w:sdt>
      <w:sdtPr>
        <w:rPr>
          <w:rFonts w:ascii="Arial" w:eastAsiaTheme="minorHAnsi" w:hAnsi="Arial" w:cs="Arial"/>
          <w:b w:val="0"/>
          <w:bCs w:val="0"/>
          <w:color w:val="auto"/>
          <w:sz w:val="48"/>
          <w:szCs w:val="48"/>
        </w:rPr>
        <w:id w:val="-1522548844"/>
        <w:docPartObj>
          <w:docPartGallery w:val="Table of Contents"/>
          <w:docPartUnique/>
        </w:docPartObj>
      </w:sdtPr>
      <w:sdtEndPr>
        <w:rPr>
          <w:rFonts w:ascii="Times New Roman" w:hAnsi="Times New Roman" w:cs="Times New Roman"/>
          <w:sz w:val="24"/>
          <w:szCs w:val="24"/>
        </w:rPr>
      </w:sdtEndPr>
      <w:sdtContent>
        <w:p w:rsidR="00661F83" w:rsidRPr="002A3B9F" w:rsidRDefault="00661F83" w:rsidP="000C196A">
          <w:pPr>
            <w:pStyle w:val="Ttulo1"/>
            <w:spacing w:before="0" w:after="1701" w:line="360" w:lineRule="auto"/>
            <w:rPr>
              <w:ins w:id="84" w:author="matheus" w:date="2011-07-25T13:16:00Z"/>
              <w:rFonts w:ascii="Arial" w:hAnsi="Arial" w:cs="Arial"/>
              <w:b w:val="0"/>
              <w:color w:val="auto"/>
              <w:sz w:val="48"/>
              <w:szCs w:val="48"/>
              <w:rPrChange w:id="85" w:author="matheus" w:date="2011-07-25T14:20:00Z">
                <w:rPr>
                  <w:ins w:id="86" w:author="matheus" w:date="2011-07-25T13:16:00Z"/>
                  <w:rFonts w:ascii="Times New Roman" w:hAnsi="Times New Roman" w:cs="Times New Roman"/>
                  <w:sz w:val="24"/>
                  <w:szCs w:val="24"/>
                </w:rPr>
              </w:rPrChange>
            </w:rPr>
            <w:pPrChange w:id="87" w:author="Matheus Zingarelli" w:date="2011-07-26T10:56:00Z">
              <w:pPr>
                <w:pStyle w:val="CabealhodoSumrio"/>
              </w:pPr>
            </w:pPrChange>
          </w:pPr>
          <w:r w:rsidRPr="002A3B9F">
            <w:rPr>
              <w:rFonts w:ascii="Arial" w:hAnsi="Arial" w:cs="Arial"/>
              <w:b w:val="0"/>
              <w:color w:val="auto"/>
              <w:sz w:val="48"/>
              <w:szCs w:val="48"/>
              <w:rPrChange w:id="88" w:author="matheus" w:date="2011-07-25T14:20:00Z">
                <w:rPr/>
              </w:rPrChange>
            </w:rPr>
            <w:t>Sumário</w:t>
          </w:r>
          <w:bookmarkEnd w:id="83"/>
        </w:p>
        <w:p w:rsidR="000041FF" w:rsidDel="000C196A" w:rsidRDefault="000041FF">
          <w:pPr>
            <w:rPr>
              <w:ins w:id="89" w:author="matheus" w:date="2011-07-25T13:17:00Z"/>
              <w:del w:id="90" w:author="Matheus Zingarelli" w:date="2011-07-26T10:56:00Z"/>
            </w:rPr>
            <w:pPrChange w:id="91" w:author="matheus" w:date="2011-07-25T13:16:00Z">
              <w:pPr>
                <w:pStyle w:val="CabealhodoSumrio"/>
              </w:pPr>
            </w:pPrChange>
          </w:pPr>
        </w:p>
        <w:p w:rsidR="000041FF" w:rsidRPr="000C196A" w:rsidDel="000C196A" w:rsidRDefault="000041FF">
          <w:pPr>
            <w:rPr>
              <w:del w:id="92" w:author="Matheus Zingarelli" w:date="2011-07-26T10:56:00Z"/>
            </w:rPr>
            <w:pPrChange w:id="93" w:author="matheus" w:date="2011-07-25T13:16:00Z">
              <w:pPr>
                <w:pStyle w:val="CabealhodoSumrio"/>
              </w:pPr>
            </w:pPrChange>
          </w:pPr>
        </w:p>
        <w:p w:rsidR="000C196A" w:rsidRDefault="00661F83">
          <w:pPr>
            <w:pStyle w:val="Sumrio1"/>
            <w:tabs>
              <w:tab w:val="right" w:leader="dot" w:pos="9061"/>
            </w:tabs>
            <w:rPr>
              <w:ins w:id="94" w:author="Matheus Zingarelli" w:date="2011-07-26T10:56:00Z"/>
              <w:rFonts w:eastAsiaTheme="minorEastAsia"/>
              <w:noProof/>
              <w:lang w:eastAsia="pt-BR"/>
            </w:rPr>
          </w:pPr>
          <w:r w:rsidRPr="004F3007">
            <w:rPr>
              <w:rFonts w:ascii="Times New Roman" w:hAnsi="Times New Roman" w:cs="Times New Roman"/>
              <w:sz w:val="24"/>
              <w:szCs w:val="24"/>
              <w:rPrChange w:id="95" w:author="matheus" w:date="2011-07-25T13:04:00Z">
                <w:rPr>
                  <w:b/>
                  <w:bCs/>
                </w:rPr>
              </w:rPrChange>
            </w:rPr>
            <w:fldChar w:fldCharType="begin"/>
          </w:r>
          <w:r w:rsidRPr="004F3007">
            <w:rPr>
              <w:rFonts w:ascii="Times New Roman" w:hAnsi="Times New Roman" w:cs="Times New Roman"/>
              <w:sz w:val="24"/>
              <w:szCs w:val="24"/>
              <w:rPrChange w:id="96" w:author="matheus" w:date="2011-07-25T13:04:00Z">
                <w:rPr/>
              </w:rPrChange>
            </w:rPr>
            <w:instrText xml:space="preserve"> TOC \o "1-3" \h \z \u </w:instrText>
          </w:r>
          <w:r w:rsidRPr="004F3007">
            <w:rPr>
              <w:rFonts w:ascii="Times New Roman" w:hAnsi="Times New Roman" w:cs="Times New Roman"/>
              <w:sz w:val="24"/>
              <w:szCs w:val="24"/>
              <w:rPrChange w:id="97" w:author="matheus" w:date="2011-07-25T13:04:00Z">
                <w:rPr>
                  <w:b/>
                  <w:bCs/>
                </w:rPr>
              </w:rPrChange>
            </w:rPr>
            <w:fldChar w:fldCharType="separate"/>
          </w:r>
          <w:ins w:id="98" w:author="Matheus Zingarelli" w:date="2011-07-26T10:56:00Z">
            <w:r w:rsidR="000C196A" w:rsidRPr="00946343">
              <w:rPr>
                <w:rStyle w:val="Hyperlink"/>
                <w:noProof/>
              </w:rPr>
              <w:fldChar w:fldCharType="begin"/>
            </w:r>
            <w:r w:rsidR="000C196A" w:rsidRPr="00946343">
              <w:rPr>
                <w:rStyle w:val="Hyperlink"/>
                <w:noProof/>
              </w:rPr>
              <w:instrText xml:space="preserve"> </w:instrText>
            </w:r>
            <w:r w:rsidR="000C196A">
              <w:rPr>
                <w:noProof/>
              </w:rPr>
              <w:instrText>HYPERLINK \l "_Toc299441111"</w:instrText>
            </w:r>
            <w:r w:rsidR="000C196A" w:rsidRPr="00946343">
              <w:rPr>
                <w:rStyle w:val="Hyperlink"/>
                <w:noProof/>
              </w:rPr>
              <w:instrText xml:space="preserve"> </w:instrText>
            </w:r>
            <w:r w:rsidR="000C196A" w:rsidRPr="00946343">
              <w:rPr>
                <w:rStyle w:val="Hyperlink"/>
                <w:noProof/>
              </w:rPr>
            </w:r>
            <w:r w:rsidR="000C196A" w:rsidRPr="00946343">
              <w:rPr>
                <w:rStyle w:val="Hyperlink"/>
                <w:noProof/>
              </w:rPr>
              <w:fldChar w:fldCharType="separate"/>
            </w:r>
            <w:r w:rsidR="000C196A" w:rsidRPr="00946343">
              <w:rPr>
                <w:rStyle w:val="Hyperlink"/>
                <w:rFonts w:ascii="Arial" w:hAnsi="Arial" w:cs="Arial"/>
                <w:noProof/>
              </w:rPr>
              <w:t>Resumo</w:t>
            </w:r>
            <w:r w:rsidR="000C196A">
              <w:rPr>
                <w:noProof/>
                <w:webHidden/>
              </w:rPr>
              <w:tab/>
            </w:r>
            <w:r w:rsidR="000C196A">
              <w:rPr>
                <w:noProof/>
                <w:webHidden/>
              </w:rPr>
              <w:fldChar w:fldCharType="begin"/>
            </w:r>
            <w:r w:rsidR="000C196A">
              <w:rPr>
                <w:noProof/>
                <w:webHidden/>
              </w:rPr>
              <w:instrText xml:space="preserve"> PAGEREF _Toc299441111 \h </w:instrText>
            </w:r>
            <w:r w:rsidR="000C196A">
              <w:rPr>
                <w:noProof/>
                <w:webHidden/>
              </w:rPr>
            </w:r>
          </w:ins>
          <w:r w:rsidR="000C196A">
            <w:rPr>
              <w:noProof/>
              <w:webHidden/>
            </w:rPr>
            <w:fldChar w:fldCharType="separate"/>
          </w:r>
          <w:ins w:id="99" w:author="Matheus Zingarelli" w:date="2011-07-26T11:19:00Z">
            <w:r w:rsidR="0088354B">
              <w:rPr>
                <w:noProof/>
                <w:webHidden/>
              </w:rPr>
              <w:t>2</w:t>
            </w:r>
          </w:ins>
          <w:ins w:id="100" w:author="Matheus Zingarelli" w:date="2011-07-26T10:56:00Z">
            <w:r w:rsidR="000C196A">
              <w:rPr>
                <w:noProof/>
                <w:webHidden/>
              </w:rPr>
              <w:fldChar w:fldCharType="end"/>
            </w:r>
            <w:r w:rsidR="000C196A" w:rsidRPr="00946343">
              <w:rPr>
                <w:rStyle w:val="Hyperlink"/>
                <w:noProof/>
              </w:rPr>
              <w:fldChar w:fldCharType="end"/>
            </w:r>
          </w:ins>
        </w:p>
        <w:p w:rsidR="000C196A" w:rsidRDefault="000C196A">
          <w:pPr>
            <w:pStyle w:val="Sumrio1"/>
            <w:tabs>
              <w:tab w:val="right" w:leader="dot" w:pos="9061"/>
            </w:tabs>
            <w:rPr>
              <w:ins w:id="101" w:author="Matheus Zingarelli" w:date="2011-07-26T10:56:00Z"/>
              <w:rFonts w:eastAsiaTheme="minorEastAsia"/>
              <w:noProof/>
              <w:lang w:eastAsia="pt-BR"/>
            </w:rPr>
          </w:pPr>
          <w:ins w:id="102"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"_Toc299441112"</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Sumário</w:t>
            </w:r>
            <w:r>
              <w:rPr>
                <w:noProof/>
                <w:webHidden/>
              </w:rPr>
              <w:tab/>
            </w:r>
            <w:r>
              <w:rPr>
                <w:noProof/>
                <w:webHidden/>
              </w:rPr>
              <w:fldChar w:fldCharType="begin"/>
            </w:r>
            <w:r>
              <w:rPr>
                <w:noProof/>
                <w:webHidden/>
              </w:rPr>
              <w:instrText xml:space="preserve"> PAGEREF _Toc299441112 \h </w:instrText>
            </w:r>
            <w:r>
              <w:rPr>
                <w:noProof/>
                <w:webHidden/>
              </w:rPr>
            </w:r>
          </w:ins>
          <w:r>
            <w:rPr>
              <w:noProof/>
              <w:webHidden/>
            </w:rPr>
            <w:fldChar w:fldCharType="separate"/>
          </w:r>
          <w:ins w:id="103" w:author="Matheus Zingarelli" w:date="2011-07-26T11:19:00Z">
            <w:r w:rsidR="0088354B">
              <w:rPr>
                <w:noProof/>
                <w:webHidden/>
              </w:rPr>
              <w:t>3</w:t>
            </w:r>
          </w:ins>
          <w:ins w:id="104" w:author="Matheus Zingarelli" w:date="2011-07-26T10:56:00Z">
            <w:r>
              <w:rPr>
                <w:noProof/>
                <w:webHidden/>
              </w:rPr>
              <w:fldChar w:fldCharType="end"/>
            </w:r>
            <w:r w:rsidRPr="00946343">
              <w:rPr>
                <w:rStyle w:val="Hyperlink"/>
                <w:noProof/>
              </w:rPr>
              <w:fldChar w:fldCharType="end"/>
            </w:r>
          </w:ins>
        </w:p>
        <w:p w:rsidR="000C196A" w:rsidRDefault="000C196A">
          <w:pPr>
            <w:pStyle w:val="Sumrio1"/>
            <w:tabs>
              <w:tab w:val="right" w:leader="dot" w:pos="9061"/>
            </w:tabs>
            <w:rPr>
              <w:ins w:id="105" w:author="Matheus Zingarelli" w:date="2011-07-26T10:56:00Z"/>
              <w:rFonts w:eastAsiaTheme="minorEastAsia"/>
              <w:noProof/>
              <w:lang w:eastAsia="pt-BR"/>
            </w:rPr>
          </w:pPr>
          <w:ins w:id="106"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"_Toc299441113"</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Índice de Figuras</w:t>
            </w:r>
            <w:r>
              <w:rPr>
                <w:noProof/>
                <w:webHidden/>
              </w:rPr>
              <w:tab/>
            </w:r>
            <w:r>
              <w:rPr>
                <w:noProof/>
                <w:webHidden/>
              </w:rPr>
              <w:fldChar w:fldCharType="begin"/>
            </w:r>
            <w:r>
              <w:rPr>
                <w:noProof/>
                <w:webHidden/>
              </w:rPr>
              <w:instrText xml:space="preserve"> PAGEREF _Toc299441113 \h </w:instrText>
            </w:r>
            <w:r>
              <w:rPr>
                <w:noProof/>
                <w:webHidden/>
              </w:rPr>
            </w:r>
          </w:ins>
          <w:r>
            <w:rPr>
              <w:noProof/>
              <w:webHidden/>
            </w:rPr>
            <w:fldChar w:fldCharType="separate"/>
          </w:r>
          <w:ins w:id="107" w:author="Matheus Zingarelli" w:date="2011-07-26T11:19:00Z">
            <w:r w:rsidR="0088354B">
              <w:rPr>
                <w:noProof/>
                <w:webHidden/>
              </w:rPr>
              <w:t>5</w:t>
            </w:r>
          </w:ins>
          <w:ins w:id="108" w:author="Matheus Zingarelli" w:date="2011-07-26T10:56:00Z">
            <w:r>
              <w:rPr>
                <w:noProof/>
                <w:webHidden/>
              </w:rPr>
              <w:fldChar w:fldCharType="end"/>
            </w:r>
            <w:r w:rsidRPr="00946343">
              <w:rPr>
                <w:rStyle w:val="Hyperlink"/>
                <w:noProof/>
              </w:rPr>
              <w:fldChar w:fldCharType="end"/>
            </w:r>
          </w:ins>
        </w:p>
        <w:p w:rsidR="000C196A" w:rsidRDefault="000C196A">
          <w:pPr>
            <w:pStyle w:val="Sumrio1"/>
            <w:tabs>
              <w:tab w:val="right" w:leader="dot" w:pos="9061"/>
            </w:tabs>
            <w:rPr>
              <w:ins w:id="109" w:author="Matheus Zingarelli" w:date="2011-07-26T10:56:00Z"/>
              <w:rFonts w:eastAsiaTheme="minorEastAsia"/>
              <w:noProof/>
              <w:lang w:eastAsia="pt-BR"/>
            </w:rPr>
          </w:pPr>
          <w:ins w:id="110"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"_Toc299441114"</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Índice de Tabelas</w:t>
            </w:r>
            <w:r>
              <w:rPr>
                <w:noProof/>
                <w:webHidden/>
              </w:rPr>
              <w:tab/>
            </w:r>
            <w:r>
              <w:rPr>
                <w:noProof/>
                <w:webHidden/>
              </w:rPr>
              <w:fldChar w:fldCharType="begin"/>
            </w:r>
            <w:r>
              <w:rPr>
                <w:noProof/>
                <w:webHidden/>
              </w:rPr>
              <w:instrText xml:space="preserve"> PAGEREF _Toc299441114 \h </w:instrText>
            </w:r>
            <w:r>
              <w:rPr>
                <w:noProof/>
                <w:webHidden/>
              </w:rPr>
            </w:r>
          </w:ins>
          <w:r>
            <w:rPr>
              <w:noProof/>
              <w:webHidden/>
            </w:rPr>
            <w:fldChar w:fldCharType="separate"/>
          </w:r>
          <w:ins w:id="111" w:author="Matheus Zingarelli" w:date="2011-07-26T11:19:00Z">
            <w:r w:rsidR="0088354B">
              <w:rPr>
                <w:noProof/>
                <w:webHidden/>
              </w:rPr>
              <w:t>6</w:t>
            </w:r>
          </w:ins>
          <w:ins w:id="112" w:author="Matheus Zingarelli" w:date="2011-07-26T10:56:00Z">
            <w:r>
              <w:rPr>
                <w:noProof/>
                <w:webHidden/>
              </w:rPr>
              <w:fldChar w:fldCharType="end"/>
            </w:r>
            <w:r w:rsidRPr="00946343">
              <w:rPr>
                <w:rStyle w:val="Hyperlink"/>
                <w:noProof/>
              </w:rPr>
              <w:fldChar w:fldCharType="end"/>
            </w:r>
          </w:ins>
        </w:p>
        <w:p w:rsidR="000C196A" w:rsidRDefault="000C196A">
          <w:pPr>
            <w:pStyle w:val="Sumrio1"/>
            <w:tabs>
              <w:tab w:val="left" w:pos="440"/>
              <w:tab w:val="right" w:leader="dot" w:pos="9061"/>
            </w:tabs>
            <w:rPr>
              <w:ins w:id="113" w:author="Matheus Zingarelli" w:date="2011-07-26T10:56:00Z"/>
              <w:rFonts w:eastAsiaTheme="minorEastAsia"/>
              <w:noProof/>
              <w:lang w:eastAsia="pt-BR"/>
            </w:rPr>
          </w:pPr>
          <w:ins w:id="114"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"_Toc299441115"</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1.</w:t>
            </w:r>
            <w:r>
              <w:rPr>
                <w:rFonts w:eastAsiaTheme="minorEastAsia"/>
                <w:noProof/>
                <w:lang w:eastAsia="pt-BR"/>
              </w:rPr>
              <w:tab/>
            </w:r>
            <w:r w:rsidRPr="00946343">
              <w:rPr>
                <w:rStyle w:val="Hyperlink"/>
                <w:rFonts w:ascii="Arial" w:hAnsi="Arial" w:cs="Arial"/>
                <w:noProof/>
              </w:rPr>
              <w:t>Introdução</w:t>
            </w:r>
            <w:r>
              <w:rPr>
                <w:noProof/>
                <w:webHidden/>
              </w:rPr>
              <w:tab/>
            </w:r>
            <w:r>
              <w:rPr>
                <w:noProof/>
                <w:webHidden/>
              </w:rPr>
              <w:fldChar w:fldCharType="begin"/>
            </w:r>
            <w:r>
              <w:rPr>
                <w:noProof/>
                <w:webHidden/>
              </w:rPr>
              <w:instrText xml:space="preserve"> PAGEREF _Toc299441115 \h </w:instrText>
            </w:r>
            <w:r>
              <w:rPr>
                <w:noProof/>
                <w:webHidden/>
              </w:rPr>
            </w:r>
          </w:ins>
          <w:r>
            <w:rPr>
              <w:noProof/>
              <w:webHidden/>
            </w:rPr>
            <w:fldChar w:fldCharType="separate"/>
          </w:r>
          <w:ins w:id="115" w:author="Matheus Zingarelli" w:date="2011-07-26T11:19:00Z">
            <w:r w:rsidR="0088354B">
              <w:rPr>
                <w:noProof/>
                <w:webHidden/>
              </w:rPr>
              <w:t>7</w:t>
            </w:r>
          </w:ins>
          <w:ins w:id="116" w:author="Matheus Zingarelli" w:date="2011-07-26T10:56:00Z">
            <w:r>
              <w:rPr>
                <w:noProof/>
                <w:webHidden/>
              </w:rPr>
              <w:fldChar w:fldCharType="end"/>
            </w:r>
            <w:r w:rsidRPr="00946343">
              <w:rPr>
                <w:rStyle w:val="Hyperlink"/>
                <w:noProof/>
              </w:rPr>
              <w:fldChar w:fldCharType="end"/>
            </w:r>
          </w:ins>
        </w:p>
        <w:p w:rsidR="000C196A" w:rsidRDefault="000C196A">
          <w:pPr>
            <w:pStyle w:val="Sumrio1"/>
            <w:tabs>
              <w:tab w:val="left" w:pos="440"/>
              <w:tab w:val="right" w:leader="dot" w:pos="9061"/>
            </w:tabs>
            <w:rPr>
              <w:ins w:id="117" w:author="Matheus Zingarelli" w:date="2011-07-26T10:56:00Z"/>
              <w:rFonts w:eastAsiaTheme="minorEastAsia"/>
              <w:noProof/>
              <w:lang w:eastAsia="pt-BR"/>
            </w:rPr>
          </w:pPr>
          <w:ins w:id="118"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"_Toc299441116"</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w:t>
            </w:r>
            <w:r>
              <w:rPr>
                <w:rFonts w:eastAsiaTheme="minorEastAsia"/>
                <w:noProof/>
                <w:lang w:eastAsia="pt-BR"/>
              </w:rPr>
              <w:tab/>
            </w:r>
            <w:r w:rsidRPr="00946343">
              <w:rPr>
                <w:rStyle w:val="Hyperlink"/>
                <w:rFonts w:ascii="Arial" w:hAnsi="Arial" w:cs="Arial"/>
                <w:noProof/>
              </w:rPr>
              <w:t>Fundamentos da visualização estereoscópica</w:t>
            </w:r>
            <w:r>
              <w:rPr>
                <w:noProof/>
                <w:webHidden/>
              </w:rPr>
              <w:tab/>
            </w:r>
            <w:r>
              <w:rPr>
                <w:noProof/>
                <w:webHidden/>
              </w:rPr>
              <w:fldChar w:fldCharType="begin"/>
            </w:r>
            <w:r>
              <w:rPr>
                <w:noProof/>
                <w:webHidden/>
              </w:rPr>
              <w:instrText xml:space="preserve"> PAGEREF _Toc299441116 \h </w:instrText>
            </w:r>
            <w:r>
              <w:rPr>
                <w:noProof/>
                <w:webHidden/>
              </w:rPr>
            </w:r>
          </w:ins>
          <w:r>
            <w:rPr>
              <w:noProof/>
              <w:webHidden/>
            </w:rPr>
            <w:fldChar w:fldCharType="separate"/>
          </w:r>
          <w:ins w:id="119" w:author="Matheus Zingarelli" w:date="2011-07-26T11:19:00Z">
            <w:r w:rsidR="0088354B">
              <w:rPr>
                <w:noProof/>
                <w:webHidden/>
              </w:rPr>
              <w:t>10</w:t>
            </w:r>
          </w:ins>
          <w:ins w:id="120"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121" w:author="Matheus Zingarelli" w:date="2011-07-26T10:56:00Z"/>
              <w:rFonts w:eastAsiaTheme="minorEastAsia"/>
              <w:noProof/>
              <w:lang w:eastAsia="pt-BR"/>
            </w:rPr>
          </w:pPr>
          <w:ins w:id="122"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"_Toc299441118"</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2.1.</w:t>
            </w:r>
            <w:r>
              <w:rPr>
                <w:rFonts w:eastAsiaTheme="minorEastAsia"/>
                <w:noProof/>
                <w:lang w:eastAsia="pt-BR"/>
              </w:rPr>
              <w:tab/>
            </w:r>
            <w:r w:rsidRPr="00946343">
              <w:rPr>
                <w:rStyle w:val="Hyperlink"/>
                <w:rFonts w:ascii="Arial" w:hAnsi="Arial" w:cs="Arial"/>
                <w:noProof/>
              </w:rPr>
              <w:t>Aspectos da visão humana</w:t>
            </w:r>
            <w:r>
              <w:rPr>
                <w:noProof/>
                <w:webHidden/>
              </w:rPr>
              <w:tab/>
            </w:r>
            <w:r>
              <w:rPr>
                <w:noProof/>
                <w:webHidden/>
              </w:rPr>
              <w:fldChar w:fldCharType="begin"/>
            </w:r>
            <w:r>
              <w:rPr>
                <w:noProof/>
                <w:webHidden/>
              </w:rPr>
              <w:instrText xml:space="preserve"> PAGEREF _Toc299441118 \h </w:instrText>
            </w:r>
            <w:r>
              <w:rPr>
                <w:noProof/>
                <w:webHidden/>
              </w:rPr>
            </w:r>
          </w:ins>
          <w:r>
            <w:rPr>
              <w:noProof/>
              <w:webHidden/>
            </w:rPr>
            <w:fldChar w:fldCharType="separate"/>
          </w:r>
          <w:ins w:id="123" w:author="Matheus Zingarelli" w:date="2011-07-26T11:19:00Z">
            <w:r w:rsidR="0088354B">
              <w:rPr>
                <w:noProof/>
                <w:webHidden/>
              </w:rPr>
              <w:t>10</w:t>
            </w:r>
          </w:ins>
          <w:ins w:id="124"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25" w:author="Matheus Zingarelli" w:date="2011-07-26T10:56:00Z"/>
              <w:rFonts w:eastAsiaTheme="minorEastAsia"/>
              <w:noProof/>
              <w:lang w:eastAsia="pt-BR"/>
            </w:rPr>
          </w:pPr>
          <w:ins w:id="126"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"_Toc299441120"</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2.1.1.</w:t>
            </w:r>
            <w:r>
              <w:rPr>
                <w:rFonts w:eastAsiaTheme="minorEastAsia"/>
                <w:noProof/>
                <w:lang w:eastAsia="pt-BR"/>
              </w:rPr>
              <w:tab/>
            </w:r>
            <w:r w:rsidRPr="00946343">
              <w:rPr>
                <w:rStyle w:val="Hyperlink"/>
                <w:rFonts w:ascii="Arial" w:hAnsi="Arial" w:cs="Arial"/>
                <w:noProof/>
              </w:rPr>
              <w:t>Informações monoculares</w:t>
            </w:r>
            <w:r>
              <w:rPr>
                <w:noProof/>
                <w:webHidden/>
              </w:rPr>
              <w:tab/>
            </w:r>
            <w:r>
              <w:rPr>
                <w:noProof/>
                <w:webHidden/>
              </w:rPr>
              <w:fldChar w:fldCharType="begin"/>
            </w:r>
            <w:r>
              <w:rPr>
                <w:noProof/>
                <w:webHidden/>
              </w:rPr>
              <w:instrText xml:space="preserve"> PAGEREF _Toc299441120 \h </w:instrText>
            </w:r>
            <w:r>
              <w:rPr>
                <w:noProof/>
                <w:webHidden/>
              </w:rPr>
            </w:r>
          </w:ins>
          <w:r>
            <w:rPr>
              <w:noProof/>
              <w:webHidden/>
            </w:rPr>
            <w:fldChar w:fldCharType="separate"/>
          </w:r>
          <w:ins w:id="127" w:author="Matheus Zingarelli" w:date="2011-07-26T11:19:00Z">
            <w:r w:rsidR="0088354B">
              <w:rPr>
                <w:noProof/>
                <w:webHidden/>
              </w:rPr>
              <w:t>11</w:t>
            </w:r>
          </w:ins>
          <w:ins w:id="128"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29" w:author="Matheus Zingarelli" w:date="2011-07-26T10:56:00Z"/>
              <w:rFonts w:eastAsiaTheme="minorEastAsia"/>
              <w:noProof/>
              <w:lang w:eastAsia="pt-BR"/>
            </w:rPr>
          </w:pPr>
          <w:ins w:id="130"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"_Toc299441121"</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2.1.2.</w:t>
            </w:r>
            <w:r>
              <w:rPr>
                <w:rFonts w:eastAsiaTheme="minorEastAsia"/>
                <w:noProof/>
                <w:lang w:eastAsia="pt-BR"/>
              </w:rPr>
              <w:tab/>
            </w:r>
            <w:r w:rsidRPr="00946343">
              <w:rPr>
                <w:rStyle w:val="Hyperlink"/>
                <w:rFonts w:ascii="Arial" w:hAnsi="Arial" w:cs="Arial"/>
                <w:noProof/>
              </w:rPr>
              <w:t>Informações oculo-motoras</w:t>
            </w:r>
            <w:r>
              <w:rPr>
                <w:noProof/>
                <w:webHidden/>
              </w:rPr>
              <w:tab/>
            </w:r>
            <w:r>
              <w:rPr>
                <w:noProof/>
                <w:webHidden/>
              </w:rPr>
              <w:fldChar w:fldCharType="begin"/>
            </w:r>
            <w:r>
              <w:rPr>
                <w:noProof/>
                <w:webHidden/>
              </w:rPr>
              <w:instrText xml:space="preserve"> PAGEREF _Toc299441121 \h </w:instrText>
            </w:r>
            <w:r>
              <w:rPr>
                <w:noProof/>
                <w:webHidden/>
              </w:rPr>
            </w:r>
          </w:ins>
          <w:r>
            <w:rPr>
              <w:noProof/>
              <w:webHidden/>
            </w:rPr>
            <w:fldChar w:fldCharType="separate"/>
          </w:r>
          <w:ins w:id="131" w:author="Matheus Zingarelli" w:date="2011-07-26T11:19:00Z">
            <w:r w:rsidR="0088354B">
              <w:rPr>
                <w:noProof/>
                <w:webHidden/>
              </w:rPr>
              <w:t>12</w:t>
            </w:r>
          </w:ins>
          <w:ins w:id="132"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33" w:author="Matheus Zingarelli" w:date="2011-07-26T10:56:00Z"/>
              <w:rFonts w:eastAsiaTheme="minorEastAsia"/>
              <w:noProof/>
              <w:lang w:eastAsia="pt-BR"/>
            </w:rPr>
          </w:pPr>
          <w:ins w:id="134"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"_Toc299441122"</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2.1.3.</w:t>
            </w:r>
            <w:r>
              <w:rPr>
                <w:rFonts w:eastAsiaTheme="minorEastAsia"/>
                <w:noProof/>
                <w:lang w:eastAsia="pt-BR"/>
              </w:rPr>
              <w:tab/>
            </w:r>
            <w:r w:rsidRPr="00946343">
              <w:rPr>
                <w:rStyle w:val="Hyperlink"/>
                <w:rFonts w:ascii="Arial" w:hAnsi="Arial" w:cs="Arial"/>
                <w:noProof/>
              </w:rPr>
              <w:t>Informações estereoscópicas</w:t>
            </w:r>
            <w:r>
              <w:rPr>
                <w:noProof/>
                <w:webHidden/>
              </w:rPr>
              <w:tab/>
            </w:r>
            <w:r>
              <w:rPr>
                <w:noProof/>
                <w:webHidden/>
              </w:rPr>
              <w:fldChar w:fldCharType="begin"/>
            </w:r>
            <w:r>
              <w:rPr>
                <w:noProof/>
                <w:webHidden/>
              </w:rPr>
              <w:instrText xml:space="preserve"> PAGEREF _Toc299441122 \h </w:instrText>
            </w:r>
            <w:r>
              <w:rPr>
                <w:noProof/>
                <w:webHidden/>
              </w:rPr>
            </w:r>
          </w:ins>
          <w:r>
            <w:rPr>
              <w:noProof/>
              <w:webHidden/>
            </w:rPr>
            <w:fldChar w:fldCharType="separate"/>
          </w:r>
          <w:ins w:id="135" w:author="Matheus Zingarelli" w:date="2011-07-26T11:19:00Z">
            <w:r w:rsidR="0088354B">
              <w:rPr>
                <w:noProof/>
                <w:webHidden/>
              </w:rPr>
              <w:t>13</w:t>
            </w:r>
          </w:ins>
          <w:ins w:id="136"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137" w:author="Matheus Zingarelli" w:date="2011-07-26T10:56:00Z"/>
              <w:rFonts w:eastAsiaTheme="minorEastAsia"/>
              <w:noProof/>
              <w:lang w:eastAsia="pt-BR"/>
            </w:rPr>
          </w:pPr>
          <w:ins w:id="138"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"_Toc299441123"</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2.2.</w:t>
            </w:r>
            <w:r>
              <w:rPr>
                <w:rFonts w:eastAsiaTheme="minorEastAsia"/>
                <w:noProof/>
                <w:lang w:eastAsia="pt-BR"/>
              </w:rPr>
              <w:tab/>
            </w:r>
            <w:r w:rsidRPr="00946343">
              <w:rPr>
                <w:rStyle w:val="Hyperlink"/>
                <w:rFonts w:ascii="Arial" w:hAnsi="Arial" w:cs="Arial"/>
                <w:noProof/>
              </w:rPr>
              <w:t>Tipos de visualização estereoscópica</w:t>
            </w:r>
            <w:r>
              <w:rPr>
                <w:noProof/>
                <w:webHidden/>
              </w:rPr>
              <w:tab/>
            </w:r>
            <w:r>
              <w:rPr>
                <w:noProof/>
                <w:webHidden/>
              </w:rPr>
              <w:fldChar w:fldCharType="begin"/>
            </w:r>
            <w:r>
              <w:rPr>
                <w:noProof/>
                <w:webHidden/>
              </w:rPr>
              <w:instrText xml:space="preserve"> PAGEREF _Toc299441123 \h </w:instrText>
            </w:r>
            <w:r>
              <w:rPr>
                <w:noProof/>
                <w:webHidden/>
              </w:rPr>
            </w:r>
          </w:ins>
          <w:r>
            <w:rPr>
              <w:noProof/>
              <w:webHidden/>
            </w:rPr>
            <w:fldChar w:fldCharType="separate"/>
          </w:r>
          <w:ins w:id="139" w:author="Matheus Zingarelli" w:date="2011-07-26T11:19:00Z">
            <w:r w:rsidR="0088354B">
              <w:rPr>
                <w:noProof/>
                <w:webHidden/>
              </w:rPr>
              <w:t>16</w:t>
            </w:r>
          </w:ins>
          <w:ins w:id="140"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41" w:author="Matheus Zingarelli" w:date="2011-07-26T10:56:00Z"/>
              <w:rFonts w:eastAsiaTheme="minorEastAsia"/>
              <w:noProof/>
              <w:lang w:eastAsia="pt-BR"/>
            </w:rPr>
          </w:pPr>
          <w:ins w:id="142"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"_Toc299441124"</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2.2.1.</w:t>
            </w:r>
            <w:r>
              <w:rPr>
                <w:rFonts w:eastAsiaTheme="minorEastAsia"/>
                <w:noProof/>
                <w:lang w:eastAsia="pt-BR"/>
              </w:rPr>
              <w:tab/>
            </w:r>
            <w:r w:rsidRPr="00946343">
              <w:rPr>
                <w:rStyle w:val="Hyperlink"/>
                <w:rFonts w:ascii="Arial" w:hAnsi="Arial" w:cs="Arial"/>
                <w:noProof/>
              </w:rPr>
              <w:t>Estereoscopia anaglífica</w:t>
            </w:r>
            <w:r>
              <w:rPr>
                <w:noProof/>
                <w:webHidden/>
              </w:rPr>
              <w:tab/>
            </w:r>
            <w:r>
              <w:rPr>
                <w:noProof/>
                <w:webHidden/>
              </w:rPr>
              <w:fldChar w:fldCharType="begin"/>
            </w:r>
            <w:r>
              <w:rPr>
                <w:noProof/>
                <w:webHidden/>
              </w:rPr>
              <w:instrText xml:space="preserve"> PAGEREF _Toc299441124 \h </w:instrText>
            </w:r>
            <w:r>
              <w:rPr>
                <w:noProof/>
                <w:webHidden/>
              </w:rPr>
            </w:r>
          </w:ins>
          <w:r>
            <w:rPr>
              <w:noProof/>
              <w:webHidden/>
            </w:rPr>
            <w:fldChar w:fldCharType="separate"/>
          </w:r>
          <w:ins w:id="143" w:author="Matheus Zingarelli" w:date="2011-07-26T11:19:00Z">
            <w:r w:rsidR="0088354B">
              <w:rPr>
                <w:noProof/>
                <w:webHidden/>
              </w:rPr>
              <w:t>16</w:t>
            </w:r>
          </w:ins>
          <w:ins w:id="144"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45" w:author="Matheus Zingarelli" w:date="2011-07-26T10:56:00Z"/>
              <w:rFonts w:eastAsiaTheme="minorEastAsia"/>
              <w:noProof/>
              <w:lang w:eastAsia="pt-BR"/>
            </w:rPr>
          </w:pPr>
          <w:ins w:id="146"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"_Toc299441126"</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2.2.2.</w:t>
            </w:r>
            <w:r>
              <w:rPr>
                <w:rFonts w:eastAsiaTheme="minorEastAsia"/>
                <w:noProof/>
                <w:lang w:eastAsia="pt-BR"/>
              </w:rPr>
              <w:tab/>
            </w:r>
            <w:r w:rsidRPr="00946343">
              <w:rPr>
                <w:rStyle w:val="Hyperlink"/>
                <w:rFonts w:ascii="Arial" w:hAnsi="Arial" w:cs="Arial"/>
                <w:noProof/>
              </w:rPr>
              <w:t>Luz polarizada</w:t>
            </w:r>
            <w:r>
              <w:rPr>
                <w:noProof/>
                <w:webHidden/>
              </w:rPr>
              <w:tab/>
            </w:r>
            <w:r>
              <w:rPr>
                <w:noProof/>
                <w:webHidden/>
              </w:rPr>
              <w:fldChar w:fldCharType="begin"/>
            </w:r>
            <w:r>
              <w:rPr>
                <w:noProof/>
                <w:webHidden/>
              </w:rPr>
              <w:instrText xml:space="preserve"> PAGEREF _Toc299441126 \h </w:instrText>
            </w:r>
            <w:r>
              <w:rPr>
                <w:noProof/>
                <w:webHidden/>
              </w:rPr>
            </w:r>
          </w:ins>
          <w:r>
            <w:rPr>
              <w:noProof/>
              <w:webHidden/>
            </w:rPr>
            <w:fldChar w:fldCharType="separate"/>
          </w:r>
          <w:ins w:id="147" w:author="Matheus Zingarelli" w:date="2011-07-26T11:19:00Z">
            <w:r w:rsidR="0088354B">
              <w:rPr>
                <w:noProof/>
                <w:webHidden/>
              </w:rPr>
              <w:t>17</w:t>
            </w:r>
          </w:ins>
          <w:ins w:id="148"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49" w:author="Matheus Zingarelli" w:date="2011-07-26T10:56:00Z"/>
              <w:rFonts w:eastAsiaTheme="minorEastAsia"/>
              <w:noProof/>
              <w:lang w:eastAsia="pt-BR"/>
            </w:rPr>
          </w:pPr>
          <w:ins w:id="150"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"_Toc299441127"</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2.2.3.</w:t>
            </w:r>
            <w:r>
              <w:rPr>
                <w:rFonts w:eastAsiaTheme="minorEastAsia"/>
                <w:noProof/>
                <w:lang w:eastAsia="pt-BR"/>
              </w:rPr>
              <w:tab/>
            </w:r>
            <w:r w:rsidRPr="00946343">
              <w:rPr>
                <w:rStyle w:val="Hyperlink"/>
                <w:rFonts w:ascii="Arial" w:hAnsi="Arial" w:cs="Arial"/>
                <w:noProof/>
              </w:rPr>
              <w:t>Óculos obturadores</w:t>
            </w:r>
            <w:r>
              <w:rPr>
                <w:noProof/>
                <w:webHidden/>
              </w:rPr>
              <w:tab/>
            </w:r>
            <w:r>
              <w:rPr>
                <w:noProof/>
                <w:webHidden/>
              </w:rPr>
              <w:fldChar w:fldCharType="begin"/>
            </w:r>
            <w:r>
              <w:rPr>
                <w:noProof/>
                <w:webHidden/>
              </w:rPr>
              <w:instrText xml:space="preserve"> PAGEREF _Toc299441127 \h </w:instrText>
            </w:r>
            <w:r>
              <w:rPr>
                <w:noProof/>
                <w:webHidden/>
              </w:rPr>
            </w:r>
          </w:ins>
          <w:r>
            <w:rPr>
              <w:noProof/>
              <w:webHidden/>
            </w:rPr>
            <w:fldChar w:fldCharType="separate"/>
          </w:r>
          <w:ins w:id="151" w:author="Matheus Zingarelli" w:date="2011-07-26T11:19:00Z">
            <w:r w:rsidR="0088354B">
              <w:rPr>
                <w:noProof/>
                <w:webHidden/>
              </w:rPr>
              <w:t>18</w:t>
            </w:r>
          </w:ins>
          <w:ins w:id="152"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53" w:author="Matheus Zingarelli" w:date="2011-07-26T10:56:00Z"/>
              <w:rFonts w:eastAsiaTheme="minorEastAsia"/>
              <w:noProof/>
              <w:lang w:eastAsia="pt-BR"/>
            </w:rPr>
          </w:pPr>
          <w:ins w:id="154"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"_Toc299441129"</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2.2.4.</w:t>
            </w:r>
            <w:r>
              <w:rPr>
                <w:rFonts w:eastAsiaTheme="minorEastAsia"/>
                <w:noProof/>
                <w:lang w:eastAsia="pt-BR"/>
              </w:rPr>
              <w:tab/>
            </w:r>
            <w:r w:rsidRPr="00946343">
              <w:rPr>
                <w:rStyle w:val="Hyperlink"/>
                <w:rFonts w:ascii="Arial" w:hAnsi="Arial" w:cs="Arial"/>
                <w:noProof/>
              </w:rPr>
              <w:t>Monitores Autoestereoscópicos</w:t>
            </w:r>
            <w:r>
              <w:rPr>
                <w:noProof/>
                <w:webHidden/>
              </w:rPr>
              <w:tab/>
            </w:r>
            <w:r>
              <w:rPr>
                <w:noProof/>
                <w:webHidden/>
              </w:rPr>
              <w:fldChar w:fldCharType="begin"/>
            </w:r>
            <w:r>
              <w:rPr>
                <w:noProof/>
                <w:webHidden/>
              </w:rPr>
              <w:instrText xml:space="preserve"> PAGEREF _Toc299441129 \h </w:instrText>
            </w:r>
            <w:r>
              <w:rPr>
                <w:noProof/>
                <w:webHidden/>
              </w:rPr>
            </w:r>
          </w:ins>
          <w:r>
            <w:rPr>
              <w:noProof/>
              <w:webHidden/>
            </w:rPr>
            <w:fldChar w:fldCharType="separate"/>
          </w:r>
          <w:ins w:id="155" w:author="Matheus Zingarelli" w:date="2011-07-26T11:19:00Z">
            <w:r w:rsidR="0088354B">
              <w:rPr>
                <w:noProof/>
                <w:webHidden/>
              </w:rPr>
              <w:t>18</w:t>
            </w:r>
          </w:ins>
          <w:ins w:id="156"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157" w:author="Matheus Zingarelli" w:date="2011-07-26T10:56:00Z"/>
              <w:rFonts w:eastAsiaTheme="minorEastAsia"/>
              <w:noProof/>
              <w:lang w:eastAsia="pt-BR"/>
            </w:rPr>
          </w:pPr>
          <w:ins w:id="158"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"_Toc299441131"</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2.3.</w:t>
            </w:r>
            <w:r>
              <w:rPr>
                <w:rFonts w:eastAsiaTheme="minorEastAsia"/>
                <w:noProof/>
                <w:lang w:eastAsia="pt-BR"/>
              </w:rPr>
              <w:tab/>
            </w:r>
            <w:r w:rsidRPr="00946343">
              <w:rPr>
                <w:rStyle w:val="Hyperlink"/>
                <w:rFonts w:ascii="Arial" w:hAnsi="Arial" w:cs="Arial"/>
                <w:noProof/>
              </w:rPr>
              <w:t>Aplicações</w:t>
            </w:r>
            <w:r>
              <w:rPr>
                <w:noProof/>
                <w:webHidden/>
              </w:rPr>
              <w:tab/>
            </w:r>
            <w:r>
              <w:rPr>
                <w:noProof/>
                <w:webHidden/>
              </w:rPr>
              <w:fldChar w:fldCharType="begin"/>
            </w:r>
            <w:r>
              <w:rPr>
                <w:noProof/>
                <w:webHidden/>
              </w:rPr>
              <w:instrText xml:space="preserve"> PAGEREF _Toc299441131 \h </w:instrText>
            </w:r>
            <w:r>
              <w:rPr>
                <w:noProof/>
                <w:webHidden/>
              </w:rPr>
            </w:r>
          </w:ins>
          <w:r>
            <w:rPr>
              <w:noProof/>
              <w:webHidden/>
            </w:rPr>
            <w:fldChar w:fldCharType="separate"/>
          </w:r>
          <w:ins w:id="159" w:author="Matheus Zingarelli" w:date="2011-07-26T11:19:00Z">
            <w:r w:rsidR="0088354B">
              <w:rPr>
                <w:noProof/>
                <w:webHidden/>
              </w:rPr>
              <w:t>19</w:t>
            </w:r>
          </w:ins>
          <w:ins w:id="160" w:author="Matheus Zingarelli" w:date="2011-07-26T10:56:00Z">
            <w:r>
              <w:rPr>
                <w:noProof/>
                <w:webHidden/>
              </w:rPr>
              <w:fldChar w:fldCharType="end"/>
            </w:r>
            <w:r w:rsidRPr="00946343">
              <w:rPr>
                <w:rStyle w:val="Hyperlink"/>
                <w:noProof/>
              </w:rPr>
              <w:fldChar w:fldCharType="end"/>
            </w:r>
          </w:ins>
        </w:p>
        <w:p w:rsidR="000C196A" w:rsidRDefault="000C196A">
          <w:pPr>
            <w:pStyle w:val="Sumrio1"/>
            <w:tabs>
              <w:tab w:val="left" w:pos="440"/>
              <w:tab w:val="right" w:leader="dot" w:pos="9061"/>
            </w:tabs>
            <w:rPr>
              <w:ins w:id="161" w:author="Matheus Zingarelli" w:date="2011-07-26T10:56:00Z"/>
              <w:rFonts w:eastAsiaTheme="minorEastAsia"/>
              <w:noProof/>
              <w:lang w:eastAsia="pt-BR"/>
            </w:rPr>
          </w:pPr>
          <w:ins w:id="162"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"_Toc299441132"</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3.</w:t>
            </w:r>
            <w:r>
              <w:rPr>
                <w:rFonts w:eastAsiaTheme="minorEastAsia"/>
                <w:noProof/>
                <w:lang w:eastAsia="pt-BR"/>
              </w:rPr>
              <w:tab/>
            </w:r>
            <w:r w:rsidRPr="00946343">
              <w:rPr>
                <w:rStyle w:val="Hyperlink"/>
                <w:rFonts w:ascii="Arial" w:hAnsi="Arial" w:cs="Arial"/>
                <w:noProof/>
              </w:rPr>
              <w:t>Aspectos de codificação e compressão estereoscópica</w:t>
            </w:r>
            <w:r>
              <w:rPr>
                <w:noProof/>
                <w:webHidden/>
              </w:rPr>
              <w:tab/>
            </w:r>
            <w:r>
              <w:rPr>
                <w:noProof/>
                <w:webHidden/>
              </w:rPr>
              <w:fldChar w:fldCharType="begin"/>
            </w:r>
            <w:r>
              <w:rPr>
                <w:noProof/>
                <w:webHidden/>
              </w:rPr>
              <w:instrText xml:space="preserve"> PAGEREF _Toc299441132 \h </w:instrText>
            </w:r>
            <w:r>
              <w:rPr>
                <w:noProof/>
                <w:webHidden/>
              </w:rPr>
            </w:r>
          </w:ins>
          <w:r>
            <w:rPr>
              <w:noProof/>
              <w:webHidden/>
            </w:rPr>
            <w:fldChar w:fldCharType="separate"/>
          </w:r>
          <w:ins w:id="163" w:author="Matheus Zingarelli" w:date="2011-07-26T11:19:00Z">
            <w:r w:rsidR="0088354B">
              <w:rPr>
                <w:noProof/>
                <w:webHidden/>
              </w:rPr>
              <w:t>21</w:t>
            </w:r>
          </w:ins>
          <w:ins w:id="164"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165" w:author="Matheus Zingarelli" w:date="2011-07-26T10:56:00Z"/>
              <w:rFonts w:eastAsiaTheme="minorEastAsia"/>
              <w:noProof/>
              <w:lang w:eastAsia="pt-BR"/>
            </w:rPr>
          </w:pPr>
          <w:ins w:id="166"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"_Toc299441134"</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3.1.</w:t>
            </w:r>
            <w:r>
              <w:rPr>
                <w:rFonts w:eastAsiaTheme="minorEastAsia"/>
                <w:noProof/>
                <w:lang w:eastAsia="pt-BR"/>
              </w:rPr>
              <w:tab/>
            </w:r>
            <w:r w:rsidRPr="00946343">
              <w:rPr>
                <w:rStyle w:val="Hyperlink"/>
                <w:rFonts w:ascii="Arial" w:hAnsi="Arial" w:cs="Arial"/>
                <w:noProof/>
              </w:rPr>
              <w:t>Espaço de cores e subamostragem de crominância</w:t>
            </w:r>
            <w:r>
              <w:rPr>
                <w:noProof/>
                <w:webHidden/>
              </w:rPr>
              <w:tab/>
            </w:r>
            <w:r>
              <w:rPr>
                <w:noProof/>
                <w:webHidden/>
              </w:rPr>
              <w:fldChar w:fldCharType="begin"/>
            </w:r>
            <w:r>
              <w:rPr>
                <w:noProof/>
                <w:webHidden/>
              </w:rPr>
              <w:instrText xml:space="preserve"> PAGEREF _Toc299441134 \h </w:instrText>
            </w:r>
            <w:r>
              <w:rPr>
                <w:noProof/>
                <w:webHidden/>
              </w:rPr>
            </w:r>
          </w:ins>
          <w:r>
            <w:rPr>
              <w:noProof/>
              <w:webHidden/>
            </w:rPr>
            <w:fldChar w:fldCharType="separate"/>
          </w:r>
          <w:ins w:id="167" w:author="Matheus Zingarelli" w:date="2011-07-26T11:19:00Z">
            <w:r w:rsidR="0088354B">
              <w:rPr>
                <w:noProof/>
                <w:webHidden/>
              </w:rPr>
              <w:t>21</w:t>
            </w:r>
          </w:ins>
          <w:ins w:id="168"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169" w:author="Matheus Zingarelli" w:date="2011-07-26T10:56:00Z"/>
              <w:rFonts w:eastAsiaTheme="minorEastAsia"/>
              <w:noProof/>
              <w:lang w:eastAsia="pt-BR"/>
            </w:rPr>
          </w:pPr>
          <w:ins w:id="170"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"_Toc299441136"</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3.2.</w:t>
            </w:r>
            <w:r>
              <w:rPr>
                <w:rFonts w:eastAsiaTheme="minorEastAsia"/>
                <w:noProof/>
                <w:lang w:eastAsia="pt-BR"/>
              </w:rPr>
              <w:tab/>
            </w:r>
            <w:r w:rsidRPr="00946343">
              <w:rPr>
                <w:rStyle w:val="Hyperlink"/>
                <w:rFonts w:ascii="Arial" w:hAnsi="Arial" w:cs="Arial"/>
                <w:noProof/>
              </w:rPr>
              <w:t>Codificação estereoscópica</w:t>
            </w:r>
            <w:r>
              <w:rPr>
                <w:noProof/>
                <w:webHidden/>
              </w:rPr>
              <w:tab/>
            </w:r>
            <w:r>
              <w:rPr>
                <w:noProof/>
                <w:webHidden/>
              </w:rPr>
              <w:fldChar w:fldCharType="begin"/>
            </w:r>
            <w:r>
              <w:rPr>
                <w:noProof/>
                <w:webHidden/>
              </w:rPr>
              <w:instrText xml:space="preserve"> PAGEREF _Toc299441136 \h </w:instrText>
            </w:r>
            <w:r>
              <w:rPr>
                <w:noProof/>
                <w:webHidden/>
              </w:rPr>
            </w:r>
          </w:ins>
          <w:r>
            <w:rPr>
              <w:noProof/>
              <w:webHidden/>
            </w:rPr>
            <w:fldChar w:fldCharType="separate"/>
          </w:r>
          <w:ins w:id="171" w:author="Matheus Zingarelli" w:date="2011-07-26T11:19:00Z">
            <w:r w:rsidR="0088354B">
              <w:rPr>
                <w:noProof/>
                <w:webHidden/>
              </w:rPr>
              <w:t>24</w:t>
            </w:r>
          </w:ins>
          <w:ins w:id="172"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73" w:author="Matheus Zingarelli" w:date="2011-07-26T10:56:00Z"/>
              <w:rFonts w:eastAsiaTheme="minorEastAsia"/>
              <w:noProof/>
              <w:lang w:eastAsia="pt-BR"/>
            </w:rPr>
          </w:pPr>
          <w:ins w:id="174"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"_Toc299441138"</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3.2.1.</w:t>
            </w:r>
            <w:r>
              <w:rPr>
                <w:rFonts w:eastAsiaTheme="minorEastAsia"/>
                <w:noProof/>
                <w:lang w:eastAsia="pt-BR"/>
              </w:rPr>
              <w:tab/>
            </w:r>
            <w:r w:rsidRPr="00946343">
              <w:rPr>
                <w:rStyle w:val="Hyperlink"/>
                <w:rFonts w:ascii="Arial" w:hAnsi="Arial" w:cs="Arial"/>
                <w:noProof/>
              </w:rPr>
              <w:t>Codificação convencional</w:t>
            </w:r>
            <w:r>
              <w:rPr>
                <w:noProof/>
                <w:webHidden/>
              </w:rPr>
              <w:tab/>
            </w:r>
            <w:r>
              <w:rPr>
                <w:noProof/>
                <w:webHidden/>
              </w:rPr>
              <w:fldChar w:fldCharType="begin"/>
            </w:r>
            <w:r>
              <w:rPr>
                <w:noProof/>
                <w:webHidden/>
              </w:rPr>
              <w:instrText xml:space="preserve"> PAGEREF _Toc299441138 \h </w:instrText>
            </w:r>
            <w:r>
              <w:rPr>
                <w:noProof/>
                <w:webHidden/>
              </w:rPr>
            </w:r>
          </w:ins>
          <w:r>
            <w:rPr>
              <w:noProof/>
              <w:webHidden/>
            </w:rPr>
            <w:fldChar w:fldCharType="separate"/>
          </w:r>
          <w:ins w:id="175" w:author="Matheus Zingarelli" w:date="2011-07-26T11:19:00Z">
            <w:r w:rsidR="0088354B">
              <w:rPr>
                <w:noProof/>
                <w:webHidden/>
              </w:rPr>
              <w:t>24</w:t>
            </w:r>
          </w:ins>
          <w:ins w:id="176"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77" w:author="Matheus Zingarelli" w:date="2011-07-26T10:56:00Z"/>
              <w:rFonts w:eastAsiaTheme="minorEastAsia"/>
              <w:noProof/>
              <w:lang w:eastAsia="pt-BR"/>
            </w:rPr>
          </w:pPr>
          <w:ins w:id="178"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"_Toc299441139"</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3.2.2.</w:t>
            </w:r>
            <w:r>
              <w:rPr>
                <w:rFonts w:eastAsiaTheme="minorEastAsia"/>
                <w:noProof/>
                <w:lang w:eastAsia="pt-BR"/>
              </w:rPr>
              <w:tab/>
            </w:r>
            <w:r w:rsidRPr="00946343">
              <w:rPr>
                <w:rStyle w:val="Hyperlink"/>
                <w:rFonts w:ascii="Arial" w:hAnsi="Arial" w:cs="Arial"/>
                <w:noProof/>
              </w:rPr>
              <w:t>Codificação baseada em vídeo e profundidade</w:t>
            </w:r>
            <w:r>
              <w:rPr>
                <w:noProof/>
                <w:webHidden/>
              </w:rPr>
              <w:tab/>
            </w:r>
            <w:r>
              <w:rPr>
                <w:noProof/>
                <w:webHidden/>
              </w:rPr>
              <w:fldChar w:fldCharType="begin"/>
            </w:r>
            <w:r>
              <w:rPr>
                <w:noProof/>
                <w:webHidden/>
              </w:rPr>
              <w:instrText xml:space="preserve"> PAGEREF _Toc299441139 \h </w:instrText>
            </w:r>
            <w:r>
              <w:rPr>
                <w:noProof/>
                <w:webHidden/>
              </w:rPr>
            </w:r>
          </w:ins>
          <w:r>
            <w:rPr>
              <w:noProof/>
              <w:webHidden/>
            </w:rPr>
            <w:fldChar w:fldCharType="separate"/>
          </w:r>
          <w:ins w:id="179" w:author="Matheus Zingarelli" w:date="2011-07-26T11:19:00Z">
            <w:r w:rsidR="0088354B">
              <w:rPr>
                <w:noProof/>
                <w:webHidden/>
              </w:rPr>
              <w:t>25</w:t>
            </w:r>
          </w:ins>
          <w:ins w:id="180"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81" w:author="Matheus Zingarelli" w:date="2011-07-26T10:56:00Z"/>
              <w:rFonts w:eastAsiaTheme="minorEastAsia"/>
              <w:noProof/>
              <w:lang w:eastAsia="pt-BR"/>
            </w:rPr>
          </w:pPr>
          <w:ins w:id="182"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"_Toc299441141"</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3.2.3.</w:t>
            </w:r>
            <w:r>
              <w:rPr>
                <w:rFonts w:eastAsiaTheme="minorEastAsia"/>
                <w:noProof/>
                <w:lang w:eastAsia="pt-BR"/>
              </w:rPr>
              <w:tab/>
            </w:r>
            <w:r w:rsidRPr="00946343">
              <w:rPr>
                <w:rStyle w:val="Hyperlink"/>
                <w:rFonts w:ascii="Arial" w:hAnsi="Arial" w:cs="Arial"/>
                <w:noProof/>
              </w:rPr>
              <w:t>Compressão</w:t>
            </w:r>
            <w:r>
              <w:rPr>
                <w:noProof/>
                <w:webHidden/>
              </w:rPr>
              <w:tab/>
            </w:r>
            <w:r>
              <w:rPr>
                <w:noProof/>
                <w:webHidden/>
              </w:rPr>
              <w:fldChar w:fldCharType="begin"/>
            </w:r>
            <w:r>
              <w:rPr>
                <w:noProof/>
                <w:webHidden/>
              </w:rPr>
              <w:instrText xml:space="preserve"> PAGEREF _Toc299441141 \h </w:instrText>
            </w:r>
            <w:r>
              <w:rPr>
                <w:noProof/>
                <w:webHidden/>
              </w:rPr>
            </w:r>
          </w:ins>
          <w:r>
            <w:rPr>
              <w:noProof/>
              <w:webHidden/>
            </w:rPr>
            <w:fldChar w:fldCharType="separate"/>
          </w:r>
          <w:ins w:id="183" w:author="Matheus Zingarelli" w:date="2011-07-26T11:19:00Z">
            <w:r w:rsidR="0088354B">
              <w:rPr>
                <w:noProof/>
                <w:webHidden/>
              </w:rPr>
              <w:t>26</w:t>
            </w:r>
          </w:ins>
          <w:ins w:id="184" w:author="Matheus Zingarelli" w:date="2011-07-26T10:56:00Z">
            <w:r>
              <w:rPr>
                <w:noProof/>
                <w:webHidden/>
              </w:rPr>
              <w:fldChar w:fldCharType="end"/>
            </w:r>
            <w:r w:rsidRPr="00946343">
              <w:rPr>
                <w:rStyle w:val="Hyperlink"/>
                <w:noProof/>
              </w:rPr>
              <w:fldChar w:fldCharType="end"/>
            </w:r>
          </w:ins>
        </w:p>
        <w:p w:rsidR="000C196A" w:rsidRDefault="000C196A">
          <w:pPr>
            <w:pStyle w:val="Sumrio3"/>
            <w:tabs>
              <w:tab w:val="left" w:pos="1320"/>
              <w:tab w:val="right" w:leader="dot" w:pos="9061"/>
            </w:tabs>
            <w:rPr>
              <w:ins w:id="185" w:author="Matheus Zingarelli" w:date="2011-07-26T10:56:00Z"/>
              <w:rFonts w:eastAsiaTheme="minorEastAsia"/>
              <w:noProof/>
              <w:lang w:eastAsia="pt-BR"/>
            </w:rPr>
          </w:pPr>
          <w:ins w:id="186"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"_Toc299441143"</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3.2.4.</w:t>
            </w:r>
            <w:r>
              <w:rPr>
                <w:rFonts w:eastAsiaTheme="minorEastAsia"/>
                <w:noProof/>
                <w:lang w:eastAsia="pt-BR"/>
              </w:rPr>
              <w:tab/>
            </w:r>
            <w:r w:rsidRPr="00946343">
              <w:rPr>
                <w:rStyle w:val="Hyperlink"/>
                <w:rFonts w:ascii="Arial" w:hAnsi="Arial" w:cs="Arial"/>
                <w:noProof/>
              </w:rPr>
              <w:t>Limitações na codificação de imagens e vídeos estereoscópicos</w:t>
            </w:r>
            <w:r>
              <w:rPr>
                <w:noProof/>
                <w:webHidden/>
              </w:rPr>
              <w:tab/>
            </w:r>
            <w:r>
              <w:rPr>
                <w:noProof/>
                <w:webHidden/>
              </w:rPr>
              <w:fldChar w:fldCharType="begin"/>
            </w:r>
            <w:r>
              <w:rPr>
                <w:noProof/>
                <w:webHidden/>
              </w:rPr>
              <w:instrText xml:space="preserve"> PAGEREF _Toc299441143 \h </w:instrText>
            </w:r>
            <w:r>
              <w:rPr>
                <w:noProof/>
                <w:webHidden/>
              </w:rPr>
            </w:r>
          </w:ins>
          <w:r>
            <w:rPr>
              <w:noProof/>
              <w:webHidden/>
            </w:rPr>
            <w:fldChar w:fldCharType="separate"/>
          </w:r>
          <w:ins w:id="187" w:author="Matheus Zingarelli" w:date="2011-07-26T11:19:00Z">
            <w:r w:rsidR="0088354B">
              <w:rPr>
                <w:noProof/>
                <w:webHidden/>
              </w:rPr>
              <w:t>27</w:t>
            </w:r>
          </w:ins>
          <w:ins w:id="188" w:author="Matheus Zingarelli" w:date="2011-07-26T10:56:00Z">
            <w:r>
              <w:rPr>
                <w:noProof/>
                <w:webHidden/>
              </w:rPr>
              <w:fldChar w:fldCharType="end"/>
            </w:r>
            <w:r w:rsidRPr="00946343">
              <w:rPr>
                <w:rStyle w:val="Hyperlink"/>
                <w:noProof/>
              </w:rPr>
              <w:fldChar w:fldCharType="end"/>
            </w:r>
          </w:ins>
        </w:p>
        <w:p w:rsidR="000C196A" w:rsidRDefault="000C196A">
          <w:pPr>
            <w:pStyle w:val="Sumrio1"/>
            <w:tabs>
              <w:tab w:val="left" w:pos="440"/>
              <w:tab w:val="right" w:leader="dot" w:pos="9061"/>
            </w:tabs>
            <w:rPr>
              <w:ins w:id="189" w:author="Matheus Zingarelli" w:date="2011-07-26T10:56:00Z"/>
              <w:rFonts w:eastAsiaTheme="minorEastAsia"/>
              <w:noProof/>
              <w:lang w:eastAsia="pt-BR"/>
            </w:rPr>
          </w:pPr>
          <w:ins w:id="190"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"_Toc299441144"</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4.</w:t>
            </w:r>
            <w:r>
              <w:rPr>
                <w:rFonts w:eastAsiaTheme="minorEastAsia"/>
                <w:noProof/>
                <w:lang w:eastAsia="pt-BR"/>
              </w:rPr>
              <w:tab/>
            </w:r>
            <w:r w:rsidRPr="00946343">
              <w:rPr>
                <w:rStyle w:val="Hyperlink"/>
                <w:rFonts w:ascii="Arial" w:hAnsi="Arial" w:cs="Arial"/>
                <w:noProof/>
              </w:rPr>
              <w:t>Proposta de trabalho</w:t>
            </w:r>
            <w:r>
              <w:rPr>
                <w:noProof/>
                <w:webHidden/>
              </w:rPr>
              <w:tab/>
            </w:r>
            <w:r>
              <w:rPr>
                <w:noProof/>
                <w:webHidden/>
              </w:rPr>
              <w:fldChar w:fldCharType="begin"/>
            </w:r>
            <w:r>
              <w:rPr>
                <w:noProof/>
                <w:webHidden/>
              </w:rPr>
              <w:instrText xml:space="preserve"> PAGEREF _Toc299441144 \h </w:instrText>
            </w:r>
            <w:r>
              <w:rPr>
                <w:noProof/>
                <w:webHidden/>
              </w:rPr>
            </w:r>
          </w:ins>
          <w:r>
            <w:rPr>
              <w:noProof/>
              <w:webHidden/>
            </w:rPr>
            <w:fldChar w:fldCharType="separate"/>
          </w:r>
          <w:ins w:id="191" w:author="Matheus Zingarelli" w:date="2011-07-26T11:19:00Z">
            <w:r w:rsidR="0088354B">
              <w:rPr>
                <w:noProof/>
                <w:webHidden/>
              </w:rPr>
              <w:t>29</w:t>
            </w:r>
          </w:ins>
          <w:ins w:id="192"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193" w:author="Matheus Zingarelli" w:date="2011-07-26T10:56:00Z"/>
              <w:rFonts w:eastAsiaTheme="minorEastAsia"/>
              <w:noProof/>
              <w:lang w:eastAsia="pt-BR"/>
            </w:rPr>
          </w:pPr>
          <w:ins w:id="194"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"_Toc299441146"</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4.1.</w:t>
            </w:r>
            <w:r>
              <w:rPr>
                <w:rFonts w:eastAsiaTheme="minorEastAsia"/>
                <w:noProof/>
                <w:lang w:eastAsia="pt-BR"/>
              </w:rPr>
              <w:tab/>
            </w:r>
            <w:r w:rsidRPr="00946343">
              <w:rPr>
                <w:rStyle w:val="Hyperlink"/>
                <w:rFonts w:ascii="Arial" w:hAnsi="Arial" w:cs="Arial"/>
                <w:noProof/>
              </w:rPr>
              <w:t>Apresentação da proposta</w:t>
            </w:r>
            <w:r>
              <w:rPr>
                <w:noProof/>
                <w:webHidden/>
              </w:rPr>
              <w:tab/>
            </w:r>
            <w:r>
              <w:rPr>
                <w:noProof/>
                <w:webHidden/>
              </w:rPr>
              <w:fldChar w:fldCharType="begin"/>
            </w:r>
            <w:r>
              <w:rPr>
                <w:noProof/>
                <w:webHidden/>
              </w:rPr>
              <w:instrText xml:space="preserve"> PAGEREF _Toc299441146 \h </w:instrText>
            </w:r>
            <w:r>
              <w:rPr>
                <w:noProof/>
                <w:webHidden/>
              </w:rPr>
            </w:r>
          </w:ins>
          <w:r>
            <w:rPr>
              <w:noProof/>
              <w:webHidden/>
            </w:rPr>
            <w:fldChar w:fldCharType="separate"/>
          </w:r>
          <w:ins w:id="195" w:author="Matheus Zingarelli" w:date="2011-07-26T11:19:00Z">
            <w:r w:rsidR="0088354B">
              <w:rPr>
                <w:noProof/>
                <w:webHidden/>
              </w:rPr>
              <w:t>29</w:t>
            </w:r>
          </w:ins>
          <w:ins w:id="196"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197" w:author="Matheus Zingarelli" w:date="2011-07-26T10:56:00Z"/>
              <w:rFonts w:eastAsiaTheme="minorEastAsia"/>
              <w:noProof/>
              <w:lang w:eastAsia="pt-BR"/>
            </w:rPr>
          </w:pPr>
          <w:ins w:id="198"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"_Toc299441148"</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4.2.</w:t>
            </w:r>
            <w:r>
              <w:rPr>
                <w:rFonts w:eastAsiaTheme="minorEastAsia"/>
                <w:noProof/>
                <w:lang w:eastAsia="pt-BR"/>
              </w:rPr>
              <w:tab/>
            </w:r>
            <w:r w:rsidRPr="00946343">
              <w:rPr>
                <w:rStyle w:val="Hyperlink"/>
                <w:rFonts w:ascii="Arial" w:hAnsi="Arial" w:cs="Arial"/>
                <w:noProof/>
              </w:rPr>
              <w:t>Atividades realizadas</w:t>
            </w:r>
            <w:r>
              <w:rPr>
                <w:noProof/>
                <w:webHidden/>
              </w:rPr>
              <w:tab/>
            </w:r>
            <w:r>
              <w:rPr>
                <w:noProof/>
                <w:webHidden/>
              </w:rPr>
              <w:fldChar w:fldCharType="begin"/>
            </w:r>
            <w:r>
              <w:rPr>
                <w:noProof/>
                <w:webHidden/>
              </w:rPr>
              <w:instrText xml:space="preserve"> PAGEREF _Toc299441148 \h </w:instrText>
            </w:r>
            <w:r>
              <w:rPr>
                <w:noProof/>
                <w:webHidden/>
              </w:rPr>
            </w:r>
          </w:ins>
          <w:r>
            <w:rPr>
              <w:noProof/>
              <w:webHidden/>
            </w:rPr>
            <w:fldChar w:fldCharType="separate"/>
          </w:r>
          <w:ins w:id="199" w:author="Matheus Zingarelli" w:date="2011-07-26T11:19:00Z">
            <w:r w:rsidR="0088354B">
              <w:rPr>
                <w:noProof/>
                <w:webHidden/>
              </w:rPr>
              <w:t>30</w:t>
            </w:r>
          </w:ins>
          <w:ins w:id="200"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201" w:author="Matheus Zingarelli" w:date="2011-07-26T10:56:00Z"/>
              <w:rFonts w:eastAsiaTheme="minorEastAsia"/>
              <w:noProof/>
              <w:lang w:eastAsia="pt-BR"/>
            </w:rPr>
          </w:pPr>
          <w:ins w:id="202" w:author="Matheus Zingarelli" w:date="2011-07-26T10:56:00Z">
            <w:r w:rsidRPr="00946343">
              <w:rPr>
                <w:rStyle w:val="Hyperlink"/>
                <w:noProof/>
              </w:rPr>
              <w:lastRenderedPageBreak/>
              <w:fldChar w:fldCharType="begin"/>
            </w:r>
            <w:r w:rsidRPr="00946343">
              <w:rPr>
                <w:rStyle w:val="Hyperlink"/>
                <w:noProof/>
              </w:rPr>
              <w:instrText xml:space="preserve"> </w:instrText>
            </w:r>
            <w:r>
              <w:rPr>
                <w:noProof/>
              </w:rPr>
              <w:instrText>HYPERLINK \l "_Toc299441150"</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4.3.</w:t>
            </w:r>
            <w:r>
              <w:rPr>
                <w:rFonts w:eastAsiaTheme="minorEastAsia"/>
                <w:noProof/>
                <w:lang w:eastAsia="pt-BR"/>
              </w:rPr>
              <w:tab/>
            </w:r>
            <w:r w:rsidRPr="00946343">
              <w:rPr>
                <w:rStyle w:val="Hyperlink"/>
                <w:rFonts w:ascii="Arial" w:hAnsi="Arial" w:cs="Arial"/>
                <w:noProof/>
              </w:rPr>
              <w:t>Resultados obtidos</w:t>
            </w:r>
            <w:r>
              <w:rPr>
                <w:noProof/>
                <w:webHidden/>
              </w:rPr>
              <w:tab/>
            </w:r>
            <w:r>
              <w:rPr>
                <w:noProof/>
                <w:webHidden/>
              </w:rPr>
              <w:fldChar w:fldCharType="begin"/>
            </w:r>
            <w:r>
              <w:rPr>
                <w:noProof/>
                <w:webHidden/>
              </w:rPr>
              <w:instrText xml:space="preserve"> PAGEREF _Toc299441150 \h </w:instrText>
            </w:r>
            <w:r>
              <w:rPr>
                <w:noProof/>
                <w:webHidden/>
              </w:rPr>
            </w:r>
          </w:ins>
          <w:r>
            <w:rPr>
              <w:noProof/>
              <w:webHidden/>
            </w:rPr>
            <w:fldChar w:fldCharType="separate"/>
          </w:r>
          <w:ins w:id="203" w:author="Matheus Zingarelli" w:date="2011-07-26T11:19:00Z">
            <w:r w:rsidR="0088354B">
              <w:rPr>
                <w:noProof/>
                <w:webHidden/>
              </w:rPr>
              <w:t>33</w:t>
            </w:r>
          </w:ins>
          <w:ins w:id="204" w:author="Matheus Zingarelli" w:date="2011-07-26T10:56:00Z">
            <w:r>
              <w:rPr>
                <w:noProof/>
                <w:webHidden/>
              </w:rPr>
              <w:fldChar w:fldCharType="end"/>
            </w:r>
            <w:r w:rsidRPr="00946343">
              <w:rPr>
                <w:rStyle w:val="Hyperlink"/>
                <w:noProof/>
              </w:rPr>
              <w:fldChar w:fldCharType="end"/>
            </w:r>
          </w:ins>
        </w:p>
        <w:p w:rsidR="000C196A" w:rsidRDefault="000C196A">
          <w:pPr>
            <w:pStyle w:val="Sumrio1"/>
            <w:tabs>
              <w:tab w:val="left" w:pos="440"/>
              <w:tab w:val="right" w:leader="dot" w:pos="9061"/>
            </w:tabs>
            <w:rPr>
              <w:ins w:id="205" w:author="Matheus Zingarelli" w:date="2011-07-26T10:56:00Z"/>
              <w:rFonts w:eastAsiaTheme="minorEastAsia"/>
              <w:noProof/>
              <w:lang w:eastAsia="pt-BR"/>
            </w:rPr>
          </w:pPr>
          <w:ins w:id="206"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"_Toc299441151"</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5.</w:t>
            </w:r>
            <w:r>
              <w:rPr>
                <w:rFonts w:eastAsiaTheme="minorEastAsia"/>
                <w:noProof/>
                <w:lang w:eastAsia="pt-BR"/>
              </w:rPr>
              <w:tab/>
            </w:r>
            <w:r w:rsidRPr="00946343">
              <w:rPr>
                <w:rStyle w:val="Hyperlink"/>
                <w:rFonts w:ascii="Arial" w:hAnsi="Arial" w:cs="Arial"/>
                <w:noProof/>
              </w:rPr>
              <w:t>Metodologia de Trabalho</w:t>
            </w:r>
            <w:r>
              <w:rPr>
                <w:noProof/>
                <w:webHidden/>
              </w:rPr>
              <w:tab/>
            </w:r>
            <w:r>
              <w:rPr>
                <w:noProof/>
                <w:webHidden/>
              </w:rPr>
              <w:fldChar w:fldCharType="begin"/>
            </w:r>
            <w:r>
              <w:rPr>
                <w:noProof/>
                <w:webHidden/>
              </w:rPr>
              <w:instrText xml:space="preserve"> PAGEREF _Toc299441151 \h </w:instrText>
            </w:r>
            <w:r>
              <w:rPr>
                <w:noProof/>
                <w:webHidden/>
              </w:rPr>
            </w:r>
          </w:ins>
          <w:r>
            <w:rPr>
              <w:noProof/>
              <w:webHidden/>
            </w:rPr>
            <w:fldChar w:fldCharType="separate"/>
          </w:r>
          <w:ins w:id="207" w:author="Matheus Zingarelli" w:date="2011-07-26T11:19:00Z">
            <w:r w:rsidR="0088354B">
              <w:rPr>
                <w:noProof/>
                <w:webHidden/>
              </w:rPr>
              <w:t>38</w:t>
            </w:r>
          </w:ins>
          <w:ins w:id="208"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209" w:author="Matheus Zingarelli" w:date="2011-07-26T10:56:00Z"/>
              <w:rFonts w:eastAsiaTheme="minorEastAsia"/>
              <w:noProof/>
              <w:lang w:eastAsia="pt-BR"/>
            </w:rPr>
          </w:pPr>
          <w:ins w:id="210"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"_Toc299441153"</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5.1.</w:t>
            </w:r>
            <w:r>
              <w:rPr>
                <w:rFonts w:eastAsiaTheme="minorEastAsia"/>
                <w:noProof/>
                <w:lang w:eastAsia="pt-BR"/>
              </w:rPr>
              <w:tab/>
            </w:r>
            <w:r w:rsidRPr="00946343">
              <w:rPr>
                <w:rStyle w:val="Hyperlink"/>
                <w:rFonts w:ascii="Arial" w:hAnsi="Arial" w:cs="Arial"/>
                <w:noProof/>
              </w:rPr>
              <w:t>Limitações da técnica criada</w:t>
            </w:r>
            <w:r>
              <w:rPr>
                <w:noProof/>
                <w:webHidden/>
              </w:rPr>
              <w:tab/>
            </w:r>
            <w:r>
              <w:rPr>
                <w:noProof/>
                <w:webHidden/>
              </w:rPr>
              <w:fldChar w:fldCharType="begin"/>
            </w:r>
            <w:r>
              <w:rPr>
                <w:noProof/>
                <w:webHidden/>
              </w:rPr>
              <w:instrText xml:space="preserve"> PAGEREF _Toc299441153 \h </w:instrText>
            </w:r>
            <w:r>
              <w:rPr>
                <w:noProof/>
                <w:webHidden/>
              </w:rPr>
            </w:r>
          </w:ins>
          <w:r>
            <w:rPr>
              <w:noProof/>
              <w:webHidden/>
            </w:rPr>
            <w:fldChar w:fldCharType="separate"/>
          </w:r>
          <w:ins w:id="211" w:author="Matheus Zingarelli" w:date="2011-07-26T11:19:00Z">
            <w:r w:rsidR="0088354B">
              <w:rPr>
                <w:noProof/>
                <w:webHidden/>
              </w:rPr>
              <w:t>38</w:t>
            </w:r>
          </w:ins>
          <w:ins w:id="212"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213" w:author="Matheus Zingarelli" w:date="2011-07-26T10:56:00Z"/>
              <w:rFonts w:eastAsiaTheme="minorEastAsia"/>
              <w:noProof/>
              <w:lang w:eastAsia="pt-BR"/>
            </w:rPr>
          </w:pPr>
          <w:ins w:id="214"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"_Toc299441155"</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5.2.</w:t>
            </w:r>
            <w:r>
              <w:rPr>
                <w:rFonts w:eastAsiaTheme="minorEastAsia"/>
                <w:noProof/>
                <w:lang w:eastAsia="pt-BR"/>
              </w:rPr>
              <w:tab/>
            </w:r>
            <w:r w:rsidRPr="00946343">
              <w:rPr>
                <w:rStyle w:val="Hyperlink"/>
                <w:rFonts w:ascii="Arial" w:hAnsi="Arial" w:cs="Arial"/>
                <w:noProof/>
              </w:rPr>
              <w:t>Melhoria de PSNR</w:t>
            </w:r>
            <w:r>
              <w:rPr>
                <w:noProof/>
                <w:webHidden/>
              </w:rPr>
              <w:tab/>
            </w:r>
            <w:r>
              <w:rPr>
                <w:noProof/>
                <w:webHidden/>
              </w:rPr>
              <w:fldChar w:fldCharType="begin"/>
            </w:r>
            <w:r>
              <w:rPr>
                <w:noProof/>
                <w:webHidden/>
              </w:rPr>
              <w:instrText xml:space="preserve"> PAGEREF _Toc299441155 \h </w:instrText>
            </w:r>
            <w:r>
              <w:rPr>
                <w:noProof/>
                <w:webHidden/>
              </w:rPr>
            </w:r>
          </w:ins>
          <w:r>
            <w:rPr>
              <w:noProof/>
              <w:webHidden/>
            </w:rPr>
            <w:fldChar w:fldCharType="separate"/>
          </w:r>
          <w:ins w:id="215" w:author="Matheus Zingarelli" w:date="2011-07-26T11:19:00Z">
            <w:r w:rsidR="0088354B">
              <w:rPr>
                <w:noProof/>
                <w:webHidden/>
              </w:rPr>
              <w:t>38</w:t>
            </w:r>
          </w:ins>
          <w:ins w:id="216"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217" w:author="Matheus Zingarelli" w:date="2011-07-26T10:56:00Z"/>
              <w:rFonts w:eastAsiaTheme="minorEastAsia"/>
              <w:noProof/>
              <w:lang w:eastAsia="pt-BR"/>
            </w:rPr>
          </w:pPr>
          <w:ins w:id="218"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"_Toc299441157"</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5.3.</w:t>
            </w:r>
            <w:r>
              <w:rPr>
                <w:rFonts w:eastAsiaTheme="minorEastAsia"/>
                <w:noProof/>
                <w:lang w:eastAsia="pt-BR"/>
              </w:rPr>
              <w:tab/>
            </w:r>
            <w:r w:rsidRPr="00946343">
              <w:rPr>
                <w:rStyle w:val="Hyperlink"/>
                <w:rFonts w:ascii="Arial" w:hAnsi="Arial" w:cs="Arial"/>
                <w:noProof/>
              </w:rPr>
              <w:t>Análise de correlação de imagens</w:t>
            </w:r>
            <w:r>
              <w:rPr>
                <w:noProof/>
                <w:webHidden/>
              </w:rPr>
              <w:tab/>
            </w:r>
            <w:r>
              <w:rPr>
                <w:noProof/>
                <w:webHidden/>
              </w:rPr>
              <w:fldChar w:fldCharType="begin"/>
            </w:r>
            <w:r>
              <w:rPr>
                <w:noProof/>
                <w:webHidden/>
              </w:rPr>
              <w:instrText xml:space="preserve"> PAGEREF _Toc299441157 \h </w:instrText>
            </w:r>
            <w:r>
              <w:rPr>
                <w:noProof/>
                <w:webHidden/>
              </w:rPr>
            </w:r>
          </w:ins>
          <w:r>
            <w:rPr>
              <w:noProof/>
              <w:webHidden/>
            </w:rPr>
            <w:fldChar w:fldCharType="separate"/>
          </w:r>
          <w:ins w:id="219" w:author="Matheus Zingarelli" w:date="2011-07-26T11:19:00Z">
            <w:r w:rsidR="0088354B">
              <w:rPr>
                <w:noProof/>
                <w:webHidden/>
              </w:rPr>
              <w:t>39</w:t>
            </w:r>
          </w:ins>
          <w:ins w:id="220"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221" w:author="Matheus Zingarelli" w:date="2011-07-26T10:56:00Z"/>
              <w:rFonts w:eastAsiaTheme="minorEastAsia"/>
              <w:noProof/>
              <w:lang w:eastAsia="pt-BR"/>
            </w:rPr>
          </w:pPr>
          <w:ins w:id="222"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"_Toc299441159"</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5.4.</w:t>
            </w:r>
            <w:r>
              <w:rPr>
                <w:rFonts w:eastAsiaTheme="minorEastAsia"/>
                <w:noProof/>
                <w:lang w:eastAsia="pt-BR"/>
              </w:rPr>
              <w:tab/>
            </w:r>
            <w:r w:rsidRPr="00946343">
              <w:rPr>
                <w:rStyle w:val="Hyperlink"/>
                <w:rFonts w:ascii="Arial" w:hAnsi="Arial" w:cs="Arial"/>
                <w:noProof/>
              </w:rPr>
              <w:t>Avaliações objetiva e subjetiva</w:t>
            </w:r>
            <w:r>
              <w:rPr>
                <w:noProof/>
                <w:webHidden/>
              </w:rPr>
              <w:tab/>
            </w:r>
            <w:r>
              <w:rPr>
                <w:noProof/>
                <w:webHidden/>
              </w:rPr>
              <w:fldChar w:fldCharType="begin"/>
            </w:r>
            <w:r>
              <w:rPr>
                <w:noProof/>
                <w:webHidden/>
              </w:rPr>
              <w:instrText xml:space="preserve"> PAGEREF _Toc299441159 \h </w:instrText>
            </w:r>
            <w:r>
              <w:rPr>
                <w:noProof/>
                <w:webHidden/>
              </w:rPr>
            </w:r>
          </w:ins>
          <w:r>
            <w:rPr>
              <w:noProof/>
              <w:webHidden/>
            </w:rPr>
            <w:fldChar w:fldCharType="separate"/>
          </w:r>
          <w:ins w:id="223" w:author="Matheus Zingarelli" w:date="2011-07-26T11:19:00Z">
            <w:r w:rsidR="0088354B">
              <w:rPr>
                <w:noProof/>
                <w:webHidden/>
              </w:rPr>
              <w:t>41</w:t>
            </w:r>
          </w:ins>
          <w:ins w:id="224"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225" w:author="Matheus Zingarelli" w:date="2011-07-26T10:56:00Z"/>
              <w:rFonts w:eastAsiaTheme="minorEastAsia"/>
              <w:noProof/>
              <w:lang w:eastAsia="pt-BR"/>
            </w:rPr>
          </w:pPr>
          <w:ins w:id="226"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"_Toc299441161"</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5.5.</w:t>
            </w:r>
            <w:r>
              <w:rPr>
                <w:rFonts w:eastAsiaTheme="minorEastAsia"/>
                <w:noProof/>
                <w:lang w:eastAsia="pt-BR"/>
              </w:rPr>
              <w:tab/>
            </w:r>
            <w:r w:rsidRPr="00946343">
              <w:rPr>
                <w:rStyle w:val="Hyperlink"/>
                <w:rFonts w:ascii="Arial" w:hAnsi="Arial" w:cs="Arial"/>
                <w:noProof/>
              </w:rPr>
              <w:t>Cronograma</w:t>
            </w:r>
            <w:r>
              <w:rPr>
                <w:noProof/>
                <w:webHidden/>
              </w:rPr>
              <w:tab/>
            </w:r>
            <w:r>
              <w:rPr>
                <w:noProof/>
                <w:webHidden/>
              </w:rPr>
              <w:fldChar w:fldCharType="begin"/>
            </w:r>
            <w:r>
              <w:rPr>
                <w:noProof/>
                <w:webHidden/>
              </w:rPr>
              <w:instrText xml:space="preserve"> PAGEREF _Toc299441161 \h </w:instrText>
            </w:r>
            <w:r>
              <w:rPr>
                <w:noProof/>
                <w:webHidden/>
              </w:rPr>
            </w:r>
          </w:ins>
          <w:r>
            <w:rPr>
              <w:noProof/>
              <w:webHidden/>
            </w:rPr>
            <w:fldChar w:fldCharType="separate"/>
          </w:r>
          <w:ins w:id="227" w:author="Matheus Zingarelli" w:date="2011-07-26T11:19:00Z">
            <w:r w:rsidR="0088354B">
              <w:rPr>
                <w:noProof/>
                <w:webHidden/>
              </w:rPr>
              <w:t>42</w:t>
            </w:r>
          </w:ins>
          <w:ins w:id="228" w:author="Matheus Zingarelli" w:date="2011-07-26T10:56:00Z">
            <w:r>
              <w:rPr>
                <w:noProof/>
                <w:webHidden/>
              </w:rPr>
              <w:fldChar w:fldCharType="end"/>
            </w:r>
            <w:r w:rsidRPr="00946343">
              <w:rPr>
                <w:rStyle w:val="Hyperlink"/>
                <w:noProof/>
              </w:rPr>
              <w:fldChar w:fldCharType="end"/>
            </w:r>
          </w:ins>
        </w:p>
        <w:p w:rsidR="000C196A" w:rsidRDefault="000C196A">
          <w:pPr>
            <w:pStyle w:val="Sumrio2"/>
            <w:tabs>
              <w:tab w:val="left" w:pos="880"/>
              <w:tab w:val="right" w:leader="dot" w:pos="9061"/>
            </w:tabs>
            <w:rPr>
              <w:ins w:id="229" w:author="Matheus Zingarelli" w:date="2011-07-26T10:56:00Z"/>
              <w:rFonts w:eastAsiaTheme="minorEastAsia"/>
              <w:noProof/>
              <w:lang w:eastAsia="pt-BR"/>
            </w:rPr>
          </w:pPr>
          <w:ins w:id="230"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"_Toc299441163"</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5.6.</w:t>
            </w:r>
            <w:r>
              <w:rPr>
                <w:rFonts w:eastAsiaTheme="minorEastAsia"/>
                <w:noProof/>
                <w:lang w:eastAsia="pt-BR"/>
              </w:rPr>
              <w:tab/>
            </w:r>
            <w:r w:rsidRPr="00946343">
              <w:rPr>
                <w:rStyle w:val="Hyperlink"/>
                <w:rFonts w:ascii="Arial" w:hAnsi="Arial" w:cs="Arial"/>
                <w:noProof/>
              </w:rPr>
              <w:t>Considerações finais</w:t>
            </w:r>
            <w:r>
              <w:rPr>
                <w:noProof/>
                <w:webHidden/>
              </w:rPr>
              <w:tab/>
            </w:r>
            <w:r>
              <w:rPr>
                <w:noProof/>
                <w:webHidden/>
              </w:rPr>
              <w:fldChar w:fldCharType="begin"/>
            </w:r>
            <w:r>
              <w:rPr>
                <w:noProof/>
                <w:webHidden/>
              </w:rPr>
              <w:instrText xml:space="preserve"> PAGEREF _Toc299441163 \h </w:instrText>
            </w:r>
            <w:r>
              <w:rPr>
                <w:noProof/>
                <w:webHidden/>
              </w:rPr>
            </w:r>
          </w:ins>
          <w:r>
            <w:rPr>
              <w:noProof/>
              <w:webHidden/>
            </w:rPr>
            <w:fldChar w:fldCharType="separate"/>
          </w:r>
          <w:ins w:id="231" w:author="Matheus Zingarelli" w:date="2011-07-26T11:19:00Z">
            <w:r w:rsidR="0088354B">
              <w:rPr>
                <w:noProof/>
                <w:webHidden/>
              </w:rPr>
              <w:t>43</w:t>
            </w:r>
          </w:ins>
          <w:ins w:id="232" w:author="Matheus Zingarelli" w:date="2011-07-26T10:56:00Z">
            <w:r>
              <w:rPr>
                <w:noProof/>
                <w:webHidden/>
              </w:rPr>
              <w:fldChar w:fldCharType="end"/>
            </w:r>
            <w:r w:rsidRPr="00946343">
              <w:rPr>
                <w:rStyle w:val="Hyperlink"/>
                <w:noProof/>
              </w:rPr>
              <w:fldChar w:fldCharType="end"/>
            </w:r>
          </w:ins>
        </w:p>
        <w:p w:rsidR="000C196A" w:rsidRDefault="000C196A">
          <w:pPr>
            <w:pStyle w:val="Sumrio1"/>
            <w:tabs>
              <w:tab w:val="right" w:leader="dot" w:pos="9061"/>
            </w:tabs>
            <w:rPr>
              <w:ins w:id="233" w:author="Matheus Zingarelli" w:date="2011-07-26T10:56:00Z"/>
              <w:rFonts w:eastAsiaTheme="minorEastAsia"/>
              <w:noProof/>
              <w:lang w:eastAsia="pt-BR"/>
            </w:rPr>
          </w:pPr>
          <w:ins w:id="234" w:author="Matheus Zingarelli" w:date="2011-07-26T10:56:00Z">
            <w:r w:rsidRPr="00946343">
              <w:rPr>
                <w:rStyle w:val="Hyperlink"/>
                <w:noProof/>
              </w:rPr>
              <w:fldChar w:fldCharType="begin"/>
            </w:r>
            <w:r w:rsidRPr="00946343">
              <w:rPr>
                <w:rStyle w:val="Hyperlink"/>
                <w:noProof/>
              </w:rPr>
              <w:instrText xml:space="preserve"> </w:instrText>
            </w:r>
            <w:r>
              <w:rPr>
                <w:noProof/>
              </w:rPr>
              <w:instrText>HYPERLINK \l "_Toc299441164"</w:instrText>
            </w:r>
            <w:r w:rsidRPr="00946343">
              <w:rPr>
                <w:rStyle w:val="Hyperlink"/>
                <w:noProof/>
              </w:rPr>
              <w:instrText xml:space="preserve"> </w:instrText>
            </w:r>
            <w:r w:rsidRPr="00946343">
              <w:rPr>
                <w:rStyle w:val="Hyperlink"/>
                <w:noProof/>
              </w:rPr>
            </w:r>
            <w:r w:rsidRPr="00946343">
              <w:rPr>
                <w:rStyle w:val="Hyperlink"/>
                <w:noProof/>
              </w:rPr>
              <w:fldChar w:fldCharType="separate"/>
            </w:r>
            <w:r w:rsidRPr="00946343">
              <w:rPr>
                <w:rStyle w:val="Hyperlink"/>
                <w:rFonts w:ascii="Arial" w:hAnsi="Arial" w:cs="Arial"/>
                <w:noProof/>
              </w:rPr>
              <w:t>Referências</w:t>
            </w:r>
            <w:r>
              <w:rPr>
                <w:noProof/>
                <w:webHidden/>
              </w:rPr>
              <w:tab/>
            </w:r>
            <w:r>
              <w:rPr>
                <w:noProof/>
                <w:webHidden/>
              </w:rPr>
              <w:fldChar w:fldCharType="begin"/>
            </w:r>
            <w:r>
              <w:rPr>
                <w:noProof/>
                <w:webHidden/>
              </w:rPr>
              <w:instrText xml:space="preserve"> PAGEREF _Toc299441164 \h </w:instrText>
            </w:r>
            <w:r>
              <w:rPr>
                <w:noProof/>
                <w:webHidden/>
              </w:rPr>
            </w:r>
          </w:ins>
          <w:r>
            <w:rPr>
              <w:noProof/>
              <w:webHidden/>
            </w:rPr>
            <w:fldChar w:fldCharType="separate"/>
          </w:r>
          <w:ins w:id="235" w:author="Matheus Zingarelli" w:date="2011-07-26T11:19:00Z">
            <w:r w:rsidR="0088354B">
              <w:rPr>
                <w:noProof/>
                <w:webHidden/>
              </w:rPr>
              <w:t>45</w:t>
            </w:r>
          </w:ins>
          <w:ins w:id="236" w:author="Matheus Zingarelli" w:date="2011-07-26T10:56:00Z">
            <w:r>
              <w:rPr>
                <w:noProof/>
                <w:webHidden/>
              </w:rPr>
              <w:fldChar w:fldCharType="end"/>
            </w:r>
            <w:r w:rsidRPr="00946343">
              <w:rPr>
                <w:rStyle w:val="Hyperlink"/>
                <w:noProof/>
              </w:rPr>
              <w:fldChar w:fldCharType="end"/>
            </w:r>
          </w:ins>
        </w:p>
        <w:p w:rsidR="007F68EC" w:rsidRPr="004F3007" w:rsidDel="000C196A" w:rsidRDefault="007F68EC">
          <w:pPr>
            <w:pStyle w:val="Sumrio1"/>
            <w:tabs>
              <w:tab w:val="right" w:leader="dot" w:pos="8494"/>
            </w:tabs>
            <w:spacing w:line="360" w:lineRule="auto"/>
            <w:rPr>
              <w:ins w:id="237" w:author="matheus" w:date="2011-07-25T12:33:00Z"/>
              <w:del w:id="238" w:author="Matheus Zingarelli" w:date="2011-07-26T10:56:00Z"/>
              <w:rFonts w:ascii="Times New Roman" w:eastAsiaTheme="minorEastAsia" w:hAnsi="Times New Roman" w:cs="Times New Roman"/>
              <w:noProof/>
              <w:sz w:val="24"/>
              <w:szCs w:val="24"/>
              <w:lang w:eastAsia="pt-BR"/>
              <w:rPrChange w:id="239" w:author="matheus" w:date="2011-07-25T13:04:00Z">
                <w:rPr>
                  <w:ins w:id="240" w:author="matheus" w:date="2011-07-25T12:33:00Z"/>
                  <w:del w:id="241" w:author="Matheus Zingarelli" w:date="2011-07-26T10:56:00Z"/>
                  <w:rFonts w:eastAsiaTheme="minorEastAsia"/>
                  <w:noProof/>
                  <w:lang w:eastAsia="pt-BR"/>
                </w:rPr>
              </w:rPrChange>
            </w:rPr>
            <w:pPrChange w:id="242" w:author="matheus" w:date="2011-07-25T13:09:00Z">
              <w:pPr>
                <w:pStyle w:val="Sumrio1"/>
                <w:tabs>
                  <w:tab w:val="right" w:leader="dot" w:pos="8494"/>
                </w:tabs>
              </w:pPr>
            </w:pPrChange>
          </w:pPr>
          <w:ins w:id="243" w:author="matheus" w:date="2011-07-25T12:33:00Z">
            <w:del w:id="244" w:author="Matheus Zingarelli" w:date="2011-07-26T10:56:00Z">
              <w:r w:rsidRPr="000C196A" w:rsidDel="000C196A">
                <w:rPr>
                  <w:rStyle w:val="Hyperlink"/>
                  <w:rFonts w:ascii="Times New Roman" w:hAnsi="Times New Roman" w:cs="Times New Roman"/>
                  <w:noProof/>
                  <w:sz w:val="24"/>
                  <w:szCs w:val="24"/>
                  <w:rPrChange w:id="245" w:author="Matheus Zingarelli" w:date="2011-07-26T10:56:00Z">
                    <w:rPr>
                      <w:rStyle w:val="Hyperlink"/>
                      <w:noProof/>
                    </w:rPr>
                  </w:rPrChange>
                </w:rPr>
                <w:delText>Resumo</w:delText>
              </w:r>
              <w:r w:rsidRPr="004F3007" w:rsidDel="000C196A">
                <w:rPr>
                  <w:rFonts w:ascii="Times New Roman" w:hAnsi="Times New Roman" w:cs="Times New Roman"/>
                  <w:noProof/>
                  <w:webHidden/>
                  <w:sz w:val="24"/>
                  <w:szCs w:val="24"/>
                  <w:rPrChange w:id="246" w:author="matheus" w:date="2011-07-25T13:04:00Z">
                    <w:rPr>
                      <w:noProof/>
                      <w:webHidden/>
                    </w:rPr>
                  </w:rPrChange>
                </w:rPr>
                <w:tab/>
                <w:delText>3</w:delText>
              </w:r>
            </w:del>
          </w:ins>
        </w:p>
        <w:p w:rsidR="007F68EC" w:rsidRPr="004F3007" w:rsidDel="000C196A" w:rsidRDefault="007F68EC">
          <w:pPr>
            <w:pStyle w:val="Sumrio1"/>
            <w:tabs>
              <w:tab w:val="right" w:leader="dot" w:pos="8494"/>
            </w:tabs>
            <w:spacing w:line="360" w:lineRule="auto"/>
            <w:rPr>
              <w:ins w:id="247" w:author="matheus" w:date="2011-07-25T12:33:00Z"/>
              <w:del w:id="248" w:author="Matheus Zingarelli" w:date="2011-07-26T10:56:00Z"/>
              <w:rFonts w:ascii="Times New Roman" w:eastAsiaTheme="minorEastAsia" w:hAnsi="Times New Roman" w:cs="Times New Roman"/>
              <w:noProof/>
              <w:sz w:val="24"/>
              <w:szCs w:val="24"/>
              <w:lang w:eastAsia="pt-BR"/>
              <w:rPrChange w:id="249" w:author="matheus" w:date="2011-07-25T13:04:00Z">
                <w:rPr>
                  <w:ins w:id="250" w:author="matheus" w:date="2011-07-25T12:33:00Z"/>
                  <w:del w:id="251" w:author="Matheus Zingarelli" w:date="2011-07-26T10:56:00Z"/>
                  <w:rFonts w:eastAsiaTheme="minorEastAsia"/>
                  <w:noProof/>
                  <w:lang w:eastAsia="pt-BR"/>
                </w:rPr>
              </w:rPrChange>
            </w:rPr>
            <w:pPrChange w:id="252" w:author="matheus" w:date="2011-07-25T13:09:00Z">
              <w:pPr>
                <w:pStyle w:val="Sumrio1"/>
                <w:tabs>
                  <w:tab w:val="right" w:leader="dot" w:pos="8494"/>
                </w:tabs>
              </w:pPr>
            </w:pPrChange>
          </w:pPr>
          <w:ins w:id="253" w:author="matheus" w:date="2011-07-25T12:33:00Z">
            <w:del w:id="254" w:author="Matheus Zingarelli" w:date="2011-07-26T10:56:00Z">
              <w:r w:rsidRPr="000C196A" w:rsidDel="000C196A">
                <w:rPr>
                  <w:rStyle w:val="Hyperlink"/>
                  <w:rFonts w:ascii="Times New Roman" w:hAnsi="Times New Roman" w:cs="Times New Roman"/>
                  <w:noProof/>
                  <w:sz w:val="24"/>
                  <w:szCs w:val="24"/>
                  <w:rPrChange w:id="255" w:author="Matheus Zingarelli" w:date="2011-07-26T10:56:00Z">
                    <w:rPr>
                      <w:rStyle w:val="Hyperlink"/>
                      <w:noProof/>
                    </w:rPr>
                  </w:rPrChange>
                </w:rPr>
                <w:delText>Índice de Figuras</w:delText>
              </w:r>
              <w:r w:rsidRPr="004F3007" w:rsidDel="000C196A">
                <w:rPr>
                  <w:rFonts w:ascii="Times New Roman" w:hAnsi="Times New Roman" w:cs="Times New Roman"/>
                  <w:noProof/>
                  <w:webHidden/>
                  <w:sz w:val="24"/>
                  <w:szCs w:val="24"/>
                  <w:rPrChange w:id="256" w:author="matheus" w:date="2011-07-25T13:04:00Z">
                    <w:rPr>
                      <w:noProof/>
                      <w:webHidden/>
                    </w:rPr>
                  </w:rPrChange>
                </w:rPr>
                <w:tab/>
                <w:delText>6</w:delText>
              </w:r>
            </w:del>
          </w:ins>
        </w:p>
        <w:p w:rsidR="007F68EC" w:rsidRPr="004F3007" w:rsidDel="000C196A" w:rsidRDefault="007F68EC">
          <w:pPr>
            <w:pStyle w:val="Sumrio1"/>
            <w:tabs>
              <w:tab w:val="right" w:leader="dot" w:pos="8494"/>
            </w:tabs>
            <w:spacing w:line="360" w:lineRule="auto"/>
            <w:rPr>
              <w:ins w:id="257" w:author="matheus" w:date="2011-07-25T12:33:00Z"/>
              <w:del w:id="258" w:author="Matheus Zingarelli" w:date="2011-07-26T10:56:00Z"/>
              <w:rFonts w:ascii="Times New Roman" w:eastAsiaTheme="minorEastAsia" w:hAnsi="Times New Roman" w:cs="Times New Roman"/>
              <w:noProof/>
              <w:sz w:val="24"/>
              <w:szCs w:val="24"/>
              <w:lang w:eastAsia="pt-BR"/>
              <w:rPrChange w:id="259" w:author="matheus" w:date="2011-07-25T13:04:00Z">
                <w:rPr>
                  <w:ins w:id="260" w:author="matheus" w:date="2011-07-25T12:33:00Z"/>
                  <w:del w:id="261" w:author="Matheus Zingarelli" w:date="2011-07-26T10:56:00Z"/>
                  <w:rFonts w:eastAsiaTheme="minorEastAsia"/>
                  <w:noProof/>
                  <w:lang w:eastAsia="pt-BR"/>
                </w:rPr>
              </w:rPrChange>
            </w:rPr>
            <w:pPrChange w:id="262" w:author="matheus" w:date="2011-07-25T13:09:00Z">
              <w:pPr>
                <w:pStyle w:val="Sumrio1"/>
                <w:tabs>
                  <w:tab w:val="right" w:leader="dot" w:pos="8494"/>
                </w:tabs>
              </w:pPr>
            </w:pPrChange>
          </w:pPr>
          <w:ins w:id="263" w:author="matheus" w:date="2011-07-25T12:33:00Z">
            <w:del w:id="264" w:author="Matheus Zingarelli" w:date="2011-07-26T10:56:00Z">
              <w:r w:rsidRPr="000C196A" w:rsidDel="000C196A">
                <w:rPr>
                  <w:rStyle w:val="Hyperlink"/>
                  <w:rFonts w:ascii="Times New Roman" w:hAnsi="Times New Roman" w:cs="Times New Roman"/>
                  <w:noProof/>
                  <w:sz w:val="24"/>
                  <w:szCs w:val="24"/>
                  <w:rPrChange w:id="265" w:author="Matheus Zingarelli" w:date="2011-07-26T10:56:00Z">
                    <w:rPr>
                      <w:rStyle w:val="Hyperlink"/>
                      <w:noProof/>
                    </w:rPr>
                  </w:rPrChange>
                </w:rPr>
                <w:delText>Índice de Tabelas</w:delText>
              </w:r>
              <w:r w:rsidRPr="004F3007" w:rsidDel="000C196A">
                <w:rPr>
                  <w:rFonts w:ascii="Times New Roman" w:hAnsi="Times New Roman" w:cs="Times New Roman"/>
                  <w:noProof/>
                  <w:webHidden/>
                  <w:sz w:val="24"/>
                  <w:szCs w:val="24"/>
                  <w:rPrChange w:id="266" w:author="matheus" w:date="2011-07-25T13:04:00Z">
                    <w:rPr>
                      <w:noProof/>
                      <w:webHidden/>
                    </w:rPr>
                  </w:rPrChange>
                </w:rPr>
                <w:tab/>
                <w:delText>7</w:delText>
              </w:r>
            </w:del>
          </w:ins>
        </w:p>
        <w:p w:rsidR="007F68EC" w:rsidRPr="004F3007" w:rsidDel="000C196A" w:rsidRDefault="007F68EC">
          <w:pPr>
            <w:pStyle w:val="Sumrio1"/>
            <w:tabs>
              <w:tab w:val="left" w:pos="440"/>
              <w:tab w:val="right" w:leader="dot" w:pos="8494"/>
            </w:tabs>
            <w:spacing w:line="360" w:lineRule="auto"/>
            <w:rPr>
              <w:ins w:id="267" w:author="matheus" w:date="2011-07-25T12:33:00Z"/>
              <w:del w:id="268" w:author="Matheus Zingarelli" w:date="2011-07-26T10:56:00Z"/>
              <w:rFonts w:ascii="Times New Roman" w:eastAsiaTheme="minorEastAsia" w:hAnsi="Times New Roman" w:cs="Times New Roman"/>
              <w:noProof/>
              <w:sz w:val="24"/>
              <w:szCs w:val="24"/>
              <w:lang w:eastAsia="pt-BR"/>
              <w:rPrChange w:id="269" w:author="matheus" w:date="2011-07-25T13:04:00Z">
                <w:rPr>
                  <w:ins w:id="270" w:author="matheus" w:date="2011-07-25T12:33:00Z"/>
                  <w:del w:id="271" w:author="Matheus Zingarelli" w:date="2011-07-26T10:56:00Z"/>
                  <w:rFonts w:eastAsiaTheme="minorEastAsia"/>
                  <w:noProof/>
                  <w:lang w:eastAsia="pt-BR"/>
                </w:rPr>
              </w:rPrChange>
            </w:rPr>
            <w:pPrChange w:id="272" w:author="matheus" w:date="2011-07-25T13:09:00Z">
              <w:pPr>
                <w:pStyle w:val="Sumrio1"/>
                <w:tabs>
                  <w:tab w:val="left" w:pos="440"/>
                  <w:tab w:val="right" w:leader="dot" w:pos="8494"/>
                </w:tabs>
              </w:pPr>
            </w:pPrChange>
          </w:pPr>
          <w:ins w:id="273" w:author="matheus" w:date="2011-07-25T12:33:00Z">
            <w:del w:id="274" w:author="Matheus Zingarelli" w:date="2011-07-26T10:56:00Z">
              <w:r w:rsidRPr="000C196A" w:rsidDel="000C196A">
                <w:rPr>
                  <w:rStyle w:val="Hyperlink"/>
                  <w:rFonts w:ascii="Times New Roman" w:hAnsi="Times New Roman" w:cs="Times New Roman"/>
                  <w:noProof/>
                  <w:sz w:val="24"/>
                  <w:szCs w:val="24"/>
                  <w:rPrChange w:id="275" w:author="Matheus Zingarelli" w:date="2011-07-26T10:56:00Z">
                    <w:rPr>
                      <w:rStyle w:val="Hyperlink"/>
                      <w:noProof/>
                    </w:rPr>
                  </w:rPrChange>
                </w:rPr>
                <w:delText>1.</w:delText>
              </w:r>
              <w:r w:rsidRPr="004F3007" w:rsidDel="000C196A">
                <w:rPr>
                  <w:rFonts w:ascii="Times New Roman" w:eastAsiaTheme="minorEastAsia" w:hAnsi="Times New Roman" w:cs="Times New Roman"/>
                  <w:noProof/>
                  <w:sz w:val="24"/>
                  <w:szCs w:val="24"/>
                  <w:lang w:eastAsia="pt-BR"/>
                  <w:rPrChange w:id="27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277" w:author="Matheus Zingarelli" w:date="2011-07-26T10:56:00Z">
                    <w:rPr>
                      <w:rStyle w:val="Hyperlink"/>
                      <w:noProof/>
                    </w:rPr>
                  </w:rPrChange>
                </w:rPr>
                <w:delText>Introdução</w:delText>
              </w:r>
              <w:r w:rsidRPr="004F3007" w:rsidDel="000C196A">
                <w:rPr>
                  <w:rFonts w:ascii="Times New Roman" w:hAnsi="Times New Roman" w:cs="Times New Roman"/>
                  <w:noProof/>
                  <w:webHidden/>
                  <w:sz w:val="24"/>
                  <w:szCs w:val="24"/>
                  <w:rPrChange w:id="278" w:author="matheus" w:date="2011-07-25T13:04:00Z">
                    <w:rPr>
                      <w:noProof/>
                      <w:webHidden/>
                    </w:rPr>
                  </w:rPrChange>
                </w:rPr>
                <w:tab/>
                <w:delText>8</w:delText>
              </w:r>
            </w:del>
          </w:ins>
        </w:p>
        <w:p w:rsidR="007F68EC" w:rsidRPr="004F3007" w:rsidDel="000C196A" w:rsidRDefault="007F68EC">
          <w:pPr>
            <w:pStyle w:val="Sumrio1"/>
            <w:tabs>
              <w:tab w:val="left" w:pos="440"/>
              <w:tab w:val="right" w:leader="dot" w:pos="8494"/>
            </w:tabs>
            <w:spacing w:line="360" w:lineRule="auto"/>
            <w:rPr>
              <w:ins w:id="279" w:author="matheus" w:date="2011-07-25T12:33:00Z"/>
              <w:del w:id="280" w:author="Matheus Zingarelli" w:date="2011-07-26T10:56:00Z"/>
              <w:rFonts w:ascii="Times New Roman" w:eastAsiaTheme="minorEastAsia" w:hAnsi="Times New Roman" w:cs="Times New Roman"/>
              <w:noProof/>
              <w:sz w:val="24"/>
              <w:szCs w:val="24"/>
              <w:lang w:eastAsia="pt-BR"/>
              <w:rPrChange w:id="281" w:author="matheus" w:date="2011-07-25T13:04:00Z">
                <w:rPr>
                  <w:ins w:id="282" w:author="matheus" w:date="2011-07-25T12:33:00Z"/>
                  <w:del w:id="283" w:author="Matheus Zingarelli" w:date="2011-07-26T10:56:00Z"/>
                  <w:rFonts w:eastAsiaTheme="minorEastAsia"/>
                  <w:noProof/>
                  <w:lang w:eastAsia="pt-BR"/>
                </w:rPr>
              </w:rPrChange>
            </w:rPr>
            <w:pPrChange w:id="284" w:author="matheus" w:date="2011-07-25T13:09:00Z">
              <w:pPr>
                <w:pStyle w:val="Sumrio1"/>
                <w:tabs>
                  <w:tab w:val="left" w:pos="440"/>
                  <w:tab w:val="right" w:leader="dot" w:pos="8494"/>
                </w:tabs>
              </w:pPr>
            </w:pPrChange>
          </w:pPr>
          <w:ins w:id="285" w:author="matheus" w:date="2011-07-25T12:33:00Z">
            <w:del w:id="286" w:author="Matheus Zingarelli" w:date="2011-07-26T10:56:00Z">
              <w:r w:rsidRPr="000C196A" w:rsidDel="000C196A">
                <w:rPr>
                  <w:rStyle w:val="Hyperlink"/>
                  <w:rFonts w:ascii="Times New Roman" w:hAnsi="Times New Roman" w:cs="Times New Roman"/>
                  <w:noProof/>
                  <w:sz w:val="24"/>
                  <w:szCs w:val="24"/>
                  <w:rPrChange w:id="287" w:author="Matheus Zingarelli" w:date="2011-07-26T10:56:00Z">
                    <w:rPr>
                      <w:rStyle w:val="Hyperlink"/>
                      <w:noProof/>
                    </w:rPr>
                  </w:rPrChange>
                </w:rPr>
                <w:delText>2.</w:delText>
              </w:r>
              <w:r w:rsidRPr="004F3007" w:rsidDel="000C196A">
                <w:rPr>
                  <w:rFonts w:ascii="Times New Roman" w:eastAsiaTheme="minorEastAsia" w:hAnsi="Times New Roman" w:cs="Times New Roman"/>
                  <w:noProof/>
                  <w:sz w:val="24"/>
                  <w:szCs w:val="24"/>
                  <w:lang w:eastAsia="pt-BR"/>
                  <w:rPrChange w:id="28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289" w:author="Matheus Zingarelli" w:date="2011-07-26T10:56:00Z">
                    <w:rPr>
                      <w:rStyle w:val="Hyperlink"/>
                      <w:noProof/>
                    </w:rPr>
                  </w:rPrChange>
                </w:rPr>
                <w:delText>Fundamentos da visualização estereoscópica</w:delText>
              </w:r>
              <w:r w:rsidRPr="004F3007" w:rsidDel="000C196A">
                <w:rPr>
                  <w:rFonts w:ascii="Times New Roman" w:hAnsi="Times New Roman" w:cs="Times New Roman"/>
                  <w:noProof/>
                  <w:webHidden/>
                  <w:sz w:val="24"/>
                  <w:szCs w:val="24"/>
                  <w:rPrChange w:id="290" w:author="matheus" w:date="2011-07-25T13:04:00Z">
                    <w:rPr>
                      <w:noProof/>
                      <w:webHidden/>
                    </w:rPr>
                  </w:rPrChange>
                </w:rPr>
                <w:tab/>
                <w:delText>10</w:delText>
              </w:r>
            </w:del>
          </w:ins>
        </w:p>
        <w:p w:rsidR="007F68EC" w:rsidRPr="004F3007" w:rsidDel="000C196A" w:rsidRDefault="007F68EC">
          <w:pPr>
            <w:pStyle w:val="Sumrio2"/>
            <w:tabs>
              <w:tab w:val="left" w:pos="880"/>
              <w:tab w:val="right" w:leader="dot" w:pos="8494"/>
            </w:tabs>
            <w:spacing w:line="360" w:lineRule="auto"/>
            <w:rPr>
              <w:ins w:id="291" w:author="matheus" w:date="2011-07-25T12:33:00Z"/>
              <w:del w:id="292" w:author="Matheus Zingarelli" w:date="2011-07-26T10:56:00Z"/>
              <w:rFonts w:ascii="Times New Roman" w:eastAsiaTheme="minorEastAsia" w:hAnsi="Times New Roman" w:cs="Times New Roman"/>
              <w:noProof/>
              <w:sz w:val="24"/>
              <w:szCs w:val="24"/>
              <w:lang w:eastAsia="pt-BR"/>
              <w:rPrChange w:id="293" w:author="matheus" w:date="2011-07-25T13:04:00Z">
                <w:rPr>
                  <w:ins w:id="294" w:author="matheus" w:date="2011-07-25T12:33:00Z"/>
                  <w:del w:id="295" w:author="Matheus Zingarelli" w:date="2011-07-26T10:56:00Z"/>
                  <w:rFonts w:eastAsiaTheme="minorEastAsia"/>
                  <w:noProof/>
                  <w:lang w:eastAsia="pt-BR"/>
                </w:rPr>
              </w:rPrChange>
            </w:rPr>
            <w:pPrChange w:id="296" w:author="matheus" w:date="2011-07-25T13:09:00Z">
              <w:pPr>
                <w:pStyle w:val="Sumrio2"/>
                <w:tabs>
                  <w:tab w:val="left" w:pos="880"/>
                  <w:tab w:val="right" w:leader="dot" w:pos="8494"/>
                </w:tabs>
              </w:pPr>
            </w:pPrChange>
          </w:pPr>
          <w:ins w:id="297" w:author="matheus" w:date="2011-07-25T12:33:00Z">
            <w:del w:id="298" w:author="Matheus Zingarelli" w:date="2011-07-26T10:56:00Z">
              <w:r w:rsidRPr="000C196A" w:rsidDel="000C196A">
                <w:rPr>
                  <w:rStyle w:val="Hyperlink"/>
                  <w:rFonts w:ascii="Times New Roman" w:hAnsi="Times New Roman" w:cs="Times New Roman"/>
                  <w:noProof/>
                  <w:sz w:val="24"/>
                  <w:szCs w:val="24"/>
                  <w:rPrChange w:id="299" w:author="Matheus Zingarelli" w:date="2011-07-26T10:56:00Z">
                    <w:rPr>
                      <w:rStyle w:val="Hyperlink"/>
                      <w:noProof/>
                    </w:rPr>
                  </w:rPrChange>
                </w:rPr>
                <w:delText>2.1.</w:delText>
              </w:r>
              <w:r w:rsidRPr="004F3007" w:rsidDel="000C196A">
                <w:rPr>
                  <w:rFonts w:ascii="Times New Roman" w:eastAsiaTheme="minorEastAsia" w:hAnsi="Times New Roman" w:cs="Times New Roman"/>
                  <w:noProof/>
                  <w:sz w:val="24"/>
                  <w:szCs w:val="24"/>
                  <w:lang w:eastAsia="pt-BR"/>
                  <w:rPrChange w:id="30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01" w:author="Matheus Zingarelli" w:date="2011-07-26T10:56:00Z">
                    <w:rPr>
                      <w:rStyle w:val="Hyperlink"/>
                      <w:noProof/>
                    </w:rPr>
                  </w:rPrChange>
                </w:rPr>
                <w:delText>Aspectos da visão humana</w:delText>
              </w:r>
              <w:r w:rsidRPr="004F3007" w:rsidDel="000C196A">
                <w:rPr>
                  <w:rFonts w:ascii="Times New Roman" w:hAnsi="Times New Roman" w:cs="Times New Roman"/>
                  <w:noProof/>
                  <w:webHidden/>
                  <w:sz w:val="24"/>
                  <w:szCs w:val="24"/>
                  <w:rPrChange w:id="302" w:author="matheus" w:date="2011-07-25T13:04:00Z">
                    <w:rPr>
                      <w:noProof/>
                      <w:webHidden/>
                    </w:rPr>
                  </w:rPrChange>
                </w:rPr>
                <w:tab/>
                <w:delText>10</w:delText>
              </w:r>
            </w:del>
          </w:ins>
        </w:p>
        <w:p w:rsidR="007F68EC" w:rsidRPr="004F3007" w:rsidDel="000C196A" w:rsidRDefault="007F68EC">
          <w:pPr>
            <w:pStyle w:val="Sumrio3"/>
            <w:tabs>
              <w:tab w:val="left" w:pos="1320"/>
              <w:tab w:val="right" w:leader="dot" w:pos="8494"/>
            </w:tabs>
            <w:spacing w:line="360" w:lineRule="auto"/>
            <w:rPr>
              <w:ins w:id="303" w:author="matheus" w:date="2011-07-25T12:33:00Z"/>
              <w:del w:id="304" w:author="Matheus Zingarelli" w:date="2011-07-26T10:56:00Z"/>
              <w:rFonts w:ascii="Times New Roman" w:eastAsiaTheme="minorEastAsia" w:hAnsi="Times New Roman" w:cs="Times New Roman"/>
              <w:noProof/>
              <w:sz w:val="24"/>
              <w:szCs w:val="24"/>
              <w:lang w:eastAsia="pt-BR"/>
              <w:rPrChange w:id="305" w:author="matheus" w:date="2011-07-25T13:04:00Z">
                <w:rPr>
                  <w:ins w:id="306" w:author="matheus" w:date="2011-07-25T12:33:00Z"/>
                  <w:del w:id="307" w:author="Matheus Zingarelli" w:date="2011-07-26T10:56:00Z"/>
                  <w:rFonts w:eastAsiaTheme="minorEastAsia"/>
                  <w:noProof/>
                  <w:lang w:eastAsia="pt-BR"/>
                </w:rPr>
              </w:rPrChange>
            </w:rPr>
            <w:pPrChange w:id="308" w:author="matheus" w:date="2011-07-25T13:09:00Z">
              <w:pPr>
                <w:pStyle w:val="Sumrio3"/>
                <w:tabs>
                  <w:tab w:val="left" w:pos="1320"/>
                  <w:tab w:val="right" w:leader="dot" w:pos="8494"/>
                </w:tabs>
              </w:pPr>
            </w:pPrChange>
          </w:pPr>
          <w:ins w:id="309" w:author="matheus" w:date="2011-07-25T12:33:00Z">
            <w:del w:id="310" w:author="Matheus Zingarelli" w:date="2011-07-26T10:56:00Z">
              <w:r w:rsidRPr="000C196A" w:rsidDel="000C196A">
                <w:rPr>
                  <w:rStyle w:val="Hyperlink"/>
                  <w:rFonts w:ascii="Times New Roman" w:hAnsi="Times New Roman" w:cs="Times New Roman"/>
                  <w:noProof/>
                  <w:sz w:val="24"/>
                  <w:szCs w:val="24"/>
                  <w:rPrChange w:id="311" w:author="Matheus Zingarelli" w:date="2011-07-26T10:56:00Z">
                    <w:rPr>
                      <w:rStyle w:val="Hyperlink"/>
                      <w:noProof/>
                    </w:rPr>
                  </w:rPrChange>
                </w:rPr>
                <w:delText>2.1.1.</w:delText>
              </w:r>
              <w:r w:rsidRPr="004F3007" w:rsidDel="000C196A">
                <w:rPr>
                  <w:rFonts w:ascii="Times New Roman" w:eastAsiaTheme="minorEastAsia" w:hAnsi="Times New Roman" w:cs="Times New Roman"/>
                  <w:noProof/>
                  <w:sz w:val="24"/>
                  <w:szCs w:val="24"/>
                  <w:lang w:eastAsia="pt-BR"/>
                  <w:rPrChange w:id="31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13" w:author="Matheus Zingarelli" w:date="2011-07-26T10:56:00Z">
                    <w:rPr>
                      <w:rStyle w:val="Hyperlink"/>
                      <w:noProof/>
                    </w:rPr>
                  </w:rPrChange>
                </w:rPr>
                <w:delText>Informações monoculares</w:delText>
              </w:r>
              <w:r w:rsidRPr="004F3007" w:rsidDel="000C196A">
                <w:rPr>
                  <w:rFonts w:ascii="Times New Roman" w:hAnsi="Times New Roman" w:cs="Times New Roman"/>
                  <w:noProof/>
                  <w:webHidden/>
                  <w:sz w:val="24"/>
                  <w:szCs w:val="24"/>
                  <w:rPrChange w:id="314" w:author="matheus" w:date="2011-07-25T13:04:00Z">
                    <w:rPr>
                      <w:noProof/>
                      <w:webHidden/>
                    </w:rPr>
                  </w:rPrChange>
                </w:rPr>
                <w:tab/>
                <w:delText>11</w:delText>
              </w:r>
            </w:del>
          </w:ins>
        </w:p>
        <w:p w:rsidR="007F68EC" w:rsidRPr="004F3007" w:rsidDel="000C196A" w:rsidRDefault="007F68EC">
          <w:pPr>
            <w:pStyle w:val="Sumrio3"/>
            <w:tabs>
              <w:tab w:val="left" w:pos="1320"/>
              <w:tab w:val="right" w:leader="dot" w:pos="8494"/>
            </w:tabs>
            <w:spacing w:line="360" w:lineRule="auto"/>
            <w:rPr>
              <w:ins w:id="315" w:author="matheus" w:date="2011-07-25T12:33:00Z"/>
              <w:del w:id="316" w:author="Matheus Zingarelli" w:date="2011-07-26T10:56:00Z"/>
              <w:rFonts w:ascii="Times New Roman" w:eastAsiaTheme="minorEastAsia" w:hAnsi="Times New Roman" w:cs="Times New Roman"/>
              <w:noProof/>
              <w:sz w:val="24"/>
              <w:szCs w:val="24"/>
              <w:lang w:eastAsia="pt-BR"/>
              <w:rPrChange w:id="317" w:author="matheus" w:date="2011-07-25T13:04:00Z">
                <w:rPr>
                  <w:ins w:id="318" w:author="matheus" w:date="2011-07-25T12:33:00Z"/>
                  <w:del w:id="319" w:author="Matheus Zingarelli" w:date="2011-07-26T10:56:00Z"/>
                  <w:rFonts w:eastAsiaTheme="minorEastAsia"/>
                  <w:noProof/>
                  <w:lang w:eastAsia="pt-BR"/>
                </w:rPr>
              </w:rPrChange>
            </w:rPr>
            <w:pPrChange w:id="320" w:author="matheus" w:date="2011-07-25T13:09:00Z">
              <w:pPr>
                <w:pStyle w:val="Sumrio3"/>
                <w:tabs>
                  <w:tab w:val="left" w:pos="1320"/>
                  <w:tab w:val="right" w:leader="dot" w:pos="8494"/>
                </w:tabs>
              </w:pPr>
            </w:pPrChange>
          </w:pPr>
          <w:ins w:id="321" w:author="matheus" w:date="2011-07-25T12:33:00Z">
            <w:del w:id="322" w:author="Matheus Zingarelli" w:date="2011-07-26T10:56:00Z">
              <w:r w:rsidRPr="000C196A" w:rsidDel="000C196A">
                <w:rPr>
                  <w:rStyle w:val="Hyperlink"/>
                  <w:rFonts w:ascii="Times New Roman" w:hAnsi="Times New Roman" w:cs="Times New Roman"/>
                  <w:noProof/>
                  <w:sz w:val="24"/>
                  <w:szCs w:val="24"/>
                  <w:rPrChange w:id="323" w:author="Matheus Zingarelli" w:date="2011-07-26T10:56:00Z">
                    <w:rPr>
                      <w:rStyle w:val="Hyperlink"/>
                      <w:noProof/>
                    </w:rPr>
                  </w:rPrChange>
                </w:rPr>
                <w:delText>2.1.2.</w:delText>
              </w:r>
              <w:r w:rsidRPr="004F3007" w:rsidDel="000C196A">
                <w:rPr>
                  <w:rFonts w:ascii="Times New Roman" w:eastAsiaTheme="minorEastAsia" w:hAnsi="Times New Roman" w:cs="Times New Roman"/>
                  <w:noProof/>
                  <w:sz w:val="24"/>
                  <w:szCs w:val="24"/>
                  <w:lang w:eastAsia="pt-BR"/>
                  <w:rPrChange w:id="32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25" w:author="Matheus Zingarelli" w:date="2011-07-26T10:56:00Z">
                    <w:rPr>
                      <w:rStyle w:val="Hyperlink"/>
                      <w:noProof/>
                    </w:rPr>
                  </w:rPrChange>
                </w:rPr>
                <w:delText>Informações oculo-motoras</w:delText>
              </w:r>
              <w:r w:rsidRPr="004F3007" w:rsidDel="000C196A">
                <w:rPr>
                  <w:rFonts w:ascii="Times New Roman" w:hAnsi="Times New Roman" w:cs="Times New Roman"/>
                  <w:noProof/>
                  <w:webHidden/>
                  <w:sz w:val="24"/>
                  <w:szCs w:val="24"/>
                  <w:rPrChange w:id="326" w:author="matheus" w:date="2011-07-25T13:04:00Z">
                    <w:rPr>
                      <w:noProof/>
                      <w:webHidden/>
                    </w:rPr>
                  </w:rPrChange>
                </w:rPr>
                <w:tab/>
                <w:delText>12</w:delText>
              </w:r>
            </w:del>
          </w:ins>
        </w:p>
        <w:p w:rsidR="007F68EC" w:rsidRPr="004F3007" w:rsidDel="000C196A" w:rsidRDefault="007F68EC">
          <w:pPr>
            <w:pStyle w:val="Sumrio3"/>
            <w:tabs>
              <w:tab w:val="left" w:pos="1320"/>
              <w:tab w:val="right" w:leader="dot" w:pos="8494"/>
            </w:tabs>
            <w:spacing w:line="360" w:lineRule="auto"/>
            <w:rPr>
              <w:ins w:id="327" w:author="matheus" w:date="2011-07-25T12:33:00Z"/>
              <w:del w:id="328" w:author="Matheus Zingarelli" w:date="2011-07-26T10:56:00Z"/>
              <w:rFonts w:ascii="Times New Roman" w:eastAsiaTheme="minorEastAsia" w:hAnsi="Times New Roman" w:cs="Times New Roman"/>
              <w:noProof/>
              <w:sz w:val="24"/>
              <w:szCs w:val="24"/>
              <w:lang w:eastAsia="pt-BR"/>
              <w:rPrChange w:id="329" w:author="matheus" w:date="2011-07-25T13:04:00Z">
                <w:rPr>
                  <w:ins w:id="330" w:author="matheus" w:date="2011-07-25T12:33:00Z"/>
                  <w:del w:id="331" w:author="Matheus Zingarelli" w:date="2011-07-26T10:56:00Z"/>
                  <w:rFonts w:eastAsiaTheme="minorEastAsia"/>
                  <w:noProof/>
                  <w:lang w:eastAsia="pt-BR"/>
                </w:rPr>
              </w:rPrChange>
            </w:rPr>
            <w:pPrChange w:id="332" w:author="matheus" w:date="2011-07-25T13:09:00Z">
              <w:pPr>
                <w:pStyle w:val="Sumrio3"/>
                <w:tabs>
                  <w:tab w:val="left" w:pos="1320"/>
                  <w:tab w:val="right" w:leader="dot" w:pos="8494"/>
                </w:tabs>
              </w:pPr>
            </w:pPrChange>
          </w:pPr>
          <w:ins w:id="333" w:author="matheus" w:date="2011-07-25T12:33:00Z">
            <w:del w:id="334" w:author="Matheus Zingarelli" w:date="2011-07-26T10:56:00Z">
              <w:r w:rsidRPr="000C196A" w:rsidDel="000C196A">
                <w:rPr>
                  <w:rStyle w:val="Hyperlink"/>
                  <w:rFonts w:ascii="Times New Roman" w:hAnsi="Times New Roman" w:cs="Times New Roman"/>
                  <w:noProof/>
                  <w:sz w:val="24"/>
                  <w:szCs w:val="24"/>
                  <w:rPrChange w:id="335" w:author="Matheus Zingarelli" w:date="2011-07-26T10:56:00Z">
                    <w:rPr>
                      <w:rStyle w:val="Hyperlink"/>
                      <w:noProof/>
                    </w:rPr>
                  </w:rPrChange>
                </w:rPr>
                <w:delText>2.1.3.</w:delText>
              </w:r>
              <w:r w:rsidRPr="004F3007" w:rsidDel="000C196A">
                <w:rPr>
                  <w:rFonts w:ascii="Times New Roman" w:eastAsiaTheme="minorEastAsia" w:hAnsi="Times New Roman" w:cs="Times New Roman"/>
                  <w:noProof/>
                  <w:sz w:val="24"/>
                  <w:szCs w:val="24"/>
                  <w:lang w:eastAsia="pt-BR"/>
                  <w:rPrChange w:id="33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37" w:author="Matheus Zingarelli" w:date="2011-07-26T10:56:00Z">
                    <w:rPr>
                      <w:rStyle w:val="Hyperlink"/>
                      <w:noProof/>
                    </w:rPr>
                  </w:rPrChange>
                </w:rPr>
                <w:delText>Informações estereoscópicas</w:delText>
              </w:r>
              <w:r w:rsidRPr="004F3007" w:rsidDel="000C196A">
                <w:rPr>
                  <w:rFonts w:ascii="Times New Roman" w:hAnsi="Times New Roman" w:cs="Times New Roman"/>
                  <w:noProof/>
                  <w:webHidden/>
                  <w:sz w:val="24"/>
                  <w:szCs w:val="24"/>
                  <w:rPrChange w:id="338" w:author="matheus" w:date="2011-07-25T13:04:00Z">
                    <w:rPr>
                      <w:noProof/>
                      <w:webHidden/>
                    </w:rPr>
                  </w:rPrChange>
                </w:rPr>
                <w:tab/>
                <w:delText>13</w:delText>
              </w:r>
            </w:del>
          </w:ins>
        </w:p>
        <w:p w:rsidR="007F68EC" w:rsidRPr="004F3007" w:rsidDel="000C196A" w:rsidRDefault="007F68EC">
          <w:pPr>
            <w:pStyle w:val="Sumrio2"/>
            <w:tabs>
              <w:tab w:val="left" w:pos="880"/>
              <w:tab w:val="right" w:leader="dot" w:pos="8494"/>
            </w:tabs>
            <w:spacing w:line="360" w:lineRule="auto"/>
            <w:rPr>
              <w:ins w:id="339" w:author="matheus" w:date="2011-07-25T12:33:00Z"/>
              <w:del w:id="340" w:author="Matheus Zingarelli" w:date="2011-07-26T10:56:00Z"/>
              <w:rFonts w:ascii="Times New Roman" w:eastAsiaTheme="minorEastAsia" w:hAnsi="Times New Roman" w:cs="Times New Roman"/>
              <w:noProof/>
              <w:sz w:val="24"/>
              <w:szCs w:val="24"/>
              <w:lang w:eastAsia="pt-BR"/>
              <w:rPrChange w:id="341" w:author="matheus" w:date="2011-07-25T13:04:00Z">
                <w:rPr>
                  <w:ins w:id="342" w:author="matheus" w:date="2011-07-25T12:33:00Z"/>
                  <w:del w:id="343" w:author="Matheus Zingarelli" w:date="2011-07-26T10:56:00Z"/>
                  <w:rFonts w:eastAsiaTheme="minorEastAsia"/>
                  <w:noProof/>
                  <w:lang w:eastAsia="pt-BR"/>
                </w:rPr>
              </w:rPrChange>
            </w:rPr>
            <w:pPrChange w:id="344" w:author="matheus" w:date="2011-07-25T13:09:00Z">
              <w:pPr>
                <w:pStyle w:val="Sumrio2"/>
                <w:tabs>
                  <w:tab w:val="left" w:pos="880"/>
                  <w:tab w:val="right" w:leader="dot" w:pos="8494"/>
                </w:tabs>
              </w:pPr>
            </w:pPrChange>
          </w:pPr>
          <w:ins w:id="345" w:author="matheus" w:date="2011-07-25T12:33:00Z">
            <w:del w:id="346" w:author="Matheus Zingarelli" w:date="2011-07-26T10:56:00Z">
              <w:r w:rsidRPr="000C196A" w:rsidDel="000C196A">
                <w:rPr>
                  <w:rStyle w:val="Hyperlink"/>
                  <w:rFonts w:ascii="Times New Roman" w:hAnsi="Times New Roman" w:cs="Times New Roman"/>
                  <w:noProof/>
                  <w:sz w:val="24"/>
                  <w:szCs w:val="24"/>
                  <w:rPrChange w:id="347" w:author="Matheus Zingarelli" w:date="2011-07-26T10:56:00Z">
                    <w:rPr>
                      <w:rStyle w:val="Hyperlink"/>
                      <w:noProof/>
                    </w:rPr>
                  </w:rPrChange>
                </w:rPr>
                <w:delText>2.2.</w:delText>
              </w:r>
              <w:r w:rsidRPr="004F3007" w:rsidDel="000C196A">
                <w:rPr>
                  <w:rFonts w:ascii="Times New Roman" w:eastAsiaTheme="minorEastAsia" w:hAnsi="Times New Roman" w:cs="Times New Roman"/>
                  <w:noProof/>
                  <w:sz w:val="24"/>
                  <w:szCs w:val="24"/>
                  <w:lang w:eastAsia="pt-BR"/>
                  <w:rPrChange w:id="34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49" w:author="Matheus Zingarelli" w:date="2011-07-26T10:56:00Z">
                    <w:rPr>
                      <w:rStyle w:val="Hyperlink"/>
                      <w:noProof/>
                    </w:rPr>
                  </w:rPrChange>
                </w:rPr>
                <w:delText>Tipos de visualização estereoscópica</w:delText>
              </w:r>
              <w:r w:rsidRPr="004F3007" w:rsidDel="000C196A">
                <w:rPr>
                  <w:rFonts w:ascii="Times New Roman" w:hAnsi="Times New Roman" w:cs="Times New Roman"/>
                  <w:noProof/>
                  <w:webHidden/>
                  <w:sz w:val="24"/>
                  <w:szCs w:val="24"/>
                  <w:rPrChange w:id="350" w:author="matheus" w:date="2011-07-25T13:04:00Z">
                    <w:rPr>
                      <w:noProof/>
                      <w:webHidden/>
                    </w:rPr>
                  </w:rPrChange>
                </w:rPr>
                <w:tab/>
                <w:delText>16</w:delText>
              </w:r>
            </w:del>
          </w:ins>
        </w:p>
        <w:p w:rsidR="007F68EC" w:rsidRPr="004F3007" w:rsidDel="000C196A" w:rsidRDefault="007F68EC">
          <w:pPr>
            <w:pStyle w:val="Sumrio3"/>
            <w:tabs>
              <w:tab w:val="left" w:pos="1320"/>
              <w:tab w:val="right" w:leader="dot" w:pos="8494"/>
            </w:tabs>
            <w:spacing w:line="360" w:lineRule="auto"/>
            <w:rPr>
              <w:ins w:id="351" w:author="matheus" w:date="2011-07-25T12:33:00Z"/>
              <w:del w:id="352" w:author="Matheus Zingarelli" w:date="2011-07-26T10:56:00Z"/>
              <w:rFonts w:ascii="Times New Roman" w:eastAsiaTheme="minorEastAsia" w:hAnsi="Times New Roman" w:cs="Times New Roman"/>
              <w:noProof/>
              <w:sz w:val="24"/>
              <w:szCs w:val="24"/>
              <w:lang w:eastAsia="pt-BR"/>
              <w:rPrChange w:id="353" w:author="matheus" w:date="2011-07-25T13:04:00Z">
                <w:rPr>
                  <w:ins w:id="354" w:author="matheus" w:date="2011-07-25T12:33:00Z"/>
                  <w:del w:id="355" w:author="Matheus Zingarelli" w:date="2011-07-26T10:56:00Z"/>
                  <w:rFonts w:eastAsiaTheme="minorEastAsia"/>
                  <w:noProof/>
                  <w:lang w:eastAsia="pt-BR"/>
                </w:rPr>
              </w:rPrChange>
            </w:rPr>
            <w:pPrChange w:id="356" w:author="matheus" w:date="2011-07-25T13:09:00Z">
              <w:pPr>
                <w:pStyle w:val="Sumrio3"/>
                <w:tabs>
                  <w:tab w:val="left" w:pos="1320"/>
                  <w:tab w:val="right" w:leader="dot" w:pos="8494"/>
                </w:tabs>
              </w:pPr>
            </w:pPrChange>
          </w:pPr>
          <w:ins w:id="357" w:author="matheus" w:date="2011-07-25T12:33:00Z">
            <w:del w:id="358" w:author="Matheus Zingarelli" w:date="2011-07-26T10:56:00Z">
              <w:r w:rsidRPr="000C196A" w:rsidDel="000C196A">
                <w:rPr>
                  <w:rStyle w:val="Hyperlink"/>
                  <w:rFonts w:ascii="Times New Roman" w:hAnsi="Times New Roman" w:cs="Times New Roman"/>
                  <w:noProof/>
                  <w:sz w:val="24"/>
                  <w:szCs w:val="24"/>
                  <w:rPrChange w:id="359" w:author="Matheus Zingarelli" w:date="2011-07-26T10:56:00Z">
                    <w:rPr>
                      <w:rStyle w:val="Hyperlink"/>
                      <w:noProof/>
                    </w:rPr>
                  </w:rPrChange>
                </w:rPr>
                <w:delText>2.2.1.</w:delText>
              </w:r>
              <w:r w:rsidRPr="004F3007" w:rsidDel="000C196A">
                <w:rPr>
                  <w:rFonts w:ascii="Times New Roman" w:eastAsiaTheme="minorEastAsia" w:hAnsi="Times New Roman" w:cs="Times New Roman"/>
                  <w:noProof/>
                  <w:sz w:val="24"/>
                  <w:szCs w:val="24"/>
                  <w:lang w:eastAsia="pt-BR"/>
                  <w:rPrChange w:id="36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61" w:author="Matheus Zingarelli" w:date="2011-07-26T10:56:00Z">
                    <w:rPr>
                      <w:rStyle w:val="Hyperlink"/>
                      <w:noProof/>
                    </w:rPr>
                  </w:rPrChange>
                </w:rPr>
                <w:delText>Estereoscopia anaglífica</w:delText>
              </w:r>
              <w:r w:rsidRPr="004F3007" w:rsidDel="000C196A">
                <w:rPr>
                  <w:rFonts w:ascii="Times New Roman" w:hAnsi="Times New Roman" w:cs="Times New Roman"/>
                  <w:noProof/>
                  <w:webHidden/>
                  <w:sz w:val="24"/>
                  <w:szCs w:val="24"/>
                  <w:rPrChange w:id="362" w:author="matheus" w:date="2011-07-25T13:04:00Z">
                    <w:rPr>
                      <w:noProof/>
                      <w:webHidden/>
                    </w:rPr>
                  </w:rPrChange>
                </w:rPr>
                <w:tab/>
                <w:delText>16</w:delText>
              </w:r>
            </w:del>
          </w:ins>
        </w:p>
        <w:p w:rsidR="007F68EC" w:rsidRPr="004F3007" w:rsidDel="000C196A" w:rsidRDefault="007F68EC">
          <w:pPr>
            <w:pStyle w:val="Sumrio3"/>
            <w:tabs>
              <w:tab w:val="left" w:pos="1320"/>
              <w:tab w:val="right" w:leader="dot" w:pos="8494"/>
            </w:tabs>
            <w:spacing w:line="360" w:lineRule="auto"/>
            <w:rPr>
              <w:ins w:id="363" w:author="matheus" w:date="2011-07-25T12:33:00Z"/>
              <w:del w:id="364" w:author="Matheus Zingarelli" w:date="2011-07-26T10:56:00Z"/>
              <w:rFonts w:ascii="Times New Roman" w:eastAsiaTheme="minorEastAsia" w:hAnsi="Times New Roman" w:cs="Times New Roman"/>
              <w:noProof/>
              <w:sz w:val="24"/>
              <w:szCs w:val="24"/>
              <w:lang w:eastAsia="pt-BR"/>
              <w:rPrChange w:id="365" w:author="matheus" w:date="2011-07-25T13:04:00Z">
                <w:rPr>
                  <w:ins w:id="366" w:author="matheus" w:date="2011-07-25T12:33:00Z"/>
                  <w:del w:id="367" w:author="Matheus Zingarelli" w:date="2011-07-26T10:56:00Z"/>
                  <w:rFonts w:eastAsiaTheme="minorEastAsia"/>
                  <w:noProof/>
                  <w:lang w:eastAsia="pt-BR"/>
                </w:rPr>
              </w:rPrChange>
            </w:rPr>
            <w:pPrChange w:id="368" w:author="matheus" w:date="2011-07-25T13:09:00Z">
              <w:pPr>
                <w:pStyle w:val="Sumrio3"/>
                <w:tabs>
                  <w:tab w:val="left" w:pos="1320"/>
                  <w:tab w:val="right" w:leader="dot" w:pos="8494"/>
                </w:tabs>
              </w:pPr>
            </w:pPrChange>
          </w:pPr>
          <w:ins w:id="369" w:author="matheus" w:date="2011-07-25T12:33:00Z">
            <w:del w:id="370" w:author="Matheus Zingarelli" w:date="2011-07-26T10:56:00Z">
              <w:r w:rsidRPr="000C196A" w:rsidDel="000C196A">
                <w:rPr>
                  <w:rStyle w:val="Hyperlink"/>
                  <w:rFonts w:ascii="Times New Roman" w:hAnsi="Times New Roman" w:cs="Times New Roman"/>
                  <w:noProof/>
                  <w:sz w:val="24"/>
                  <w:szCs w:val="24"/>
                  <w:rPrChange w:id="371" w:author="Matheus Zingarelli" w:date="2011-07-26T10:56:00Z">
                    <w:rPr>
                      <w:rStyle w:val="Hyperlink"/>
                      <w:noProof/>
                    </w:rPr>
                  </w:rPrChange>
                </w:rPr>
                <w:delText>2.2.2.</w:delText>
              </w:r>
              <w:r w:rsidRPr="004F3007" w:rsidDel="000C196A">
                <w:rPr>
                  <w:rFonts w:ascii="Times New Roman" w:eastAsiaTheme="minorEastAsia" w:hAnsi="Times New Roman" w:cs="Times New Roman"/>
                  <w:noProof/>
                  <w:sz w:val="24"/>
                  <w:szCs w:val="24"/>
                  <w:lang w:eastAsia="pt-BR"/>
                  <w:rPrChange w:id="37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73" w:author="Matheus Zingarelli" w:date="2011-07-26T10:56:00Z">
                    <w:rPr>
                      <w:rStyle w:val="Hyperlink"/>
                      <w:noProof/>
                    </w:rPr>
                  </w:rPrChange>
                </w:rPr>
                <w:delText>Luz polarizada</w:delText>
              </w:r>
              <w:r w:rsidRPr="004F3007" w:rsidDel="000C196A">
                <w:rPr>
                  <w:rFonts w:ascii="Times New Roman" w:hAnsi="Times New Roman" w:cs="Times New Roman"/>
                  <w:noProof/>
                  <w:webHidden/>
                  <w:sz w:val="24"/>
                  <w:szCs w:val="24"/>
                  <w:rPrChange w:id="374" w:author="matheus" w:date="2011-07-25T13:04:00Z">
                    <w:rPr>
                      <w:noProof/>
                      <w:webHidden/>
                    </w:rPr>
                  </w:rPrChange>
                </w:rPr>
                <w:tab/>
                <w:delText>18</w:delText>
              </w:r>
            </w:del>
          </w:ins>
        </w:p>
        <w:p w:rsidR="007F68EC" w:rsidRPr="004F3007" w:rsidDel="000C196A" w:rsidRDefault="007F68EC">
          <w:pPr>
            <w:pStyle w:val="Sumrio3"/>
            <w:tabs>
              <w:tab w:val="left" w:pos="1320"/>
              <w:tab w:val="right" w:leader="dot" w:pos="8494"/>
            </w:tabs>
            <w:spacing w:line="360" w:lineRule="auto"/>
            <w:rPr>
              <w:ins w:id="375" w:author="matheus" w:date="2011-07-25T12:33:00Z"/>
              <w:del w:id="376" w:author="Matheus Zingarelli" w:date="2011-07-26T10:56:00Z"/>
              <w:rFonts w:ascii="Times New Roman" w:eastAsiaTheme="minorEastAsia" w:hAnsi="Times New Roman" w:cs="Times New Roman"/>
              <w:noProof/>
              <w:sz w:val="24"/>
              <w:szCs w:val="24"/>
              <w:lang w:eastAsia="pt-BR"/>
              <w:rPrChange w:id="377" w:author="matheus" w:date="2011-07-25T13:04:00Z">
                <w:rPr>
                  <w:ins w:id="378" w:author="matheus" w:date="2011-07-25T12:33:00Z"/>
                  <w:del w:id="379" w:author="Matheus Zingarelli" w:date="2011-07-26T10:56:00Z"/>
                  <w:rFonts w:eastAsiaTheme="minorEastAsia"/>
                  <w:noProof/>
                  <w:lang w:eastAsia="pt-BR"/>
                </w:rPr>
              </w:rPrChange>
            </w:rPr>
            <w:pPrChange w:id="380" w:author="matheus" w:date="2011-07-25T13:09:00Z">
              <w:pPr>
                <w:pStyle w:val="Sumrio3"/>
                <w:tabs>
                  <w:tab w:val="left" w:pos="1320"/>
                  <w:tab w:val="right" w:leader="dot" w:pos="8494"/>
                </w:tabs>
              </w:pPr>
            </w:pPrChange>
          </w:pPr>
          <w:ins w:id="381" w:author="matheus" w:date="2011-07-25T12:33:00Z">
            <w:del w:id="382" w:author="Matheus Zingarelli" w:date="2011-07-26T10:56:00Z">
              <w:r w:rsidRPr="000C196A" w:rsidDel="000C196A">
                <w:rPr>
                  <w:rStyle w:val="Hyperlink"/>
                  <w:rFonts w:ascii="Times New Roman" w:hAnsi="Times New Roman" w:cs="Times New Roman"/>
                  <w:noProof/>
                  <w:sz w:val="24"/>
                  <w:szCs w:val="24"/>
                  <w:rPrChange w:id="383" w:author="Matheus Zingarelli" w:date="2011-07-26T10:56:00Z">
                    <w:rPr>
                      <w:rStyle w:val="Hyperlink"/>
                      <w:noProof/>
                    </w:rPr>
                  </w:rPrChange>
                </w:rPr>
                <w:delText>2.2.3.</w:delText>
              </w:r>
              <w:r w:rsidRPr="004F3007" w:rsidDel="000C196A">
                <w:rPr>
                  <w:rFonts w:ascii="Times New Roman" w:eastAsiaTheme="minorEastAsia" w:hAnsi="Times New Roman" w:cs="Times New Roman"/>
                  <w:noProof/>
                  <w:sz w:val="24"/>
                  <w:szCs w:val="24"/>
                  <w:lang w:eastAsia="pt-BR"/>
                  <w:rPrChange w:id="38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85" w:author="Matheus Zingarelli" w:date="2011-07-26T10:56:00Z">
                    <w:rPr>
                      <w:rStyle w:val="Hyperlink"/>
                      <w:noProof/>
                    </w:rPr>
                  </w:rPrChange>
                </w:rPr>
                <w:delText>Óculos obturadores</w:delText>
              </w:r>
              <w:r w:rsidRPr="004F3007" w:rsidDel="000C196A">
                <w:rPr>
                  <w:rFonts w:ascii="Times New Roman" w:hAnsi="Times New Roman" w:cs="Times New Roman"/>
                  <w:noProof/>
                  <w:webHidden/>
                  <w:sz w:val="24"/>
                  <w:szCs w:val="24"/>
                  <w:rPrChange w:id="386" w:author="matheus" w:date="2011-07-25T13:04:00Z">
                    <w:rPr>
                      <w:noProof/>
                      <w:webHidden/>
                    </w:rPr>
                  </w:rPrChange>
                </w:rPr>
                <w:tab/>
                <w:delText>18</w:delText>
              </w:r>
            </w:del>
          </w:ins>
        </w:p>
        <w:p w:rsidR="007F68EC" w:rsidRPr="004F3007" w:rsidDel="000C196A" w:rsidRDefault="007F68EC">
          <w:pPr>
            <w:pStyle w:val="Sumrio3"/>
            <w:tabs>
              <w:tab w:val="left" w:pos="1320"/>
              <w:tab w:val="right" w:leader="dot" w:pos="8494"/>
            </w:tabs>
            <w:spacing w:line="360" w:lineRule="auto"/>
            <w:rPr>
              <w:ins w:id="387" w:author="matheus" w:date="2011-07-25T12:33:00Z"/>
              <w:del w:id="388" w:author="Matheus Zingarelli" w:date="2011-07-26T10:56:00Z"/>
              <w:rFonts w:ascii="Times New Roman" w:eastAsiaTheme="minorEastAsia" w:hAnsi="Times New Roman" w:cs="Times New Roman"/>
              <w:noProof/>
              <w:sz w:val="24"/>
              <w:szCs w:val="24"/>
              <w:lang w:eastAsia="pt-BR"/>
              <w:rPrChange w:id="389" w:author="matheus" w:date="2011-07-25T13:04:00Z">
                <w:rPr>
                  <w:ins w:id="390" w:author="matheus" w:date="2011-07-25T12:33:00Z"/>
                  <w:del w:id="391" w:author="Matheus Zingarelli" w:date="2011-07-26T10:56:00Z"/>
                  <w:rFonts w:eastAsiaTheme="minorEastAsia"/>
                  <w:noProof/>
                  <w:lang w:eastAsia="pt-BR"/>
                </w:rPr>
              </w:rPrChange>
            </w:rPr>
            <w:pPrChange w:id="392" w:author="matheus" w:date="2011-07-25T13:09:00Z">
              <w:pPr>
                <w:pStyle w:val="Sumrio3"/>
                <w:tabs>
                  <w:tab w:val="left" w:pos="1320"/>
                  <w:tab w:val="right" w:leader="dot" w:pos="8494"/>
                </w:tabs>
              </w:pPr>
            </w:pPrChange>
          </w:pPr>
          <w:ins w:id="393" w:author="matheus" w:date="2011-07-25T12:33:00Z">
            <w:del w:id="394" w:author="Matheus Zingarelli" w:date="2011-07-26T10:56:00Z">
              <w:r w:rsidRPr="000C196A" w:rsidDel="000C196A">
                <w:rPr>
                  <w:rStyle w:val="Hyperlink"/>
                  <w:rFonts w:ascii="Times New Roman" w:hAnsi="Times New Roman" w:cs="Times New Roman"/>
                  <w:noProof/>
                  <w:sz w:val="24"/>
                  <w:szCs w:val="24"/>
                  <w:rPrChange w:id="395" w:author="Matheus Zingarelli" w:date="2011-07-26T10:56:00Z">
                    <w:rPr>
                      <w:rStyle w:val="Hyperlink"/>
                      <w:noProof/>
                    </w:rPr>
                  </w:rPrChange>
                </w:rPr>
                <w:delText>2.2.4.</w:delText>
              </w:r>
              <w:r w:rsidRPr="004F3007" w:rsidDel="000C196A">
                <w:rPr>
                  <w:rFonts w:ascii="Times New Roman" w:eastAsiaTheme="minorEastAsia" w:hAnsi="Times New Roman" w:cs="Times New Roman"/>
                  <w:noProof/>
                  <w:sz w:val="24"/>
                  <w:szCs w:val="24"/>
                  <w:lang w:eastAsia="pt-BR"/>
                  <w:rPrChange w:id="39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97" w:author="Matheus Zingarelli" w:date="2011-07-26T10:56:00Z">
                    <w:rPr>
                      <w:rStyle w:val="Hyperlink"/>
                      <w:noProof/>
                    </w:rPr>
                  </w:rPrChange>
                </w:rPr>
                <w:delText>Monitores Autoestereoscópicos</w:delText>
              </w:r>
              <w:r w:rsidRPr="004F3007" w:rsidDel="000C196A">
                <w:rPr>
                  <w:rFonts w:ascii="Times New Roman" w:hAnsi="Times New Roman" w:cs="Times New Roman"/>
                  <w:noProof/>
                  <w:webHidden/>
                  <w:sz w:val="24"/>
                  <w:szCs w:val="24"/>
                  <w:rPrChange w:id="398" w:author="matheus" w:date="2011-07-25T13:04:00Z">
                    <w:rPr>
                      <w:noProof/>
                      <w:webHidden/>
                    </w:rPr>
                  </w:rPrChange>
                </w:rPr>
                <w:tab/>
                <w:delText>19</w:delText>
              </w:r>
            </w:del>
          </w:ins>
        </w:p>
        <w:p w:rsidR="007F68EC" w:rsidRPr="004F3007" w:rsidDel="000C196A" w:rsidRDefault="007F68EC">
          <w:pPr>
            <w:pStyle w:val="Sumrio2"/>
            <w:tabs>
              <w:tab w:val="left" w:pos="880"/>
              <w:tab w:val="right" w:leader="dot" w:pos="8494"/>
            </w:tabs>
            <w:spacing w:line="360" w:lineRule="auto"/>
            <w:rPr>
              <w:ins w:id="399" w:author="matheus" w:date="2011-07-25T12:33:00Z"/>
              <w:del w:id="400" w:author="Matheus Zingarelli" w:date="2011-07-26T10:56:00Z"/>
              <w:rFonts w:ascii="Times New Roman" w:eastAsiaTheme="minorEastAsia" w:hAnsi="Times New Roman" w:cs="Times New Roman"/>
              <w:noProof/>
              <w:sz w:val="24"/>
              <w:szCs w:val="24"/>
              <w:lang w:eastAsia="pt-BR"/>
              <w:rPrChange w:id="401" w:author="matheus" w:date="2011-07-25T13:04:00Z">
                <w:rPr>
                  <w:ins w:id="402" w:author="matheus" w:date="2011-07-25T12:33:00Z"/>
                  <w:del w:id="403" w:author="Matheus Zingarelli" w:date="2011-07-26T10:56:00Z"/>
                  <w:rFonts w:eastAsiaTheme="minorEastAsia"/>
                  <w:noProof/>
                  <w:lang w:eastAsia="pt-BR"/>
                </w:rPr>
              </w:rPrChange>
            </w:rPr>
            <w:pPrChange w:id="404" w:author="matheus" w:date="2011-07-25T13:09:00Z">
              <w:pPr>
                <w:pStyle w:val="Sumrio2"/>
                <w:tabs>
                  <w:tab w:val="left" w:pos="880"/>
                  <w:tab w:val="right" w:leader="dot" w:pos="8494"/>
                </w:tabs>
              </w:pPr>
            </w:pPrChange>
          </w:pPr>
          <w:ins w:id="405" w:author="matheus" w:date="2011-07-25T12:33:00Z">
            <w:del w:id="406" w:author="Matheus Zingarelli" w:date="2011-07-26T10:56:00Z">
              <w:r w:rsidRPr="000C196A" w:rsidDel="000C196A">
                <w:rPr>
                  <w:rStyle w:val="Hyperlink"/>
                  <w:rFonts w:ascii="Times New Roman" w:hAnsi="Times New Roman" w:cs="Times New Roman"/>
                  <w:noProof/>
                  <w:sz w:val="24"/>
                  <w:szCs w:val="24"/>
                  <w:rPrChange w:id="407" w:author="Matheus Zingarelli" w:date="2011-07-26T10:56:00Z">
                    <w:rPr>
                      <w:rStyle w:val="Hyperlink"/>
                      <w:noProof/>
                    </w:rPr>
                  </w:rPrChange>
                </w:rPr>
                <w:delText>2.3.</w:delText>
              </w:r>
              <w:r w:rsidRPr="004F3007" w:rsidDel="000C196A">
                <w:rPr>
                  <w:rFonts w:ascii="Times New Roman" w:eastAsiaTheme="minorEastAsia" w:hAnsi="Times New Roman" w:cs="Times New Roman"/>
                  <w:noProof/>
                  <w:sz w:val="24"/>
                  <w:szCs w:val="24"/>
                  <w:lang w:eastAsia="pt-BR"/>
                  <w:rPrChange w:id="40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09" w:author="Matheus Zingarelli" w:date="2011-07-26T10:56:00Z">
                    <w:rPr>
                      <w:rStyle w:val="Hyperlink"/>
                      <w:noProof/>
                    </w:rPr>
                  </w:rPrChange>
                </w:rPr>
                <w:delText>Aplicações</w:delText>
              </w:r>
              <w:r w:rsidRPr="004F3007" w:rsidDel="000C196A">
                <w:rPr>
                  <w:rFonts w:ascii="Times New Roman" w:hAnsi="Times New Roman" w:cs="Times New Roman"/>
                  <w:noProof/>
                  <w:webHidden/>
                  <w:sz w:val="24"/>
                  <w:szCs w:val="24"/>
                  <w:rPrChange w:id="410" w:author="matheus" w:date="2011-07-25T13:04:00Z">
                    <w:rPr>
                      <w:noProof/>
                      <w:webHidden/>
                    </w:rPr>
                  </w:rPrChange>
                </w:rPr>
                <w:tab/>
                <w:delText>20</w:delText>
              </w:r>
            </w:del>
          </w:ins>
        </w:p>
        <w:p w:rsidR="007F68EC" w:rsidRPr="004F3007" w:rsidDel="000C196A" w:rsidRDefault="007F68EC">
          <w:pPr>
            <w:pStyle w:val="Sumrio1"/>
            <w:tabs>
              <w:tab w:val="left" w:pos="440"/>
              <w:tab w:val="right" w:leader="dot" w:pos="8494"/>
            </w:tabs>
            <w:spacing w:line="360" w:lineRule="auto"/>
            <w:rPr>
              <w:ins w:id="411" w:author="matheus" w:date="2011-07-25T12:33:00Z"/>
              <w:del w:id="412" w:author="Matheus Zingarelli" w:date="2011-07-26T10:56:00Z"/>
              <w:rFonts w:ascii="Times New Roman" w:eastAsiaTheme="minorEastAsia" w:hAnsi="Times New Roman" w:cs="Times New Roman"/>
              <w:noProof/>
              <w:sz w:val="24"/>
              <w:szCs w:val="24"/>
              <w:lang w:eastAsia="pt-BR"/>
              <w:rPrChange w:id="413" w:author="matheus" w:date="2011-07-25T13:04:00Z">
                <w:rPr>
                  <w:ins w:id="414" w:author="matheus" w:date="2011-07-25T12:33:00Z"/>
                  <w:del w:id="415" w:author="Matheus Zingarelli" w:date="2011-07-26T10:56:00Z"/>
                  <w:rFonts w:eastAsiaTheme="minorEastAsia"/>
                  <w:noProof/>
                  <w:lang w:eastAsia="pt-BR"/>
                </w:rPr>
              </w:rPrChange>
            </w:rPr>
            <w:pPrChange w:id="416" w:author="matheus" w:date="2011-07-25T13:09:00Z">
              <w:pPr>
                <w:pStyle w:val="Sumrio1"/>
                <w:tabs>
                  <w:tab w:val="left" w:pos="440"/>
                  <w:tab w:val="right" w:leader="dot" w:pos="8494"/>
                </w:tabs>
              </w:pPr>
            </w:pPrChange>
          </w:pPr>
          <w:ins w:id="417" w:author="matheus" w:date="2011-07-25T12:33:00Z">
            <w:del w:id="418" w:author="Matheus Zingarelli" w:date="2011-07-26T10:56:00Z">
              <w:r w:rsidRPr="000C196A" w:rsidDel="000C196A">
                <w:rPr>
                  <w:rStyle w:val="Hyperlink"/>
                  <w:rFonts w:ascii="Times New Roman" w:hAnsi="Times New Roman" w:cs="Times New Roman"/>
                  <w:noProof/>
                  <w:sz w:val="24"/>
                  <w:szCs w:val="24"/>
                  <w:rPrChange w:id="419" w:author="Matheus Zingarelli" w:date="2011-07-26T10:56:00Z">
                    <w:rPr>
                      <w:rStyle w:val="Hyperlink"/>
                      <w:noProof/>
                    </w:rPr>
                  </w:rPrChange>
                </w:rPr>
                <w:delText>3.</w:delText>
              </w:r>
              <w:r w:rsidRPr="004F3007" w:rsidDel="000C196A">
                <w:rPr>
                  <w:rFonts w:ascii="Times New Roman" w:eastAsiaTheme="minorEastAsia" w:hAnsi="Times New Roman" w:cs="Times New Roman"/>
                  <w:noProof/>
                  <w:sz w:val="24"/>
                  <w:szCs w:val="24"/>
                  <w:lang w:eastAsia="pt-BR"/>
                  <w:rPrChange w:id="42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21" w:author="Matheus Zingarelli" w:date="2011-07-26T10:56:00Z">
                    <w:rPr>
                      <w:rStyle w:val="Hyperlink"/>
                      <w:noProof/>
                    </w:rPr>
                  </w:rPrChange>
                </w:rPr>
                <w:delText>Aspectos de codificação e compressão estereoscópica</w:delText>
              </w:r>
              <w:r w:rsidRPr="004F3007" w:rsidDel="000C196A">
                <w:rPr>
                  <w:rFonts w:ascii="Times New Roman" w:hAnsi="Times New Roman" w:cs="Times New Roman"/>
                  <w:noProof/>
                  <w:webHidden/>
                  <w:sz w:val="24"/>
                  <w:szCs w:val="24"/>
                  <w:rPrChange w:id="422" w:author="matheus" w:date="2011-07-25T13:04:00Z">
                    <w:rPr>
                      <w:noProof/>
                      <w:webHidden/>
                    </w:rPr>
                  </w:rPrChange>
                </w:rPr>
                <w:tab/>
                <w:delText>21</w:delText>
              </w:r>
            </w:del>
          </w:ins>
        </w:p>
        <w:p w:rsidR="007F68EC" w:rsidRPr="004F3007" w:rsidDel="000C196A" w:rsidRDefault="007F68EC">
          <w:pPr>
            <w:pStyle w:val="Sumrio2"/>
            <w:tabs>
              <w:tab w:val="left" w:pos="880"/>
              <w:tab w:val="right" w:leader="dot" w:pos="8494"/>
            </w:tabs>
            <w:spacing w:line="360" w:lineRule="auto"/>
            <w:rPr>
              <w:ins w:id="423" w:author="matheus" w:date="2011-07-25T12:33:00Z"/>
              <w:del w:id="424" w:author="Matheus Zingarelli" w:date="2011-07-26T10:56:00Z"/>
              <w:rFonts w:ascii="Times New Roman" w:eastAsiaTheme="minorEastAsia" w:hAnsi="Times New Roman" w:cs="Times New Roman"/>
              <w:noProof/>
              <w:sz w:val="24"/>
              <w:szCs w:val="24"/>
              <w:lang w:eastAsia="pt-BR"/>
              <w:rPrChange w:id="425" w:author="matheus" w:date="2011-07-25T13:04:00Z">
                <w:rPr>
                  <w:ins w:id="426" w:author="matheus" w:date="2011-07-25T12:33:00Z"/>
                  <w:del w:id="427" w:author="Matheus Zingarelli" w:date="2011-07-26T10:56:00Z"/>
                  <w:rFonts w:eastAsiaTheme="minorEastAsia"/>
                  <w:noProof/>
                  <w:lang w:eastAsia="pt-BR"/>
                </w:rPr>
              </w:rPrChange>
            </w:rPr>
            <w:pPrChange w:id="428" w:author="matheus" w:date="2011-07-25T13:09:00Z">
              <w:pPr>
                <w:pStyle w:val="Sumrio2"/>
                <w:tabs>
                  <w:tab w:val="left" w:pos="880"/>
                  <w:tab w:val="right" w:leader="dot" w:pos="8494"/>
                </w:tabs>
              </w:pPr>
            </w:pPrChange>
          </w:pPr>
          <w:ins w:id="429" w:author="matheus" w:date="2011-07-25T12:33:00Z">
            <w:del w:id="430" w:author="Matheus Zingarelli" w:date="2011-07-26T10:56:00Z">
              <w:r w:rsidRPr="000C196A" w:rsidDel="000C196A">
                <w:rPr>
                  <w:rStyle w:val="Hyperlink"/>
                  <w:rFonts w:ascii="Times New Roman" w:hAnsi="Times New Roman" w:cs="Times New Roman"/>
                  <w:noProof/>
                  <w:sz w:val="24"/>
                  <w:szCs w:val="24"/>
                  <w:rPrChange w:id="431" w:author="Matheus Zingarelli" w:date="2011-07-26T10:56:00Z">
                    <w:rPr>
                      <w:rStyle w:val="Hyperlink"/>
                      <w:noProof/>
                    </w:rPr>
                  </w:rPrChange>
                </w:rPr>
                <w:delText>3.1.</w:delText>
              </w:r>
              <w:r w:rsidRPr="004F3007" w:rsidDel="000C196A">
                <w:rPr>
                  <w:rFonts w:ascii="Times New Roman" w:eastAsiaTheme="minorEastAsia" w:hAnsi="Times New Roman" w:cs="Times New Roman"/>
                  <w:noProof/>
                  <w:sz w:val="24"/>
                  <w:szCs w:val="24"/>
                  <w:lang w:eastAsia="pt-BR"/>
                  <w:rPrChange w:id="43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33" w:author="Matheus Zingarelli" w:date="2011-07-26T10:56:00Z">
                    <w:rPr>
                      <w:rStyle w:val="Hyperlink"/>
                      <w:noProof/>
                    </w:rPr>
                  </w:rPrChange>
                </w:rPr>
                <w:delText>Espaço de cores e subamostragem de crominância</w:delText>
              </w:r>
              <w:r w:rsidRPr="004F3007" w:rsidDel="000C196A">
                <w:rPr>
                  <w:rFonts w:ascii="Times New Roman" w:hAnsi="Times New Roman" w:cs="Times New Roman"/>
                  <w:noProof/>
                  <w:webHidden/>
                  <w:sz w:val="24"/>
                  <w:szCs w:val="24"/>
                  <w:rPrChange w:id="434" w:author="matheus" w:date="2011-07-25T13:04:00Z">
                    <w:rPr>
                      <w:noProof/>
                      <w:webHidden/>
                    </w:rPr>
                  </w:rPrChange>
                </w:rPr>
                <w:tab/>
                <w:delText>21</w:delText>
              </w:r>
            </w:del>
          </w:ins>
        </w:p>
        <w:p w:rsidR="007F68EC" w:rsidRPr="004F3007" w:rsidDel="000C196A" w:rsidRDefault="007F68EC">
          <w:pPr>
            <w:pStyle w:val="Sumrio2"/>
            <w:tabs>
              <w:tab w:val="left" w:pos="880"/>
              <w:tab w:val="right" w:leader="dot" w:pos="8494"/>
            </w:tabs>
            <w:spacing w:line="360" w:lineRule="auto"/>
            <w:rPr>
              <w:ins w:id="435" w:author="matheus" w:date="2011-07-25T12:33:00Z"/>
              <w:del w:id="436" w:author="Matheus Zingarelli" w:date="2011-07-26T10:56:00Z"/>
              <w:rFonts w:ascii="Times New Roman" w:eastAsiaTheme="minorEastAsia" w:hAnsi="Times New Roman" w:cs="Times New Roman"/>
              <w:noProof/>
              <w:sz w:val="24"/>
              <w:szCs w:val="24"/>
              <w:lang w:eastAsia="pt-BR"/>
              <w:rPrChange w:id="437" w:author="matheus" w:date="2011-07-25T13:04:00Z">
                <w:rPr>
                  <w:ins w:id="438" w:author="matheus" w:date="2011-07-25T12:33:00Z"/>
                  <w:del w:id="439" w:author="Matheus Zingarelli" w:date="2011-07-26T10:56:00Z"/>
                  <w:rFonts w:eastAsiaTheme="minorEastAsia"/>
                  <w:noProof/>
                  <w:lang w:eastAsia="pt-BR"/>
                </w:rPr>
              </w:rPrChange>
            </w:rPr>
            <w:pPrChange w:id="440" w:author="matheus" w:date="2011-07-25T13:09:00Z">
              <w:pPr>
                <w:pStyle w:val="Sumrio2"/>
                <w:tabs>
                  <w:tab w:val="left" w:pos="880"/>
                  <w:tab w:val="right" w:leader="dot" w:pos="8494"/>
                </w:tabs>
              </w:pPr>
            </w:pPrChange>
          </w:pPr>
          <w:ins w:id="441" w:author="matheus" w:date="2011-07-25T12:33:00Z">
            <w:del w:id="442" w:author="Matheus Zingarelli" w:date="2011-07-26T10:56:00Z">
              <w:r w:rsidRPr="000C196A" w:rsidDel="000C196A">
                <w:rPr>
                  <w:rStyle w:val="Hyperlink"/>
                  <w:rFonts w:ascii="Times New Roman" w:hAnsi="Times New Roman" w:cs="Times New Roman"/>
                  <w:noProof/>
                  <w:sz w:val="24"/>
                  <w:szCs w:val="24"/>
                  <w:rPrChange w:id="443" w:author="Matheus Zingarelli" w:date="2011-07-26T10:56:00Z">
                    <w:rPr>
                      <w:rStyle w:val="Hyperlink"/>
                      <w:noProof/>
                    </w:rPr>
                  </w:rPrChange>
                </w:rPr>
                <w:delText>3.2.</w:delText>
              </w:r>
              <w:r w:rsidRPr="004F3007" w:rsidDel="000C196A">
                <w:rPr>
                  <w:rFonts w:ascii="Times New Roman" w:eastAsiaTheme="minorEastAsia" w:hAnsi="Times New Roman" w:cs="Times New Roman"/>
                  <w:noProof/>
                  <w:sz w:val="24"/>
                  <w:szCs w:val="24"/>
                  <w:lang w:eastAsia="pt-BR"/>
                  <w:rPrChange w:id="44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45" w:author="Matheus Zingarelli" w:date="2011-07-26T10:56:00Z">
                    <w:rPr>
                      <w:rStyle w:val="Hyperlink"/>
                      <w:noProof/>
                    </w:rPr>
                  </w:rPrChange>
                </w:rPr>
                <w:delText>Codificação estereoscópica</w:delText>
              </w:r>
              <w:r w:rsidRPr="004F3007" w:rsidDel="000C196A">
                <w:rPr>
                  <w:rFonts w:ascii="Times New Roman" w:hAnsi="Times New Roman" w:cs="Times New Roman"/>
                  <w:noProof/>
                  <w:webHidden/>
                  <w:sz w:val="24"/>
                  <w:szCs w:val="24"/>
                  <w:rPrChange w:id="446" w:author="matheus" w:date="2011-07-25T13:04:00Z">
                    <w:rPr>
                      <w:noProof/>
                      <w:webHidden/>
                    </w:rPr>
                  </w:rPrChange>
                </w:rPr>
                <w:tab/>
                <w:delText>24</w:delText>
              </w:r>
            </w:del>
          </w:ins>
        </w:p>
        <w:p w:rsidR="007F68EC" w:rsidRPr="004F3007" w:rsidDel="000C196A" w:rsidRDefault="007F68EC">
          <w:pPr>
            <w:pStyle w:val="Sumrio3"/>
            <w:tabs>
              <w:tab w:val="left" w:pos="1320"/>
              <w:tab w:val="right" w:leader="dot" w:pos="8494"/>
            </w:tabs>
            <w:spacing w:line="360" w:lineRule="auto"/>
            <w:rPr>
              <w:ins w:id="447" w:author="matheus" w:date="2011-07-25T12:33:00Z"/>
              <w:del w:id="448" w:author="Matheus Zingarelli" w:date="2011-07-26T10:56:00Z"/>
              <w:rFonts w:ascii="Times New Roman" w:eastAsiaTheme="minorEastAsia" w:hAnsi="Times New Roman" w:cs="Times New Roman"/>
              <w:noProof/>
              <w:sz w:val="24"/>
              <w:szCs w:val="24"/>
              <w:lang w:eastAsia="pt-BR"/>
              <w:rPrChange w:id="449" w:author="matheus" w:date="2011-07-25T13:04:00Z">
                <w:rPr>
                  <w:ins w:id="450" w:author="matheus" w:date="2011-07-25T12:33:00Z"/>
                  <w:del w:id="451" w:author="Matheus Zingarelli" w:date="2011-07-26T10:56:00Z"/>
                  <w:rFonts w:eastAsiaTheme="minorEastAsia"/>
                  <w:noProof/>
                  <w:lang w:eastAsia="pt-BR"/>
                </w:rPr>
              </w:rPrChange>
            </w:rPr>
            <w:pPrChange w:id="452" w:author="matheus" w:date="2011-07-25T13:09:00Z">
              <w:pPr>
                <w:pStyle w:val="Sumrio3"/>
                <w:tabs>
                  <w:tab w:val="left" w:pos="1320"/>
                  <w:tab w:val="right" w:leader="dot" w:pos="8494"/>
                </w:tabs>
              </w:pPr>
            </w:pPrChange>
          </w:pPr>
          <w:ins w:id="453" w:author="matheus" w:date="2011-07-25T12:33:00Z">
            <w:del w:id="454" w:author="Matheus Zingarelli" w:date="2011-07-26T10:56:00Z">
              <w:r w:rsidRPr="000C196A" w:rsidDel="000C196A">
                <w:rPr>
                  <w:rStyle w:val="Hyperlink"/>
                  <w:rFonts w:ascii="Times New Roman" w:hAnsi="Times New Roman" w:cs="Times New Roman"/>
                  <w:noProof/>
                  <w:sz w:val="24"/>
                  <w:szCs w:val="24"/>
                  <w:rPrChange w:id="455" w:author="Matheus Zingarelli" w:date="2011-07-26T10:56:00Z">
                    <w:rPr>
                      <w:rStyle w:val="Hyperlink"/>
                      <w:noProof/>
                    </w:rPr>
                  </w:rPrChange>
                </w:rPr>
                <w:delText>3.2.1.</w:delText>
              </w:r>
              <w:r w:rsidRPr="004F3007" w:rsidDel="000C196A">
                <w:rPr>
                  <w:rFonts w:ascii="Times New Roman" w:eastAsiaTheme="minorEastAsia" w:hAnsi="Times New Roman" w:cs="Times New Roman"/>
                  <w:noProof/>
                  <w:sz w:val="24"/>
                  <w:szCs w:val="24"/>
                  <w:lang w:eastAsia="pt-BR"/>
                  <w:rPrChange w:id="45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57" w:author="Matheus Zingarelli" w:date="2011-07-26T10:56:00Z">
                    <w:rPr>
                      <w:rStyle w:val="Hyperlink"/>
                      <w:noProof/>
                    </w:rPr>
                  </w:rPrChange>
                </w:rPr>
                <w:delText>Codificação convencional</w:delText>
              </w:r>
              <w:r w:rsidRPr="004F3007" w:rsidDel="000C196A">
                <w:rPr>
                  <w:rFonts w:ascii="Times New Roman" w:hAnsi="Times New Roman" w:cs="Times New Roman"/>
                  <w:noProof/>
                  <w:webHidden/>
                  <w:sz w:val="24"/>
                  <w:szCs w:val="24"/>
                  <w:rPrChange w:id="458" w:author="matheus" w:date="2011-07-25T13:04:00Z">
                    <w:rPr>
                      <w:noProof/>
                      <w:webHidden/>
                    </w:rPr>
                  </w:rPrChange>
                </w:rPr>
                <w:tab/>
                <w:delText>24</w:delText>
              </w:r>
            </w:del>
          </w:ins>
        </w:p>
        <w:p w:rsidR="007F68EC" w:rsidRPr="004F3007" w:rsidDel="000C196A" w:rsidRDefault="007F68EC">
          <w:pPr>
            <w:pStyle w:val="Sumrio3"/>
            <w:tabs>
              <w:tab w:val="left" w:pos="1320"/>
              <w:tab w:val="right" w:leader="dot" w:pos="8494"/>
            </w:tabs>
            <w:spacing w:line="360" w:lineRule="auto"/>
            <w:rPr>
              <w:ins w:id="459" w:author="matheus" w:date="2011-07-25T12:33:00Z"/>
              <w:del w:id="460" w:author="Matheus Zingarelli" w:date="2011-07-26T10:56:00Z"/>
              <w:rFonts w:ascii="Times New Roman" w:eastAsiaTheme="minorEastAsia" w:hAnsi="Times New Roman" w:cs="Times New Roman"/>
              <w:noProof/>
              <w:sz w:val="24"/>
              <w:szCs w:val="24"/>
              <w:lang w:eastAsia="pt-BR"/>
              <w:rPrChange w:id="461" w:author="matheus" w:date="2011-07-25T13:04:00Z">
                <w:rPr>
                  <w:ins w:id="462" w:author="matheus" w:date="2011-07-25T12:33:00Z"/>
                  <w:del w:id="463" w:author="Matheus Zingarelli" w:date="2011-07-26T10:56:00Z"/>
                  <w:rFonts w:eastAsiaTheme="minorEastAsia"/>
                  <w:noProof/>
                  <w:lang w:eastAsia="pt-BR"/>
                </w:rPr>
              </w:rPrChange>
            </w:rPr>
            <w:pPrChange w:id="464" w:author="matheus" w:date="2011-07-25T13:09:00Z">
              <w:pPr>
                <w:pStyle w:val="Sumrio3"/>
                <w:tabs>
                  <w:tab w:val="left" w:pos="1320"/>
                  <w:tab w:val="right" w:leader="dot" w:pos="8494"/>
                </w:tabs>
              </w:pPr>
            </w:pPrChange>
          </w:pPr>
          <w:ins w:id="465" w:author="matheus" w:date="2011-07-25T12:33:00Z">
            <w:del w:id="466" w:author="Matheus Zingarelli" w:date="2011-07-26T10:56:00Z">
              <w:r w:rsidRPr="000C196A" w:rsidDel="000C196A">
                <w:rPr>
                  <w:rStyle w:val="Hyperlink"/>
                  <w:rFonts w:ascii="Times New Roman" w:hAnsi="Times New Roman" w:cs="Times New Roman"/>
                  <w:noProof/>
                  <w:sz w:val="24"/>
                  <w:szCs w:val="24"/>
                  <w:rPrChange w:id="467" w:author="Matheus Zingarelli" w:date="2011-07-26T10:56:00Z">
                    <w:rPr>
                      <w:rStyle w:val="Hyperlink"/>
                      <w:noProof/>
                    </w:rPr>
                  </w:rPrChange>
                </w:rPr>
                <w:delText>3.2.2.</w:delText>
              </w:r>
              <w:r w:rsidRPr="004F3007" w:rsidDel="000C196A">
                <w:rPr>
                  <w:rFonts w:ascii="Times New Roman" w:eastAsiaTheme="minorEastAsia" w:hAnsi="Times New Roman" w:cs="Times New Roman"/>
                  <w:noProof/>
                  <w:sz w:val="24"/>
                  <w:szCs w:val="24"/>
                  <w:lang w:eastAsia="pt-BR"/>
                  <w:rPrChange w:id="46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69" w:author="Matheus Zingarelli" w:date="2011-07-26T10:56:00Z">
                    <w:rPr>
                      <w:rStyle w:val="Hyperlink"/>
                      <w:noProof/>
                    </w:rPr>
                  </w:rPrChange>
                </w:rPr>
                <w:delText>Codificação baseada em vídeo e profundidade</w:delText>
              </w:r>
              <w:r w:rsidRPr="004F3007" w:rsidDel="000C196A">
                <w:rPr>
                  <w:rFonts w:ascii="Times New Roman" w:hAnsi="Times New Roman" w:cs="Times New Roman"/>
                  <w:noProof/>
                  <w:webHidden/>
                  <w:sz w:val="24"/>
                  <w:szCs w:val="24"/>
                  <w:rPrChange w:id="470" w:author="matheus" w:date="2011-07-25T13:04:00Z">
                    <w:rPr>
                      <w:noProof/>
                      <w:webHidden/>
                    </w:rPr>
                  </w:rPrChange>
                </w:rPr>
                <w:tab/>
                <w:delText>25</w:delText>
              </w:r>
            </w:del>
          </w:ins>
        </w:p>
        <w:p w:rsidR="007F68EC" w:rsidRPr="004F3007" w:rsidDel="000C196A" w:rsidRDefault="007F68EC">
          <w:pPr>
            <w:pStyle w:val="Sumrio3"/>
            <w:tabs>
              <w:tab w:val="left" w:pos="1320"/>
              <w:tab w:val="right" w:leader="dot" w:pos="8494"/>
            </w:tabs>
            <w:spacing w:line="360" w:lineRule="auto"/>
            <w:rPr>
              <w:ins w:id="471" w:author="matheus" w:date="2011-07-25T12:33:00Z"/>
              <w:del w:id="472" w:author="Matheus Zingarelli" w:date="2011-07-26T10:56:00Z"/>
              <w:rFonts w:ascii="Times New Roman" w:eastAsiaTheme="minorEastAsia" w:hAnsi="Times New Roman" w:cs="Times New Roman"/>
              <w:noProof/>
              <w:sz w:val="24"/>
              <w:szCs w:val="24"/>
              <w:lang w:eastAsia="pt-BR"/>
              <w:rPrChange w:id="473" w:author="matheus" w:date="2011-07-25T13:04:00Z">
                <w:rPr>
                  <w:ins w:id="474" w:author="matheus" w:date="2011-07-25T12:33:00Z"/>
                  <w:del w:id="475" w:author="Matheus Zingarelli" w:date="2011-07-26T10:56:00Z"/>
                  <w:rFonts w:eastAsiaTheme="minorEastAsia"/>
                  <w:noProof/>
                  <w:lang w:eastAsia="pt-BR"/>
                </w:rPr>
              </w:rPrChange>
            </w:rPr>
            <w:pPrChange w:id="476" w:author="matheus" w:date="2011-07-25T13:09:00Z">
              <w:pPr>
                <w:pStyle w:val="Sumrio3"/>
                <w:tabs>
                  <w:tab w:val="left" w:pos="1320"/>
                  <w:tab w:val="right" w:leader="dot" w:pos="8494"/>
                </w:tabs>
              </w:pPr>
            </w:pPrChange>
          </w:pPr>
          <w:ins w:id="477" w:author="matheus" w:date="2011-07-25T12:33:00Z">
            <w:del w:id="478" w:author="Matheus Zingarelli" w:date="2011-07-26T10:56:00Z">
              <w:r w:rsidRPr="000C196A" w:rsidDel="000C196A">
                <w:rPr>
                  <w:rStyle w:val="Hyperlink"/>
                  <w:rFonts w:ascii="Times New Roman" w:hAnsi="Times New Roman" w:cs="Times New Roman"/>
                  <w:noProof/>
                  <w:sz w:val="24"/>
                  <w:szCs w:val="24"/>
                  <w:rPrChange w:id="479" w:author="Matheus Zingarelli" w:date="2011-07-26T10:56:00Z">
                    <w:rPr>
                      <w:rStyle w:val="Hyperlink"/>
                      <w:noProof/>
                    </w:rPr>
                  </w:rPrChange>
                </w:rPr>
                <w:delText>3.2.3.</w:delText>
              </w:r>
              <w:r w:rsidRPr="004F3007" w:rsidDel="000C196A">
                <w:rPr>
                  <w:rFonts w:ascii="Times New Roman" w:eastAsiaTheme="minorEastAsia" w:hAnsi="Times New Roman" w:cs="Times New Roman"/>
                  <w:noProof/>
                  <w:sz w:val="24"/>
                  <w:szCs w:val="24"/>
                  <w:lang w:eastAsia="pt-BR"/>
                  <w:rPrChange w:id="48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81" w:author="Matheus Zingarelli" w:date="2011-07-26T10:56:00Z">
                    <w:rPr>
                      <w:rStyle w:val="Hyperlink"/>
                      <w:noProof/>
                    </w:rPr>
                  </w:rPrChange>
                </w:rPr>
                <w:delText>Compressão</w:delText>
              </w:r>
              <w:r w:rsidRPr="004F3007" w:rsidDel="000C196A">
                <w:rPr>
                  <w:rFonts w:ascii="Times New Roman" w:hAnsi="Times New Roman" w:cs="Times New Roman"/>
                  <w:noProof/>
                  <w:webHidden/>
                  <w:sz w:val="24"/>
                  <w:szCs w:val="24"/>
                  <w:rPrChange w:id="482" w:author="matheus" w:date="2011-07-25T13:04:00Z">
                    <w:rPr>
                      <w:noProof/>
                      <w:webHidden/>
                    </w:rPr>
                  </w:rPrChange>
                </w:rPr>
                <w:tab/>
                <w:delText>26</w:delText>
              </w:r>
            </w:del>
          </w:ins>
        </w:p>
        <w:p w:rsidR="007F68EC" w:rsidRPr="004F3007" w:rsidDel="000C196A" w:rsidRDefault="007F68EC">
          <w:pPr>
            <w:pStyle w:val="Sumrio3"/>
            <w:tabs>
              <w:tab w:val="left" w:pos="1320"/>
              <w:tab w:val="right" w:leader="dot" w:pos="8494"/>
            </w:tabs>
            <w:spacing w:line="360" w:lineRule="auto"/>
            <w:rPr>
              <w:ins w:id="483" w:author="matheus" w:date="2011-07-25T12:33:00Z"/>
              <w:del w:id="484" w:author="Matheus Zingarelli" w:date="2011-07-26T10:56:00Z"/>
              <w:rFonts w:ascii="Times New Roman" w:eastAsiaTheme="minorEastAsia" w:hAnsi="Times New Roman" w:cs="Times New Roman"/>
              <w:noProof/>
              <w:sz w:val="24"/>
              <w:szCs w:val="24"/>
              <w:lang w:eastAsia="pt-BR"/>
              <w:rPrChange w:id="485" w:author="matheus" w:date="2011-07-25T13:04:00Z">
                <w:rPr>
                  <w:ins w:id="486" w:author="matheus" w:date="2011-07-25T12:33:00Z"/>
                  <w:del w:id="487" w:author="Matheus Zingarelli" w:date="2011-07-26T10:56:00Z"/>
                  <w:rFonts w:eastAsiaTheme="minorEastAsia"/>
                  <w:noProof/>
                  <w:lang w:eastAsia="pt-BR"/>
                </w:rPr>
              </w:rPrChange>
            </w:rPr>
            <w:pPrChange w:id="488" w:author="matheus" w:date="2011-07-25T13:09:00Z">
              <w:pPr>
                <w:pStyle w:val="Sumrio3"/>
                <w:tabs>
                  <w:tab w:val="left" w:pos="1320"/>
                  <w:tab w:val="right" w:leader="dot" w:pos="8494"/>
                </w:tabs>
              </w:pPr>
            </w:pPrChange>
          </w:pPr>
          <w:ins w:id="489" w:author="matheus" w:date="2011-07-25T12:33:00Z">
            <w:del w:id="490" w:author="Matheus Zingarelli" w:date="2011-07-26T10:56:00Z">
              <w:r w:rsidRPr="000C196A" w:rsidDel="000C196A">
                <w:rPr>
                  <w:rStyle w:val="Hyperlink"/>
                  <w:rFonts w:ascii="Times New Roman" w:hAnsi="Times New Roman" w:cs="Times New Roman"/>
                  <w:noProof/>
                  <w:sz w:val="24"/>
                  <w:szCs w:val="24"/>
                  <w:rPrChange w:id="491" w:author="Matheus Zingarelli" w:date="2011-07-26T10:56:00Z">
                    <w:rPr>
                      <w:rStyle w:val="Hyperlink"/>
                      <w:noProof/>
                    </w:rPr>
                  </w:rPrChange>
                </w:rPr>
                <w:delText>3.2.4.</w:delText>
              </w:r>
              <w:r w:rsidRPr="004F3007" w:rsidDel="000C196A">
                <w:rPr>
                  <w:rFonts w:ascii="Times New Roman" w:eastAsiaTheme="minorEastAsia" w:hAnsi="Times New Roman" w:cs="Times New Roman"/>
                  <w:noProof/>
                  <w:sz w:val="24"/>
                  <w:szCs w:val="24"/>
                  <w:lang w:eastAsia="pt-BR"/>
                  <w:rPrChange w:id="49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93" w:author="Matheus Zingarelli" w:date="2011-07-26T10:56:00Z">
                    <w:rPr>
                      <w:rStyle w:val="Hyperlink"/>
                      <w:noProof/>
                    </w:rPr>
                  </w:rPrChange>
                </w:rPr>
                <w:delText>Limitações na codificação de imagens e vídeos estereoscópicos</w:delText>
              </w:r>
              <w:r w:rsidRPr="004F3007" w:rsidDel="000C196A">
                <w:rPr>
                  <w:rFonts w:ascii="Times New Roman" w:hAnsi="Times New Roman" w:cs="Times New Roman"/>
                  <w:noProof/>
                  <w:webHidden/>
                  <w:sz w:val="24"/>
                  <w:szCs w:val="24"/>
                  <w:rPrChange w:id="494" w:author="matheus" w:date="2011-07-25T13:04:00Z">
                    <w:rPr>
                      <w:noProof/>
                      <w:webHidden/>
                    </w:rPr>
                  </w:rPrChange>
                </w:rPr>
                <w:tab/>
                <w:delText>27</w:delText>
              </w:r>
            </w:del>
          </w:ins>
        </w:p>
        <w:p w:rsidR="007F68EC" w:rsidRPr="004F3007" w:rsidDel="000C196A" w:rsidRDefault="007F68EC">
          <w:pPr>
            <w:pStyle w:val="Sumrio1"/>
            <w:tabs>
              <w:tab w:val="left" w:pos="440"/>
              <w:tab w:val="right" w:leader="dot" w:pos="8494"/>
            </w:tabs>
            <w:spacing w:line="360" w:lineRule="auto"/>
            <w:rPr>
              <w:ins w:id="495" w:author="matheus" w:date="2011-07-25T12:33:00Z"/>
              <w:del w:id="496" w:author="Matheus Zingarelli" w:date="2011-07-26T10:56:00Z"/>
              <w:rFonts w:ascii="Times New Roman" w:eastAsiaTheme="minorEastAsia" w:hAnsi="Times New Roman" w:cs="Times New Roman"/>
              <w:noProof/>
              <w:sz w:val="24"/>
              <w:szCs w:val="24"/>
              <w:lang w:eastAsia="pt-BR"/>
              <w:rPrChange w:id="497" w:author="matheus" w:date="2011-07-25T13:04:00Z">
                <w:rPr>
                  <w:ins w:id="498" w:author="matheus" w:date="2011-07-25T12:33:00Z"/>
                  <w:del w:id="499" w:author="Matheus Zingarelli" w:date="2011-07-26T10:56:00Z"/>
                  <w:rFonts w:eastAsiaTheme="minorEastAsia"/>
                  <w:noProof/>
                  <w:lang w:eastAsia="pt-BR"/>
                </w:rPr>
              </w:rPrChange>
            </w:rPr>
            <w:pPrChange w:id="500" w:author="matheus" w:date="2011-07-25T13:09:00Z">
              <w:pPr>
                <w:pStyle w:val="Sumrio1"/>
                <w:tabs>
                  <w:tab w:val="left" w:pos="440"/>
                  <w:tab w:val="right" w:leader="dot" w:pos="8494"/>
                </w:tabs>
              </w:pPr>
            </w:pPrChange>
          </w:pPr>
          <w:ins w:id="501" w:author="matheus" w:date="2011-07-25T12:33:00Z">
            <w:del w:id="502" w:author="Matheus Zingarelli" w:date="2011-07-26T10:56:00Z">
              <w:r w:rsidRPr="000C196A" w:rsidDel="000C196A">
                <w:rPr>
                  <w:rStyle w:val="Hyperlink"/>
                  <w:rFonts w:ascii="Times New Roman" w:hAnsi="Times New Roman" w:cs="Times New Roman"/>
                  <w:noProof/>
                  <w:sz w:val="24"/>
                  <w:szCs w:val="24"/>
                  <w:rPrChange w:id="503" w:author="Matheus Zingarelli" w:date="2011-07-26T10:56:00Z">
                    <w:rPr>
                      <w:rStyle w:val="Hyperlink"/>
                      <w:noProof/>
                    </w:rPr>
                  </w:rPrChange>
                </w:rPr>
                <w:delText>4.</w:delText>
              </w:r>
              <w:r w:rsidRPr="004F3007" w:rsidDel="000C196A">
                <w:rPr>
                  <w:rFonts w:ascii="Times New Roman" w:eastAsiaTheme="minorEastAsia" w:hAnsi="Times New Roman" w:cs="Times New Roman"/>
                  <w:noProof/>
                  <w:sz w:val="24"/>
                  <w:szCs w:val="24"/>
                  <w:lang w:eastAsia="pt-BR"/>
                  <w:rPrChange w:id="50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05" w:author="Matheus Zingarelli" w:date="2011-07-26T10:56:00Z">
                    <w:rPr>
                      <w:rStyle w:val="Hyperlink"/>
                      <w:noProof/>
                    </w:rPr>
                  </w:rPrChange>
                </w:rPr>
                <w:delText>Proposta de trabalho</w:delText>
              </w:r>
              <w:r w:rsidRPr="004F3007" w:rsidDel="000C196A">
                <w:rPr>
                  <w:rFonts w:ascii="Times New Roman" w:hAnsi="Times New Roman" w:cs="Times New Roman"/>
                  <w:noProof/>
                  <w:webHidden/>
                  <w:sz w:val="24"/>
                  <w:szCs w:val="24"/>
                  <w:rPrChange w:id="506" w:author="matheus" w:date="2011-07-25T13:04:00Z">
                    <w:rPr>
                      <w:noProof/>
                      <w:webHidden/>
                    </w:rPr>
                  </w:rPrChange>
                </w:rPr>
                <w:tab/>
                <w:delText>28</w:delText>
              </w:r>
            </w:del>
          </w:ins>
        </w:p>
        <w:p w:rsidR="007F68EC" w:rsidRPr="004F3007" w:rsidDel="000C196A" w:rsidRDefault="007F68EC">
          <w:pPr>
            <w:pStyle w:val="Sumrio2"/>
            <w:tabs>
              <w:tab w:val="left" w:pos="880"/>
              <w:tab w:val="right" w:leader="dot" w:pos="8494"/>
            </w:tabs>
            <w:spacing w:line="360" w:lineRule="auto"/>
            <w:rPr>
              <w:ins w:id="507" w:author="matheus" w:date="2011-07-25T12:33:00Z"/>
              <w:del w:id="508" w:author="Matheus Zingarelli" w:date="2011-07-26T10:56:00Z"/>
              <w:rFonts w:ascii="Times New Roman" w:eastAsiaTheme="minorEastAsia" w:hAnsi="Times New Roman" w:cs="Times New Roman"/>
              <w:noProof/>
              <w:sz w:val="24"/>
              <w:szCs w:val="24"/>
              <w:lang w:eastAsia="pt-BR"/>
              <w:rPrChange w:id="509" w:author="matheus" w:date="2011-07-25T13:04:00Z">
                <w:rPr>
                  <w:ins w:id="510" w:author="matheus" w:date="2011-07-25T12:33:00Z"/>
                  <w:del w:id="511" w:author="Matheus Zingarelli" w:date="2011-07-26T10:56:00Z"/>
                  <w:rFonts w:eastAsiaTheme="minorEastAsia"/>
                  <w:noProof/>
                  <w:lang w:eastAsia="pt-BR"/>
                </w:rPr>
              </w:rPrChange>
            </w:rPr>
            <w:pPrChange w:id="512" w:author="matheus" w:date="2011-07-25T13:09:00Z">
              <w:pPr>
                <w:pStyle w:val="Sumrio2"/>
                <w:tabs>
                  <w:tab w:val="left" w:pos="880"/>
                  <w:tab w:val="right" w:leader="dot" w:pos="8494"/>
                </w:tabs>
              </w:pPr>
            </w:pPrChange>
          </w:pPr>
          <w:ins w:id="513" w:author="matheus" w:date="2011-07-25T12:33:00Z">
            <w:del w:id="514" w:author="Matheus Zingarelli" w:date="2011-07-26T10:56:00Z">
              <w:r w:rsidRPr="000C196A" w:rsidDel="000C196A">
                <w:rPr>
                  <w:rStyle w:val="Hyperlink"/>
                  <w:rFonts w:ascii="Times New Roman" w:hAnsi="Times New Roman" w:cs="Times New Roman"/>
                  <w:noProof/>
                  <w:sz w:val="24"/>
                  <w:szCs w:val="24"/>
                  <w:rPrChange w:id="515" w:author="Matheus Zingarelli" w:date="2011-07-26T10:56:00Z">
                    <w:rPr>
                      <w:rStyle w:val="Hyperlink"/>
                      <w:noProof/>
                    </w:rPr>
                  </w:rPrChange>
                </w:rPr>
                <w:delText>4.1.</w:delText>
              </w:r>
              <w:r w:rsidRPr="004F3007" w:rsidDel="000C196A">
                <w:rPr>
                  <w:rFonts w:ascii="Times New Roman" w:eastAsiaTheme="minorEastAsia" w:hAnsi="Times New Roman" w:cs="Times New Roman"/>
                  <w:noProof/>
                  <w:sz w:val="24"/>
                  <w:szCs w:val="24"/>
                  <w:lang w:eastAsia="pt-BR"/>
                  <w:rPrChange w:id="51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17" w:author="Matheus Zingarelli" w:date="2011-07-26T10:56:00Z">
                    <w:rPr>
                      <w:rStyle w:val="Hyperlink"/>
                      <w:noProof/>
                    </w:rPr>
                  </w:rPrChange>
                </w:rPr>
                <w:delText>Apresentação da proposta</w:delText>
              </w:r>
              <w:r w:rsidRPr="004F3007" w:rsidDel="000C196A">
                <w:rPr>
                  <w:rFonts w:ascii="Times New Roman" w:hAnsi="Times New Roman" w:cs="Times New Roman"/>
                  <w:noProof/>
                  <w:webHidden/>
                  <w:sz w:val="24"/>
                  <w:szCs w:val="24"/>
                  <w:rPrChange w:id="518" w:author="matheus" w:date="2011-07-25T13:04:00Z">
                    <w:rPr>
                      <w:noProof/>
                      <w:webHidden/>
                    </w:rPr>
                  </w:rPrChange>
                </w:rPr>
                <w:tab/>
                <w:delText>28</w:delText>
              </w:r>
            </w:del>
          </w:ins>
        </w:p>
        <w:p w:rsidR="007F68EC" w:rsidRPr="004F3007" w:rsidDel="000C196A" w:rsidRDefault="007F68EC">
          <w:pPr>
            <w:pStyle w:val="Sumrio2"/>
            <w:tabs>
              <w:tab w:val="left" w:pos="880"/>
              <w:tab w:val="right" w:leader="dot" w:pos="8494"/>
            </w:tabs>
            <w:spacing w:line="360" w:lineRule="auto"/>
            <w:rPr>
              <w:ins w:id="519" w:author="matheus" w:date="2011-07-25T12:33:00Z"/>
              <w:del w:id="520" w:author="Matheus Zingarelli" w:date="2011-07-26T10:56:00Z"/>
              <w:rFonts w:ascii="Times New Roman" w:eastAsiaTheme="minorEastAsia" w:hAnsi="Times New Roman" w:cs="Times New Roman"/>
              <w:noProof/>
              <w:sz w:val="24"/>
              <w:szCs w:val="24"/>
              <w:lang w:eastAsia="pt-BR"/>
              <w:rPrChange w:id="521" w:author="matheus" w:date="2011-07-25T13:04:00Z">
                <w:rPr>
                  <w:ins w:id="522" w:author="matheus" w:date="2011-07-25T12:33:00Z"/>
                  <w:del w:id="523" w:author="Matheus Zingarelli" w:date="2011-07-26T10:56:00Z"/>
                  <w:rFonts w:eastAsiaTheme="minorEastAsia"/>
                  <w:noProof/>
                  <w:lang w:eastAsia="pt-BR"/>
                </w:rPr>
              </w:rPrChange>
            </w:rPr>
            <w:pPrChange w:id="524" w:author="matheus" w:date="2011-07-25T13:09:00Z">
              <w:pPr>
                <w:pStyle w:val="Sumrio2"/>
                <w:tabs>
                  <w:tab w:val="left" w:pos="880"/>
                  <w:tab w:val="right" w:leader="dot" w:pos="8494"/>
                </w:tabs>
              </w:pPr>
            </w:pPrChange>
          </w:pPr>
          <w:ins w:id="525" w:author="matheus" w:date="2011-07-25T12:33:00Z">
            <w:del w:id="526" w:author="Matheus Zingarelli" w:date="2011-07-26T10:56:00Z">
              <w:r w:rsidRPr="000C196A" w:rsidDel="000C196A">
                <w:rPr>
                  <w:rStyle w:val="Hyperlink"/>
                  <w:rFonts w:ascii="Times New Roman" w:hAnsi="Times New Roman" w:cs="Times New Roman"/>
                  <w:noProof/>
                  <w:sz w:val="24"/>
                  <w:szCs w:val="24"/>
                  <w:rPrChange w:id="527" w:author="Matheus Zingarelli" w:date="2011-07-26T10:56:00Z">
                    <w:rPr>
                      <w:rStyle w:val="Hyperlink"/>
                      <w:noProof/>
                    </w:rPr>
                  </w:rPrChange>
                </w:rPr>
                <w:delText>4.2.</w:delText>
              </w:r>
              <w:r w:rsidRPr="004F3007" w:rsidDel="000C196A">
                <w:rPr>
                  <w:rFonts w:ascii="Times New Roman" w:eastAsiaTheme="minorEastAsia" w:hAnsi="Times New Roman" w:cs="Times New Roman"/>
                  <w:noProof/>
                  <w:sz w:val="24"/>
                  <w:szCs w:val="24"/>
                  <w:lang w:eastAsia="pt-BR"/>
                  <w:rPrChange w:id="52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29" w:author="Matheus Zingarelli" w:date="2011-07-26T10:56:00Z">
                    <w:rPr>
                      <w:rStyle w:val="Hyperlink"/>
                      <w:noProof/>
                    </w:rPr>
                  </w:rPrChange>
                </w:rPr>
                <w:delText>Atividades realizadas</w:delText>
              </w:r>
              <w:r w:rsidRPr="004F3007" w:rsidDel="000C196A">
                <w:rPr>
                  <w:rFonts w:ascii="Times New Roman" w:hAnsi="Times New Roman" w:cs="Times New Roman"/>
                  <w:noProof/>
                  <w:webHidden/>
                  <w:sz w:val="24"/>
                  <w:szCs w:val="24"/>
                  <w:rPrChange w:id="530" w:author="matheus" w:date="2011-07-25T13:04:00Z">
                    <w:rPr>
                      <w:noProof/>
                      <w:webHidden/>
                    </w:rPr>
                  </w:rPrChange>
                </w:rPr>
                <w:tab/>
                <w:delText>29</w:delText>
              </w:r>
            </w:del>
          </w:ins>
        </w:p>
        <w:p w:rsidR="007F68EC" w:rsidRPr="004F3007" w:rsidDel="000C196A" w:rsidRDefault="007F68EC">
          <w:pPr>
            <w:pStyle w:val="Sumrio2"/>
            <w:tabs>
              <w:tab w:val="left" w:pos="880"/>
              <w:tab w:val="right" w:leader="dot" w:pos="8494"/>
            </w:tabs>
            <w:spacing w:line="360" w:lineRule="auto"/>
            <w:rPr>
              <w:ins w:id="531" w:author="matheus" w:date="2011-07-25T12:33:00Z"/>
              <w:del w:id="532" w:author="Matheus Zingarelli" w:date="2011-07-26T10:56:00Z"/>
              <w:rFonts w:ascii="Times New Roman" w:eastAsiaTheme="minorEastAsia" w:hAnsi="Times New Roman" w:cs="Times New Roman"/>
              <w:noProof/>
              <w:sz w:val="24"/>
              <w:szCs w:val="24"/>
              <w:lang w:eastAsia="pt-BR"/>
              <w:rPrChange w:id="533" w:author="matheus" w:date="2011-07-25T13:04:00Z">
                <w:rPr>
                  <w:ins w:id="534" w:author="matheus" w:date="2011-07-25T12:33:00Z"/>
                  <w:del w:id="535" w:author="Matheus Zingarelli" w:date="2011-07-26T10:56:00Z"/>
                  <w:rFonts w:eastAsiaTheme="minorEastAsia"/>
                  <w:noProof/>
                  <w:lang w:eastAsia="pt-BR"/>
                </w:rPr>
              </w:rPrChange>
            </w:rPr>
            <w:pPrChange w:id="536" w:author="matheus" w:date="2011-07-25T13:09:00Z">
              <w:pPr>
                <w:pStyle w:val="Sumrio2"/>
                <w:tabs>
                  <w:tab w:val="left" w:pos="880"/>
                  <w:tab w:val="right" w:leader="dot" w:pos="8494"/>
                </w:tabs>
              </w:pPr>
            </w:pPrChange>
          </w:pPr>
          <w:ins w:id="537" w:author="matheus" w:date="2011-07-25T12:33:00Z">
            <w:del w:id="538" w:author="Matheus Zingarelli" w:date="2011-07-26T10:56:00Z">
              <w:r w:rsidRPr="000C196A" w:rsidDel="000C196A">
                <w:rPr>
                  <w:rStyle w:val="Hyperlink"/>
                  <w:rFonts w:ascii="Times New Roman" w:hAnsi="Times New Roman" w:cs="Times New Roman"/>
                  <w:noProof/>
                  <w:sz w:val="24"/>
                  <w:szCs w:val="24"/>
                  <w:rPrChange w:id="539" w:author="Matheus Zingarelli" w:date="2011-07-26T10:56:00Z">
                    <w:rPr>
                      <w:rStyle w:val="Hyperlink"/>
                      <w:noProof/>
                    </w:rPr>
                  </w:rPrChange>
                </w:rPr>
                <w:delText>4.3.</w:delText>
              </w:r>
              <w:r w:rsidRPr="004F3007" w:rsidDel="000C196A">
                <w:rPr>
                  <w:rFonts w:ascii="Times New Roman" w:eastAsiaTheme="minorEastAsia" w:hAnsi="Times New Roman" w:cs="Times New Roman"/>
                  <w:noProof/>
                  <w:sz w:val="24"/>
                  <w:szCs w:val="24"/>
                  <w:lang w:eastAsia="pt-BR"/>
                  <w:rPrChange w:id="54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41" w:author="Matheus Zingarelli" w:date="2011-07-26T10:56:00Z">
                    <w:rPr>
                      <w:rStyle w:val="Hyperlink"/>
                      <w:noProof/>
                    </w:rPr>
                  </w:rPrChange>
                </w:rPr>
                <w:delText>Resultados obtidos</w:delText>
              </w:r>
              <w:r w:rsidRPr="004F3007" w:rsidDel="000C196A">
                <w:rPr>
                  <w:rFonts w:ascii="Times New Roman" w:hAnsi="Times New Roman" w:cs="Times New Roman"/>
                  <w:noProof/>
                  <w:webHidden/>
                  <w:sz w:val="24"/>
                  <w:szCs w:val="24"/>
                  <w:rPrChange w:id="542" w:author="matheus" w:date="2011-07-25T13:04:00Z">
                    <w:rPr>
                      <w:noProof/>
                      <w:webHidden/>
                    </w:rPr>
                  </w:rPrChange>
                </w:rPr>
                <w:tab/>
                <w:delText>32</w:delText>
              </w:r>
            </w:del>
          </w:ins>
        </w:p>
        <w:p w:rsidR="007F68EC" w:rsidRPr="004F3007" w:rsidDel="000C196A" w:rsidRDefault="007F68EC">
          <w:pPr>
            <w:pStyle w:val="Sumrio1"/>
            <w:tabs>
              <w:tab w:val="left" w:pos="440"/>
              <w:tab w:val="right" w:leader="dot" w:pos="8494"/>
            </w:tabs>
            <w:spacing w:line="360" w:lineRule="auto"/>
            <w:rPr>
              <w:ins w:id="543" w:author="matheus" w:date="2011-07-25T12:33:00Z"/>
              <w:del w:id="544" w:author="Matheus Zingarelli" w:date="2011-07-26T10:56:00Z"/>
              <w:rFonts w:ascii="Times New Roman" w:eastAsiaTheme="minorEastAsia" w:hAnsi="Times New Roman" w:cs="Times New Roman"/>
              <w:noProof/>
              <w:sz w:val="24"/>
              <w:szCs w:val="24"/>
              <w:lang w:eastAsia="pt-BR"/>
              <w:rPrChange w:id="545" w:author="matheus" w:date="2011-07-25T13:04:00Z">
                <w:rPr>
                  <w:ins w:id="546" w:author="matheus" w:date="2011-07-25T12:33:00Z"/>
                  <w:del w:id="547" w:author="Matheus Zingarelli" w:date="2011-07-26T10:56:00Z"/>
                  <w:rFonts w:eastAsiaTheme="minorEastAsia"/>
                  <w:noProof/>
                  <w:lang w:eastAsia="pt-BR"/>
                </w:rPr>
              </w:rPrChange>
            </w:rPr>
            <w:pPrChange w:id="548" w:author="matheus" w:date="2011-07-25T13:09:00Z">
              <w:pPr>
                <w:pStyle w:val="Sumrio1"/>
                <w:tabs>
                  <w:tab w:val="left" w:pos="440"/>
                  <w:tab w:val="right" w:leader="dot" w:pos="8494"/>
                </w:tabs>
              </w:pPr>
            </w:pPrChange>
          </w:pPr>
          <w:ins w:id="549" w:author="matheus" w:date="2011-07-25T12:33:00Z">
            <w:del w:id="550" w:author="Matheus Zingarelli" w:date="2011-07-26T10:56:00Z">
              <w:r w:rsidRPr="000C196A" w:rsidDel="000C196A">
                <w:rPr>
                  <w:rStyle w:val="Hyperlink"/>
                  <w:rFonts w:ascii="Times New Roman" w:hAnsi="Times New Roman" w:cs="Times New Roman"/>
                  <w:noProof/>
                  <w:sz w:val="24"/>
                  <w:szCs w:val="24"/>
                  <w:rPrChange w:id="551" w:author="Matheus Zingarelli" w:date="2011-07-26T10:56:00Z">
                    <w:rPr>
                      <w:rStyle w:val="Hyperlink"/>
                      <w:noProof/>
                    </w:rPr>
                  </w:rPrChange>
                </w:rPr>
                <w:delText>5.</w:delText>
              </w:r>
              <w:r w:rsidRPr="004F3007" w:rsidDel="000C196A">
                <w:rPr>
                  <w:rFonts w:ascii="Times New Roman" w:eastAsiaTheme="minorEastAsia" w:hAnsi="Times New Roman" w:cs="Times New Roman"/>
                  <w:noProof/>
                  <w:sz w:val="24"/>
                  <w:szCs w:val="24"/>
                  <w:lang w:eastAsia="pt-BR"/>
                  <w:rPrChange w:id="55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53" w:author="Matheus Zingarelli" w:date="2011-07-26T10:56:00Z">
                    <w:rPr>
                      <w:rStyle w:val="Hyperlink"/>
                      <w:noProof/>
                    </w:rPr>
                  </w:rPrChange>
                </w:rPr>
                <w:delText>Metodologia de Trabalho</w:delText>
              </w:r>
              <w:r w:rsidRPr="004F3007" w:rsidDel="000C196A">
                <w:rPr>
                  <w:rFonts w:ascii="Times New Roman" w:hAnsi="Times New Roman" w:cs="Times New Roman"/>
                  <w:noProof/>
                  <w:webHidden/>
                  <w:sz w:val="24"/>
                  <w:szCs w:val="24"/>
                  <w:rPrChange w:id="554" w:author="matheus" w:date="2011-07-25T13:04:00Z">
                    <w:rPr>
                      <w:noProof/>
                      <w:webHidden/>
                    </w:rPr>
                  </w:rPrChange>
                </w:rPr>
                <w:tab/>
                <w:delText>35</w:delText>
              </w:r>
            </w:del>
          </w:ins>
        </w:p>
        <w:p w:rsidR="007F68EC" w:rsidRPr="004F3007" w:rsidDel="000C196A" w:rsidRDefault="007F68EC">
          <w:pPr>
            <w:pStyle w:val="Sumrio2"/>
            <w:tabs>
              <w:tab w:val="left" w:pos="880"/>
              <w:tab w:val="right" w:leader="dot" w:pos="8494"/>
            </w:tabs>
            <w:spacing w:line="360" w:lineRule="auto"/>
            <w:rPr>
              <w:ins w:id="555" w:author="matheus" w:date="2011-07-25T12:33:00Z"/>
              <w:del w:id="556" w:author="Matheus Zingarelli" w:date="2011-07-26T10:56:00Z"/>
              <w:rFonts w:ascii="Times New Roman" w:eastAsiaTheme="minorEastAsia" w:hAnsi="Times New Roman" w:cs="Times New Roman"/>
              <w:noProof/>
              <w:sz w:val="24"/>
              <w:szCs w:val="24"/>
              <w:lang w:eastAsia="pt-BR"/>
              <w:rPrChange w:id="557" w:author="matheus" w:date="2011-07-25T13:04:00Z">
                <w:rPr>
                  <w:ins w:id="558" w:author="matheus" w:date="2011-07-25T12:33:00Z"/>
                  <w:del w:id="559" w:author="Matheus Zingarelli" w:date="2011-07-26T10:56:00Z"/>
                  <w:rFonts w:eastAsiaTheme="minorEastAsia"/>
                  <w:noProof/>
                  <w:lang w:eastAsia="pt-BR"/>
                </w:rPr>
              </w:rPrChange>
            </w:rPr>
            <w:pPrChange w:id="560" w:author="matheus" w:date="2011-07-25T13:09:00Z">
              <w:pPr>
                <w:pStyle w:val="Sumrio2"/>
                <w:tabs>
                  <w:tab w:val="left" w:pos="880"/>
                  <w:tab w:val="right" w:leader="dot" w:pos="8494"/>
                </w:tabs>
              </w:pPr>
            </w:pPrChange>
          </w:pPr>
          <w:ins w:id="561" w:author="matheus" w:date="2011-07-25T12:33:00Z">
            <w:del w:id="562" w:author="Matheus Zingarelli" w:date="2011-07-26T10:56:00Z">
              <w:r w:rsidRPr="000C196A" w:rsidDel="000C196A">
                <w:rPr>
                  <w:rStyle w:val="Hyperlink"/>
                  <w:rFonts w:ascii="Times New Roman" w:hAnsi="Times New Roman" w:cs="Times New Roman"/>
                  <w:noProof/>
                  <w:sz w:val="24"/>
                  <w:szCs w:val="24"/>
                  <w:rPrChange w:id="563" w:author="Matheus Zingarelli" w:date="2011-07-26T10:56:00Z">
                    <w:rPr>
                      <w:rStyle w:val="Hyperlink"/>
                      <w:noProof/>
                    </w:rPr>
                  </w:rPrChange>
                </w:rPr>
                <w:delText>5.1.</w:delText>
              </w:r>
              <w:r w:rsidRPr="004F3007" w:rsidDel="000C196A">
                <w:rPr>
                  <w:rFonts w:ascii="Times New Roman" w:eastAsiaTheme="minorEastAsia" w:hAnsi="Times New Roman" w:cs="Times New Roman"/>
                  <w:noProof/>
                  <w:sz w:val="24"/>
                  <w:szCs w:val="24"/>
                  <w:lang w:eastAsia="pt-BR"/>
                  <w:rPrChange w:id="56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65" w:author="Matheus Zingarelli" w:date="2011-07-26T10:56:00Z">
                    <w:rPr>
                      <w:rStyle w:val="Hyperlink"/>
                      <w:noProof/>
                    </w:rPr>
                  </w:rPrChange>
                </w:rPr>
                <w:delText>Limitações da técnica criada</w:delText>
              </w:r>
              <w:r w:rsidRPr="004F3007" w:rsidDel="000C196A">
                <w:rPr>
                  <w:rFonts w:ascii="Times New Roman" w:hAnsi="Times New Roman" w:cs="Times New Roman"/>
                  <w:noProof/>
                  <w:webHidden/>
                  <w:sz w:val="24"/>
                  <w:szCs w:val="24"/>
                  <w:rPrChange w:id="566" w:author="matheus" w:date="2011-07-25T13:04:00Z">
                    <w:rPr>
                      <w:noProof/>
                      <w:webHidden/>
                    </w:rPr>
                  </w:rPrChange>
                </w:rPr>
                <w:tab/>
                <w:delText>36</w:delText>
              </w:r>
            </w:del>
          </w:ins>
        </w:p>
        <w:p w:rsidR="007F68EC" w:rsidRPr="004F3007" w:rsidDel="000C196A" w:rsidRDefault="007F68EC">
          <w:pPr>
            <w:pStyle w:val="Sumrio2"/>
            <w:tabs>
              <w:tab w:val="left" w:pos="880"/>
              <w:tab w:val="right" w:leader="dot" w:pos="8494"/>
            </w:tabs>
            <w:spacing w:line="360" w:lineRule="auto"/>
            <w:rPr>
              <w:ins w:id="567" w:author="matheus" w:date="2011-07-25T12:33:00Z"/>
              <w:del w:id="568" w:author="Matheus Zingarelli" w:date="2011-07-26T10:56:00Z"/>
              <w:rFonts w:ascii="Times New Roman" w:eastAsiaTheme="minorEastAsia" w:hAnsi="Times New Roman" w:cs="Times New Roman"/>
              <w:noProof/>
              <w:sz w:val="24"/>
              <w:szCs w:val="24"/>
              <w:lang w:eastAsia="pt-BR"/>
              <w:rPrChange w:id="569" w:author="matheus" w:date="2011-07-25T13:04:00Z">
                <w:rPr>
                  <w:ins w:id="570" w:author="matheus" w:date="2011-07-25T12:33:00Z"/>
                  <w:del w:id="571" w:author="Matheus Zingarelli" w:date="2011-07-26T10:56:00Z"/>
                  <w:rFonts w:eastAsiaTheme="minorEastAsia"/>
                  <w:noProof/>
                  <w:lang w:eastAsia="pt-BR"/>
                </w:rPr>
              </w:rPrChange>
            </w:rPr>
            <w:pPrChange w:id="572" w:author="matheus" w:date="2011-07-25T13:09:00Z">
              <w:pPr>
                <w:pStyle w:val="Sumrio2"/>
                <w:tabs>
                  <w:tab w:val="left" w:pos="880"/>
                  <w:tab w:val="right" w:leader="dot" w:pos="8494"/>
                </w:tabs>
              </w:pPr>
            </w:pPrChange>
          </w:pPr>
          <w:ins w:id="573" w:author="matheus" w:date="2011-07-25T12:33:00Z">
            <w:del w:id="574" w:author="Matheus Zingarelli" w:date="2011-07-26T10:56:00Z">
              <w:r w:rsidRPr="000C196A" w:rsidDel="000C196A">
                <w:rPr>
                  <w:rStyle w:val="Hyperlink"/>
                  <w:rFonts w:ascii="Times New Roman" w:hAnsi="Times New Roman" w:cs="Times New Roman"/>
                  <w:noProof/>
                  <w:sz w:val="24"/>
                  <w:szCs w:val="24"/>
                  <w:rPrChange w:id="575" w:author="Matheus Zingarelli" w:date="2011-07-26T10:56:00Z">
                    <w:rPr>
                      <w:rStyle w:val="Hyperlink"/>
                      <w:noProof/>
                    </w:rPr>
                  </w:rPrChange>
                </w:rPr>
                <w:delText>5.2.</w:delText>
              </w:r>
              <w:r w:rsidRPr="004F3007" w:rsidDel="000C196A">
                <w:rPr>
                  <w:rFonts w:ascii="Times New Roman" w:eastAsiaTheme="minorEastAsia" w:hAnsi="Times New Roman" w:cs="Times New Roman"/>
                  <w:noProof/>
                  <w:sz w:val="24"/>
                  <w:szCs w:val="24"/>
                  <w:lang w:eastAsia="pt-BR"/>
                  <w:rPrChange w:id="57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77" w:author="Matheus Zingarelli" w:date="2011-07-26T10:56:00Z">
                    <w:rPr>
                      <w:rStyle w:val="Hyperlink"/>
                      <w:noProof/>
                    </w:rPr>
                  </w:rPrChange>
                </w:rPr>
                <w:delText>Melhoria de PSNR</w:delText>
              </w:r>
              <w:r w:rsidRPr="004F3007" w:rsidDel="000C196A">
                <w:rPr>
                  <w:rFonts w:ascii="Times New Roman" w:hAnsi="Times New Roman" w:cs="Times New Roman"/>
                  <w:noProof/>
                  <w:webHidden/>
                  <w:sz w:val="24"/>
                  <w:szCs w:val="24"/>
                  <w:rPrChange w:id="578" w:author="matheus" w:date="2011-07-25T13:04:00Z">
                    <w:rPr>
                      <w:noProof/>
                      <w:webHidden/>
                    </w:rPr>
                  </w:rPrChange>
                </w:rPr>
                <w:tab/>
                <w:delText>36</w:delText>
              </w:r>
            </w:del>
          </w:ins>
        </w:p>
        <w:p w:rsidR="007F68EC" w:rsidRPr="004F3007" w:rsidDel="000C196A" w:rsidRDefault="007F68EC">
          <w:pPr>
            <w:pStyle w:val="Sumrio2"/>
            <w:tabs>
              <w:tab w:val="left" w:pos="880"/>
              <w:tab w:val="right" w:leader="dot" w:pos="8494"/>
            </w:tabs>
            <w:spacing w:line="360" w:lineRule="auto"/>
            <w:rPr>
              <w:ins w:id="579" w:author="matheus" w:date="2011-07-25T12:33:00Z"/>
              <w:del w:id="580" w:author="Matheus Zingarelli" w:date="2011-07-26T10:56:00Z"/>
              <w:rFonts w:ascii="Times New Roman" w:eastAsiaTheme="minorEastAsia" w:hAnsi="Times New Roman" w:cs="Times New Roman"/>
              <w:noProof/>
              <w:sz w:val="24"/>
              <w:szCs w:val="24"/>
              <w:lang w:eastAsia="pt-BR"/>
              <w:rPrChange w:id="581" w:author="matheus" w:date="2011-07-25T13:04:00Z">
                <w:rPr>
                  <w:ins w:id="582" w:author="matheus" w:date="2011-07-25T12:33:00Z"/>
                  <w:del w:id="583" w:author="Matheus Zingarelli" w:date="2011-07-26T10:56:00Z"/>
                  <w:rFonts w:eastAsiaTheme="minorEastAsia"/>
                  <w:noProof/>
                  <w:lang w:eastAsia="pt-BR"/>
                </w:rPr>
              </w:rPrChange>
            </w:rPr>
            <w:pPrChange w:id="584" w:author="matheus" w:date="2011-07-25T13:09:00Z">
              <w:pPr>
                <w:pStyle w:val="Sumrio2"/>
                <w:tabs>
                  <w:tab w:val="left" w:pos="880"/>
                  <w:tab w:val="right" w:leader="dot" w:pos="8494"/>
                </w:tabs>
              </w:pPr>
            </w:pPrChange>
          </w:pPr>
          <w:ins w:id="585" w:author="matheus" w:date="2011-07-25T12:33:00Z">
            <w:del w:id="586" w:author="Matheus Zingarelli" w:date="2011-07-26T10:56:00Z">
              <w:r w:rsidRPr="000C196A" w:rsidDel="000C196A">
                <w:rPr>
                  <w:rStyle w:val="Hyperlink"/>
                  <w:rFonts w:ascii="Times New Roman" w:hAnsi="Times New Roman" w:cs="Times New Roman"/>
                  <w:noProof/>
                  <w:sz w:val="24"/>
                  <w:szCs w:val="24"/>
                  <w:rPrChange w:id="587" w:author="Matheus Zingarelli" w:date="2011-07-26T10:56:00Z">
                    <w:rPr>
                      <w:rStyle w:val="Hyperlink"/>
                      <w:noProof/>
                    </w:rPr>
                  </w:rPrChange>
                </w:rPr>
                <w:delText>5.3.</w:delText>
              </w:r>
              <w:r w:rsidRPr="004F3007" w:rsidDel="000C196A">
                <w:rPr>
                  <w:rFonts w:ascii="Times New Roman" w:eastAsiaTheme="minorEastAsia" w:hAnsi="Times New Roman" w:cs="Times New Roman"/>
                  <w:noProof/>
                  <w:sz w:val="24"/>
                  <w:szCs w:val="24"/>
                  <w:lang w:eastAsia="pt-BR"/>
                  <w:rPrChange w:id="58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89" w:author="Matheus Zingarelli" w:date="2011-07-26T10:56:00Z">
                    <w:rPr>
                      <w:rStyle w:val="Hyperlink"/>
                      <w:noProof/>
                    </w:rPr>
                  </w:rPrChange>
                </w:rPr>
                <w:delText>Análise de correlação de imagens</w:delText>
              </w:r>
              <w:r w:rsidRPr="004F3007" w:rsidDel="000C196A">
                <w:rPr>
                  <w:rFonts w:ascii="Times New Roman" w:hAnsi="Times New Roman" w:cs="Times New Roman"/>
                  <w:noProof/>
                  <w:webHidden/>
                  <w:sz w:val="24"/>
                  <w:szCs w:val="24"/>
                  <w:rPrChange w:id="590" w:author="matheus" w:date="2011-07-25T13:04:00Z">
                    <w:rPr>
                      <w:noProof/>
                      <w:webHidden/>
                    </w:rPr>
                  </w:rPrChange>
                </w:rPr>
                <w:tab/>
                <w:delText>37</w:delText>
              </w:r>
            </w:del>
          </w:ins>
        </w:p>
        <w:p w:rsidR="007F68EC" w:rsidRPr="004F3007" w:rsidDel="000C196A" w:rsidRDefault="007F68EC">
          <w:pPr>
            <w:pStyle w:val="Sumrio2"/>
            <w:tabs>
              <w:tab w:val="left" w:pos="880"/>
              <w:tab w:val="right" w:leader="dot" w:pos="8494"/>
            </w:tabs>
            <w:spacing w:line="360" w:lineRule="auto"/>
            <w:rPr>
              <w:ins w:id="591" w:author="matheus" w:date="2011-07-25T12:33:00Z"/>
              <w:del w:id="592" w:author="Matheus Zingarelli" w:date="2011-07-26T10:56:00Z"/>
              <w:rFonts w:ascii="Times New Roman" w:eastAsiaTheme="minorEastAsia" w:hAnsi="Times New Roman" w:cs="Times New Roman"/>
              <w:noProof/>
              <w:sz w:val="24"/>
              <w:szCs w:val="24"/>
              <w:lang w:eastAsia="pt-BR"/>
              <w:rPrChange w:id="593" w:author="matheus" w:date="2011-07-25T13:04:00Z">
                <w:rPr>
                  <w:ins w:id="594" w:author="matheus" w:date="2011-07-25T12:33:00Z"/>
                  <w:del w:id="595" w:author="Matheus Zingarelli" w:date="2011-07-26T10:56:00Z"/>
                  <w:rFonts w:eastAsiaTheme="minorEastAsia"/>
                  <w:noProof/>
                  <w:lang w:eastAsia="pt-BR"/>
                </w:rPr>
              </w:rPrChange>
            </w:rPr>
            <w:pPrChange w:id="596" w:author="matheus" w:date="2011-07-25T13:09:00Z">
              <w:pPr>
                <w:pStyle w:val="Sumrio2"/>
                <w:tabs>
                  <w:tab w:val="left" w:pos="880"/>
                  <w:tab w:val="right" w:leader="dot" w:pos="8494"/>
                </w:tabs>
              </w:pPr>
            </w:pPrChange>
          </w:pPr>
          <w:ins w:id="597" w:author="matheus" w:date="2011-07-25T12:33:00Z">
            <w:del w:id="598" w:author="Matheus Zingarelli" w:date="2011-07-26T10:56:00Z">
              <w:r w:rsidRPr="000C196A" w:rsidDel="000C196A">
                <w:rPr>
                  <w:rStyle w:val="Hyperlink"/>
                  <w:rFonts w:ascii="Times New Roman" w:hAnsi="Times New Roman" w:cs="Times New Roman"/>
                  <w:noProof/>
                  <w:sz w:val="24"/>
                  <w:szCs w:val="24"/>
                  <w:rPrChange w:id="599" w:author="Matheus Zingarelli" w:date="2011-07-26T10:56:00Z">
                    <w:rPr>
                      <w:rStyle w:val="Hyperlink"/>
                      <w:noProof/>
                    </w:rPr>
                  </w:rPrChange>
                </w:rPr>
                <w:delText>5.4.</w:delText>
              </w:r>
              <w:r w:rsidRPr="004F3007" w:rsidDel="000C196A">
                <w:rPr>
                  <w:rFonts w:ascii="Times New Roman" w:eastAsiaTheme="minorEastAsia" w:hAnsi="Times New Roman" w:cs="Times New Roman"/>
                  <w:noProof/>
                  <w:sz w:val="24"/>
                  <w:szCs w:val="24"/>
                  <w:lang w:eastAsia="pt-BR"/>
                  <w:rPrChange w:id="60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01" w:author="Matheus Zingarelli" w:date="2011-07-26T10:56:00Z">
                    <w:rPr>
                      <w:rStyle w:val="Hyperlink"/>
                      <w:noProof/>
                    </w:rPr>
                  </w:rPrChange>
                </w:rPr>
                <w:delText>Avaliações objetiva e subjetiva</w:delText>
              </w:r>
              <w:r w:rsidRPr="004F3007" w:rsidDel="000C196A">
                <w:rPr>
                  <w:rFonts w:ascii="Times New Roman" w:hAnsi="Times New Roman" w:cs="Times New Roman"/>
                  <w:noProof/>
                  <w:webHidden/>
                  <w:sz w:val="24"/>
                  <w:szCs w:val="24"/>
                  <w:rPrChange w:id="602" w:author="matheus" w:date="2011-07-25T13:04:00Z">
                    <w:rPr>
                      <w:noProof/>
                      <w:webHidden/>
                    </w:rPr>
                  </w:rPrChange>
                </w:rPr>
                <w:tab/>
                <w:delText>38</w:delText>
              </w:r>
            </w:del>
          </w:ins>
        </w:p>
        <w:p w:rsidR="007F68EC" w:rsidRPr="004F3007" w:rsidDel="000C196A" w:rsidRDefault="007F68EC">
          <w:pPr>
            <w:pStyle w:val="Sumrio2"/>
            <w:tabs>
              <w:tab w:val="left" w:pos="880"/>
              <w:tab w:val="right" w:leader="dot" w:pos="8494"/>
            </w:tabs>
            <w:spacing w:line="360" w:lineRule="auto"/>
            <w:rPr>
              <w:ins w:id="603" w:author="matheus" w:date="2011-07-25T12:33:00Z"/>
              <w:del w:id="604" w:author="Matheus Zingarelli" w:date="2011-07-26T10:56:00Z"/>
              <w:rFonts w:ascii="Times New Roman" w:eastAsiaTheme="minorEastAsia" w:hAnsi="Times New Roman" w:cs="Times New Roman"/>
              <w:noProof/>
              <w:sz w:val="24"/>
              <w:szCs w:val="24"/>
              <w:lang w:eastAsia="pt-BR"/>
              <w:rPrChange w:id="605" w:author="matheus" w:date="2011-07-25T13:04:00Z">
                <w:rPr>
                  <w:ins w:id="606" w:author="matheus" w:date="2011-07-25T12:33:00Z"/>
                  <w:del w:id="607" w:author="Matheus Zingarelli" w:date="2011-07-26T10:56:00Z"/>
                  <w:rFonts w:eastAsiaTheme="minorEastAsia"/>
                  <w:noProof/>
                  <w:lang w:eastAsia="pt-BR"/>
                </w:rPr>
              </w:rPrChange>
            </w:rPr>
            <w:pPrChange w:id="608" w:author="matheus" w:date="2011-07-25T13:09:00Z">
              <w:pPr>
                <w:pStyle w:val="Sumrio2"/>
                <w:tabs>
                  <w:tab w:val="left" w:pos="880"/>
                  <w:tab w:val="right" w:leader="dot" w:pos="8494"/>
                </w:tabs>
              </w:pPr>
            </w:pPrChange>
          </w:pPr>
          <w:ins w:id="609" w:author="matheus" w:date="2011-07-25T12:33:00Z">
            <w:del w:id="610" w:author="Matheus Zingarelli" w:date="2011-07-26T10:56:00Z">
              <w:r w:rsidRPr="000C196A" w:rsidDel="000C196A">
                <w:rPr>
                  <w:rStyle w:val="Hyperlink"/>
                  <w:rFonts w:ascii="Times New Roman" w:hAnsi="Times New Roman" w:cs="Times New Roman"/>
                  <w:noProof/>
                  <w:sz w:val="24"/>
                  <w:szCs w:val="24"/>
                  <w:rPrChange w:id="611" w:author="Matheus Zingarelli" w:date="2011-07-26T10:56:00Z">
                    <w:rPr>
                      <w:rStyle w:val="Hyperlink"/>
                      <w:noProof/>
                    </w:rPr>
                  </w:rPrChange>
                </w:rPr>
                <w:delText>5.5.</w:delText>
              </w:r>
              <w:r w:rsidRPr="004F3007" w:rsidDel="000C196A">
                <w:rPr>
                  <w:rFonts w:ascii="Times New Roman" w:eastAsiaTheme="minorEastAsia" w:hAnsi="Times New Roman" w:cs="Times New Roman"/>
                  <w:noProof/>
                  <w:sz w:val="24"/>
                  <w:szCs w:val="24"/>
                  <w:lang w:eastAsia="pt-BR"/>
                  <w:rPrChange w:id="61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13" w:author="Matheus Zingarelli" w:date="2011-07-26T10:56:00Z">
                    <w:rPr>
                      <w:rStyle w:val="Hyperlink"/>
                      <w:noProof/>
                    </w:rPr>
                  </w:rPrChange>
                </w:rPr>
                <w:delText>Cronograma</w:delText>
              </w:r>
              <w:r w:rsidRPr="004F3007" w:rsidDel="000C196A">
                <w:rPr>
                  <w:rFonts w:ascii="Times New Roman" w:hAnsi="Times New Roman" w:cs="Times New Roman"/>
                  <w:noProof/>
                  <w:webHidden/>
                  <w:sz w:val="24"/>
                  <w:szCs w:val="24"/>
                  <w:rPrChange w:id="614" w:author="matheus" w:date="2011-07-25T13:04:00Z">
                    <w:rPr>
                      <w:noProof/>
                      <w:webHidden/>
                    </w:rPr>
                  </w:rPrChange>
                </w:rPr>
                <w:tab/>
                <w:delText>39</w:delText>
              </w:r>
            </w:del>
          </w:ins>
        </w:p>
        <w:p w:rsidR="007F68EC" w:rsidRPr="004F3007" w:rsidDel="000C196A" w:rsidRDefault="007F68EC">
          <w:pPr>
            <w:pStyle w:val="Sumrio2"/>
            <w:tabs>
              <w:tab w:val="left" w:pos="880"/>
              <w:tab w:val="right" w:leader="dot" w:pos="8494"/>
            </w:tabs>
            <w:spacing w:line="360" w:lineRule="auto"/>
            <w:rPr>
              <w:ins w:id="615" w:author="matheus" w:date="2011-07-25T12:33:00Z"/>
              <w:del w:id="616" w:author="Matheus Zingarelli" w:date="2011-07-26T10:56:00Z"/>
              <w:rFonts w:ascii="Times New Roman" w:eastAsiaTheme="minorEastAsia" w:hAnsi="Times New Roman" w:cs="Times New Roman"/>
              <w:noProof/>
              <w:sz w:val="24"/>
              <w:szCs w:val="24"/>
              <w:lang w:eastAsia="pt-BR"/>
              <w:rPrChange w:id="617" w:author="matheus" w:date="2011-07-25T13:04:00Z">
                <w:rPr>
                  <w:ins w:id="618" w:author="matheus" w:date="2011-07-25T12:33:00Z"/>
                  <w:del w:id="619" w:author="Matheus Zingarelli" w:date="2011-07-26T10:56:00Z"/>
                  <w:rFonts w:eastAsiaTheme="minorEastAsia"/>
                  <w:noProof/>
                  <w:lang w:eastAsia="pt-BR"/>
                </w:rPr>
              </w:rPrChange>
            </w:rPr>
            <w:pPrChange w:id="620" w:author="matheus" w:date="2011-07-25T13:09:00Z">
              <w:pPr>
                <w:pStyle w:val="Sumrio2"/>
                <w:tabs>
                  <w:tab w:val="left" w:pos="880"/>
                  <w:tab w:val="right" w:leader="dot" w:pos="8494"/>
                </w:tabs>
              </w:pPr>
            </w:pPrChange>
          </w:pPr>
          <w:ins w:id="621" w:author="matheus" w:date="2011-07-25T12:33:00Z">
            <w:del w:id="622" w:author="Matheus Zingarelli" w:date="2011-07-26T10:56:00Z">
              <w:r w:rsidRPr="000C196A" w:rsidDel="000C196A">
                <w:rPr>
                  <w:rStyle w:val="Hyperlink"/>
                  <w:rFonts w:ascii="Times New Roman" w:hAnsi="Times New Roman" w:cs="Times New Roman"/>
                  <w:noProof/>
                  <w:sz w:val="24"/>
                  <w:szCs w:val="24"/>
                  <w:rPrChange w:id="623" w:author="Matheus Zingarelli" w:date="2011-07-26T10:56:00Z">
                    <w:rPr>
                      <w:rStyle w:val="Hyperlink"/>
                      <w:noProof/>
                    </w:rPr>
                  </w:rPrChange>
                </w:rPr>
                <w:delText>5.6.</w:delText>
              </w:r>
              <w:r w:rsidRPr="004F3007" w:rsidDel="000C196A">
                <w:rPr>
                  <w:rFonts w:ascii="Times New Roman" w:eastAsiaTheme="minorEastAsia" w:hAnsi="Times New Roman" w:cs="Times New Roman"/>
                  <w:noProof/>
                  <w:sz w:val="24"/>
                  <w:szCs w:val="24"/>
                  <w:lang w:eastAsia="pt-BR"/>
                  <w:rPrChange w:id="62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25" w:author="Matheus Zingarelli" w:date="2011-07-26T10:56:00Z">
                    <w:rPr>
                      <w:rStyle w:val="Hyperlink"/>
                      <w:noProof/>
                    </w:rPr>
                  </w:rPrChange>
                </w:rPr>
                <w:delText>Considerações finais</w:delText>
              </w:r>
              <w:r w:rsidRPr="004F3007" w:rsidDel="000C196A">
                <w:rPr>
                  <w:rFonts w:ascii="Times New Roman" w:hAnsi="Times New Roman" w:cs="Times New Roman"/>
                  <w:noProof/>
                  <w:webHidden/>
                  <w:sz w:val="24"/>
                  <w:szCs w:val="24"/>
                  <w:rPrChange w:id="626" w:author="matheus" w:date="2011-07-25T13:04:00Z">
                    <w:rPr>
                      <w:noProof/>
                      <w:webHidden/>
                    </w:rPr>
                  </w:rPrChange>
                </w:rPr>
                <w:tab/>
                <w:delText>41</w:delText>
              </w:r>
            </w:del>
          </w:ins>
        </w:p>
        <w:p w:rsidR="007F68EC" w:rsidRPr="004F3007" w:rsidDel="000C196A" w:rsidRDefault="007F68EC">
          <w:pPr>
            <w:pStyle w:val="Sumrio1"/>
            <w:tabs>
              <w:tab w:val="right" w:leader="dot" w:pos="8494"/>
            </w:tabs>
            <w:spacing w:line="360" w:lineRule="auto"/>
            <w:rPr>
              <w:ins w:id="627" w:author="matheus" w:date="2011-07-25T12:33:00Z"/>
              <w:del w:id="628" w:author="Matheus Zingarelli" w:date="2011-07-26T10:56:00Z"/>
              <w:rFonts w:ascii="Times New Roman" w:eastAsiaTheme="minorEastAsia" w:hAnsi="Times New Roman" w:cs="Times New Roman"/>
              <w:noProof/>
              <w:sz w:val="24"/>
              <w:szCs w:val="24"/>
              <w:lang w:eastAsia="pt-BR"/>
              <w:rPrChange w:id="629" w:author="matheus" w:date="2011-07-25T13:04:00Z">
                <w:rPr>
                  <w:ins w:id="630" w:author="matheus" w:date="2011-07-25T12:33:00Z"/>
                  <w:del w:id="631" w:author="Matheus Zingarelli" w:date="2011-07-26T10:56:00Z"/>
                  <w:rFonts w:eastAsiaTheme="minorEastAsia"/>
                  <w:noProof/>
                  <w:lang w:eastAsia="pt-BR"/>
                </w:rPr>
              </w:rPrChange>
            </w:rPr>
            <w:pPrChange w:id="632" w:author="matheus" w:date="2011-07-25T13:09:00Z">
              <w:pPr>
                <w:pStyle w:val="Sumrio1"/>
                <w:tabs>
                  <w:tab w:val="right" w:leader="dot" w:pos="8494"/>
                </w:tabs>
              </w:pPr>
            </w:pPrChange>
          </w:pPr>
          <w:ins w:id="633" w:author="matheus" w:date="2011-07-25T12:33:00Z">
            <w:del w:id="634" w:author="Matheus Zingarelli" w:date="2011-07-26T10:56:00Z">
              <w:r w:rsidRPr="000C196A" w:rsidDel="000C196A">
                <w:rPr>
                  <w:rStyle w:val="Hyperlink"/>
                  <w:rFonts w:ascii="Times New Roman" w:hAnsi="Times New Roman" w:cs="Times New Roman"/>
                  <w:noProof/>
                  <w:sz w:val="24"/>
                  <w:szCs w:val="24"/>
                  <w:rPrChange w:id="635" w:author="Matheus Zingarelli" w:date="2011-07-26T10:56:00Z">
                    <w:rPr>
                      <w:rStyle w:val="Hyperlink"/>
                      <w:noProof/>
                    </w:rPr>
                  </w:rPrChange>
                </w:rPr>
                <w:delText>Referências</w:delText>
              </w:r>
              <w:r w:rsidRPr="004F3007" w:rsidDel="000C196A">
                <w:rPr>
                  <w:rFonts w:ascii="Times New Roman" w:hAnsi="Times New Roman" w:cs="Times New Roman"/>
                  <w:noProof/>
                  <w:webHidden/>
                  <w:sz w:val="24"/>
                  <w:szCs w:val="24"/>
                  <w:rPrChange w:id="636" w:author="matheus" w:date="2011-07-25T13:04:00Z">
                    <w:rPr>
                      <w:noProof/>
                      <w:webHidden/>
                    </w:rPr>
                  </w:rPrChange>
                </w:rPr>
                <w:tab/>
                <w:delText>41</w:delText>
              </w:r>
            </w:del>
          </w:ins>
        </w:p>
        <w:p w:rsidR="007F68EC" w:rsidRPr="004F3007" w:rsidDel="000C196A" w:rsidRDefault="007F68EC">
          <w:pPr>
            <w:pStyle w:val="Sumrio1"/>
            <w:tabs>
              <w:tab w:val="right" w:leader="dot" w:pos="8494"/>
            </w:tabs>
            <w:spacing w:line="360" w:lineRule="auto"/>
            <w:rPr>
              <w:ins w:id="637" w:author="matheus" w:date="2011-07-25T12:33:00Z"/>
              <w:del w:id="638" w:author="Matheus Zingarelli" w:date="2011-07-26T10:56:00Z"/>
              <w:rFonts w:ascii="Times New Roman" w:eastAsiaTheme="minorEastAsia" w:hAnsi="Times New Roman" w:cs="Times New Roman"/>
              <w:noProof/>
              <w:sz w:val="24"/>
              <w:szCs w:val="24"/>
              <w:lang w:eastAsia="pt-BR"/>
              <w:rPrChange w:id="639" w:author="matheus" w:date="2011-07-25T13:04:00Z">
                <w:rPr>
                  <w:ins w:id="640" w:author="matheus" w:date="2011-07-25T12:33:00Z"/>
                  <w:del w:id="641" w:author="Matheus Zingarelli" w:date="2011-07-26T10:56:00Z"/>
                  <w:rFonts w:eastAsiaTheme="minorEastAsia"/>
                  <w:noProof/>
                  <w:lang w:eastAsia="pt-BR"/>
                </w:rPr>
              </w:rPrChange>
            </w:rPr>
            <w:pPrChange w:id="642" w:author="matheus" w:date="2011-07-25T13:09:00Z">
              <w:pPr>
                <w:pStyle w:val="Sumrio1"/>
                <w:tabs>
                  <w:tab w:val="right" w:leader="dot" w:pos="8494"/>
                </w:tabs>
              </w:pPr>
            </w:pPrChange>
          </w:pPr>
          <w:ins w:id="643" w:author="matheus" w:date="2011-07-25T12:33:00Z">
            <w:del w:id="644" w:author="Matheus Zingarelli" w:date="2011-07-26T10:56:00Z">
              <w:r w:rsidRPr="000C196A" w:rsidDel="000C196A">
                <w:rPr>
                  <w:rStyle w:val="Hyperlink"/>
                  <w:rFonts w:ascii="Times New Roman" w:hAnsi="Times New Roman" w:cs="Times New Roman"/>
                  <w:noProof/>
                  <w:sz w:val="24"/>
                  <w:szCs w:val="24"/>
                  <w:rPrChange w:id="645" w:author="Matheus Zingarelli" w:date="2011-07-26T10:56:00Z">
                    <w:rPr>
                      <w:rStyle w:val="Hyperlink"/>
                      <w:noProof/>
                    </w:rPr>
                  </w:rPrChange>
                </w:rPr>
                <w:delText xml:space="preserve">Glossário </w:delText>
              </w:r>
              <w:r w:rsidRPr="000C196A" w:rsidDel="000C196A">
                <w:rPr>
                  <w:rStyle w:val="Hyperlink"/>
                  <w:rFonts w:ascii="Times New Roman" w:hAnsi="Times New Roman" w:cs="Times New Roman"/>
                  <w:noProof/>
                  <w:sz w:val="24"/>
                  <w:szCs w:val="24"/>
                  <w:highlight w:val="yellow"/>
                  <w:rPrChange w:id="646" w:author="Matheus Zingarelli" w:date="2011-07-26T10:56:00Z">
                    <w:rPr>
                      <w:rStyle w:val="Hyperlink"/>
                      <w:noProof/>
                      <w:highlight w:val="yellow"/>
                    </w:rPr>
                  </w:rPrChange>
                </w:rPr>
                <w:delText>[é necessário?]</w:delText>
              </w:r>
              <w:r w:rsidRPr="004F3007" w:rsidDel="000C196A">
                <w:rPr>
                  <w:rFonts w:ascii="Times New Roman" w:hAnsi="Times New Roman" w:cs="Times New Roman"/>
                  <w:noProof/>
                  <w:webHidden/>
                  <w:sz w:val="24"/>
                  <w:szCs w:val="24"/>
                  <w:rPrChange w:id="647" w:author="matheus" w:date="2011-07-25T13:04:00Z">
                    <w:rPr>
                      <w:noProof/>
                      <w:webHidden/>
                    </w:rPr>
                  </w:rPrChange>
                </w:rPr>
                <w:tab/>
                <w:delText>44</w:delText>
              </w:r>
            </w:del>
          </w:ins>
        </w:p>
        <w:p w:rsidR="00234CEA" w:rsidRPr="004F3007" w:rsidDel="000C196A" w:rsidRDefault="00234CEA">
          <w:pPr>
            <w:pStyle w:val="Sumrio1"/>
            <w:tabs>
              <w:tab w:val="right" w:leader="dot" w:pos="8494"/>
            </w:tabs>
            <w:spacing w:line="360" w:lineRule="auto"/>
            <w:rPr>
              <w:del w:id="648" w:author="Matheus Zingarelli" w:date="2011-07-26T10:56:00Z"/>
              <w:rFonts w:ascii="Times New Roman" w:eastAsiaTheme="minorEastAsia" w:hAnsi="Times New Roman" w:cs="Times New Roman"/>
              <w:noProof/>
              <w:sz w:val="24"/>
              <w:szCs w:val="24"/>
              <w:lang w:eastAsia="pt-BR"/>
              <w:rPrChange w:id="649" w:author="matheus" w:date="2011-07-25T13:04:00Z">
                <w:rPr>
                  <w:del w:id="650" w:author="Matheus Zingarelli" w:date="2011-07-26T10:56:00Z"/>
                  <w:rFonts w:eastAsiaTheme="minorEastAsia"/>
                  <w:noProof/>
                  <w:lang w:eastAsia="pt-BR"/>
                </w:rPr>
              </w:rPrChange>
            </w:rPr>
            <w:pPrChange w:id="651" w:author="matheus" w:date="2011-07-25T13:09:00Z">
              <w:pPr>
                <w:pStyle w:val="Sumrio1"/>
                <w:tabs>
                  <w:tab w:val="right" w:leader="dot" w:pos="8494"/>
                </w:tabs>
              </w:pPr>
            </w:pPrChange>
          </w:pPr>
          <w:del w:id="652" w:author="Matheus Zingarelli" w:date="2011-07-26T10:56:00Z">
            <w:r w:rsidRPr="004F3007" w:rsidDel="000C196A">
              <w:rPr>
                <w:rFonts w:ascii="Times New Roman" w:hAnsi="Times New Roman" w:cs="Times New Roman"/>
                <w:noProof/>
                <w:sz w:val="24"/>
                <w:szCs w:val="24"/>
                <w:rPrChange w:id="653" w:author="matheus" w:date="2011-07-25T13:04:00Z">
                  <w:rPr>
                    <w:rStyle w:val="Hyperlink"/>
                    <w:noProof/>
                  </w:rPr>
                </w:rPrChange>
              </w:rPr>
              <w:delText>Resumo</w:delText>
            </w:r>
            <w:r w:rsidRPr="004F3007" w:rsidDel="000C196A">
              <w:rPr>
                <w:rFonts w:ascii="Times New Roman" w:hAnsi="Times New Roman" w:cs="Times New Roman"/>
                <w:noProof/>
                <w:webHidden/>
                <w:sz w:val="24"/>
                <w:szCs w:val="24"/>
                <w:rPrChange w:id="654" w:author="matheus" w:date="2011-07-25T13:04:00Z">
                  <w:rPr>
                    <w:noProof/>
                    <w:webHidden/>
                  </w:rPr>
                </w:rPrChange>
              </w:rPr>
              <w:tab/>
              <w:delText>1</w:delText>
            </w:r>
          </w:del>
        </w:p>
        <w:p w:rsidR="00234CEA" w:rsidRPr="004F3007" w:rsidDel="000C196A" w:rsidRDefault="00234CEA">
          <w:pPr>
            <w:pStyle w:val="Sumrio1"/>
            <w:tabs>
              <w:tab w:val="right" w:leader="dot" w:pos="8494"/>
            </w:tabs>
            <w:spacing w:line="360" w:lineRule="auto"/>
            <w:rPr>
              <w:del w:id="655" w:author="Matheus Zingarelli" w:date="2011-07-26T10:56:00Z"/>
              <w:rFonts w:ascii="Times New Roman" w:eastAsiaTheme="minorEastAsia" w:hAnsi="Times New Roman" w:cs="Times New Roman"/>
              <w:noProof/>
              <w:sz w:val="24"/>
              <w:szCs w:val="24"/>
              <w:lang w:eastAsia="pt-BR"/>
              <w:rPrChange w:id="656" w:author="matheus" w:date="2011-07-25T13:04:00Z">
                <w:rPr>
                  <w:del w:id="657" w:author="Matheus Zingarelli" w:date="2011-07-26T10:56:00Z"/>
                  <w:rFonts w:eastAsiaTheme="minorEastAsia"/>
                  <w:noProof/>
                  <w:lang w:eastAsia="pt-BR"/>
                </w:rPr>
              </w:rPrChange>
            </w:rPr>
            <w:pPrChange w:id="658" w:author="matheus" w:date="2011-07-25T13:09:00Z">
              <w:pPr>
                <w:pStyle w:val="Sumrio1"/>
                <w:tabs>
                  <w:tab w:val="right" w:leader="dot" w:pos="8494"/>
                </w:tabs>
              </w:pPr>
            </w:pPrChange>
          </w:pPr>
          <w:del w:id="659" w:author="Matheus Zingarelli" w:date="2011-07-26T10:56:00Z">
            <w:r w:rsidRPr="004F3007" w:rsidDel="000C196A">
              <w:rPr>
                <w:rFonts w:ascii="Times New Roman" w:hAnsi="Times New Roman" w:cs="Times New Roman"/>
                <w:noProof/>
                <w:sz w:val="24"/>
                <w:szCs w:val="24"/>
                <w:rPrChange w:id="660" w:author="matheus" w:date="2011-07-25T13:04:00Z">
                  <w:rPr>
                    <w:rStyle w:val="Hyperlink"/>
                    <w:noProof/>
                  </w:rPr>
                </w:rPrChange>
              </w:rPr>
              <w:delText>Índice de Figuras</w:delText>
            </w:r>
            <w:r w:rsidRPr="004F3007" w:rsidDel="000C196A">
              <w:rPr>
                <w:rFonts w:ascii="Times New Roman" w:hAnsi="Times New Roman" w:cs="Times New Roman"/>
                <w:noProof/>
                <w:webHidden/>
                <w:sz w:val="24"/>
                <w:szCs w:val="24"/>
                <w:rPrChange w:id="661" w:author="matheus" w:date="2011-07-25T13:04:00Z">
                  <w:rPr>
                    <w:noProof/>
                    <w:webHidden/>
                  </w:rPr>
                </w:rPrChange>
              </w:rPr>
              <w:tab/>
              <w:delText>3</w:delText>
            </w:r>
          </w:del>
        </w:p>
        <w:p w:rsidR="00234CEA" w:rsidRPr="004F3007" w:rsidDel="000C196A" w:rsidRDefault="00234CEA">
          <w:pPr>
            <w:pStyle w:val="Sumrio1"/>
            <w:tabs>
              <w:tab w:val="right" w:leader="dot" w:pos="8494"/>
            </w:tabs>
            <w:spacing w:line="360" w:lineRule="auto"/>
            <w:rPr>
              <w:del w:id="662" w:author="Matheus Zingarelli" w:date="2011-07-26T10:56:00Z"/>
              <w:rFonts w:ascii="Times New Roman" w:eastAsiaTheme="minorEastAsia" w:hAnsi="Times New Roman" w:cs="Times New Roman"/>
              <w:noProof/>
              <w:sz w:val="24"/>
              <w:szCs w:val="24"/>
              <w:lang w:eastAsia="pt-BR"/>
              <w:rPrChange w:id="663" w:author="matheus" w:date="2011-07-25T13:04:00Z">
                <w:rPr>
                  <w:del w:id="664" w:author="Matheus Zingarelli" w:date="2011-07-26T10:56:00Z"/>
                  <w:rFonts w:eastAsiaTheme="minorEastAsia"/>
                  <w:noProof/>
                  <w:lang w:eastAsia="pt-BR"/>
                </w:rPr>
              </w:rPrChange>
            </w:rPr>
            <w:pPrChange w:id="665" w:author="matheus" w:date="2011-07-25T13:09:00Z">
              <w:pPr>
                <w:pStyle w:val="Sumrio1"/>
                <w:tabs>
                  <w:tab w:val="right" w:leader="dot" w:pos="8494"/>
                </w:tabs>
              </w:pPr>
            </w:pPrChange>
          </w:pPr>
          <w:del w:id="666" w:author="Matheus Zingarelli" w:date="2011-07-26T10:56:00Z">
            <w:r w:rsidRPr="004F3007" w:rsidDel="000C196A">
              <w:rPr>
                <w:rFonts w:ascii="Times New Roman" w:hAnsi="Times New Roman" w:cs="Times New Roman"/>
                <w:noProof/>
                <w:sz w:val="24"/>
                <w:szCs w:val="24"/>
                <w:rPrChange w:id="667" w:author="matheus" w:date="2011-07-25T13:04:00Z">
                  <w:rPr>
                    <w:rStyle w:val="Hyperlink"/>
                    <w:noProof/>
                  </w:rPr>
                </w:rPrChange>
              </w:rPr>
              <w:delText>Índice de Tabelas</w:delText>
            </w:r>
            <w:r w:rsidRPr="004F3007" w:rsidDel="000C196A">
              <w:rPr>
                <w:rFonts w:ascii="Times New Roman" w:hAnsi="Times New Roman" w:cs="Times New Roman"/>
                <w:noProof/>
                <w:webHidden/>
                <w:sz w:val="24"/>
                <w:szCs w:val="24"/>
                <w:rPrChange w:id="668" w:author="matheus" w:date="2011-07-25T13:04:00Z">
                  <w:rPr>
                    <w:noProof/>
                    <w:webHidden/>
                  </w:rPr>
                </w:rPrChange>
              </w:rPr>
              <w:tab/>
              <w:delText>3</w:delText>
            </w:r>
          </w:del>
        </w:p>
        <w:p w:rsidR="00234CEA" w:rsidRPr="004F3007" w:rsidDel="000C196A" w:rsidRDefault="00234CEA">
          <w:pPr>
            <w:pStyle w:val="Sumrio1"/>
            <w:tabs>
              <w:tab w:val="left" w:pos="440"/>
              <w:tab w:val="right" w:leader="dot" w:pos="8494"/>
            </w:tabs>
            <w:spacing w:line="360" w:lineRule="auto"/>
            <w:rPr>
              <w:del w:id="669" w:author="Matheus Zingarelli" w:date="2011-07-26T10:56:00Z"/>
              <w:rFonts w:ascii="Times New Roman" w:eastAsiaTheme="minorEastAsia" w:hAnsi="Times New Roman" w:cs="Times New Roman"/>
              <w:noProof/>
              <w:sz w:val="24"/>
              <w:szCs w:val="24"/>
              <w:lang w:eastAsia="pt-BR"/>
              <w:rPrChange w:id="670" w:author="matheus" w:date="2011-07-25T13:04:00Z">
                <w:rPr>
                  <w:del w:id="671" w:author="Matheus Zingarelli" w:date="2011-07-26T10:56:00Z"/>
                  <w:rFonts w:eastAsiaTheme="minorEastAsia"/>
                  <w:noProof/>
                  <w:lang w:eastAsia="pt-BR"/>
                </w:rPr>
              </w:rPrChange>
            </w:rPr>
            <w:pPrChange w:id="672" w:author="matheus" w:date="2011-07-25T13:09:00Z">
              <w:pPr>
                <w:pStyle w:val="Sumrio1"/>
                <w:tabs>
                  <w:tab w:val="left" w:pos="440"/>
                  <w:tab w:val="right" w:leader="dot" w:pos="8494"/>
                </w:tabs>
              </w:pPr>
            </w:pPrChange>
          </w:pPr>
          <w:del w:id="673" w:author="Matheus Zingarelli" w:date="2011-07-26T10:56:00Z">
            <w:r w:rsidRPr="004F3007" w:rsidDel="000C196A">
              <w:rPr>
                <w:rFonts w:ascii="Times New Roman" w:hAnsi="Times New Roman" w:cs="Times New Roman"/>
                <w:noProof/>
                <w:sz w:val="24"/>
                <w:szCs w:val="24"/>
                <w:rPrChange w:id="674" w:author="matheus" w:date="2011-07-25T13:04:00Z">
                  <w:rPr>
                    <w:rStyle w:val="Hyperlink"/>
                    <w:noProof/>
                  </w:rPr>
                </w:rPrChange>
              </w:rPr>
              <w:delText>1.</w:delText>
            </w:r>
            <w:r w:rsidRPr="004F3007" w:rsidDel="000C196A">
              <w:rPr>
                <w:rFonts w:ascii="Times New Roman" w:eastAsiaTheme="minorEastAsia" w:hAnsi="Times New Roman" w:cs="Times New Roman"/>
                <w:noProof/>
                <w:sz w:val="24"/>
                <w:szCs w:val="24"/>
                <w:lang w:eastAsia="pt-BR"/>
                <w:rPrChange w:id="675"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676" w:author="matheus" w:date="2011-07-25T13:04:00Z">
                  <w:rPr>
                    <w:rStyle w:val="Hyperlink"/>
                    <w:noProof/>
                  </w:rPr>
                </w:rPrChange>
              </w:rPr>
              <w:delText>Introdução</w:delText>
            </w:r>
            <w:r w:rsidRPr="004F3007" w:rsidDel="000C196A">
              <w:rPr>
                <w:rFonts w:ascii="Times New Roman" w:hAnsi="Times New Roman" w:cs="Times New Roman"/>
                <w:noProof/>
                <w:webHidden/>
                <w:sz w:val="24"/>
                <w:szCs w:val="24"/>
                <w:rPrChange w:id="677" w:author="matheus" w:date="2011-07-25T13:04:00Z">
                  <w:rPr>
                    <w:noProof/>
                    <w:webHidden/>
                  </w:rPr>
                </w:rPrChange>
              </w:rPr>
              <w:tab/>
              <w:delText>3</w:delText>
            </w:r>
          </w:del>
        </w:p>
        <w:p w:rsidR="00234CEA" w:rsidRPr="004F3007" w:rsidDel="000C196A" w:rsidRDefault="00234CEA">
          <w:pPr>
            <w:pStyle w:val="Sumrio1"/>
            <w:tabs>
              <w:tab w:val="left" w:pos="440"/>
              <w:tab w:val="right" w:leader="dot" w:pos="8494"/>
            </w:tabs>
            <w:spacing w:line="360" w:lineRule="auto"/>
            <w:rPr>
              <w:del w:id="678" w:author="Matheus Zingarelli" w:date="2011-07-26T10:56:00Z"/>
              <w:rFonts w:ascii="Times New Roman" w:eastAsiaTheme="minorEastAsia" w:hAnsi="Times New Roman" w:cs="Times New Roman"/>
              <w:noProof/>
              <w:sz w:val="24"/>
              <w:szCs w:val="24"/>
              <w:lang w:eastAsia="pt-BR"/>
              <w:rPrChange w:id="679" w:author="matheus" w:date="2011-07-25T13:04:00Z">
                <w:rPr>
                  <w:del w:id="680" w:author="Matheus Zingarelli" w:date="2011-07-26T10:56:00Z"/>
                  <w:rFonts w:eastAsiaTheme="minorEastAsia"/>
                  <w:noProof/>
                  <w:lang w:eastAsia="pt-BR"/>
                </w:rPr>
              </w:rPrChange>
            </w:rPr>
            <w:pPrChange w:id="681" w:author="matheus" w:date="2011-07-25T13:09:00Z">
              <w:pPr>
                <w:pStyle w:val="Sumrio1"/>
                <w:tabs>
                  <w:tab w:val="left" w:pos="440"/>
                  <w:tab w:val="right" w:leader="dot" w:pos="8494"/>
                </w:tabs>
              </w:pPr>
            </w:pPrChange>
          </w:pPr>
          <w:del w:id="682" w:author="Matheus Zingarelli" w:date="2011-07-26T10:56:00Z">
            <w:r w:rsidRPr="004F3007" w:rsidDel="000C196A">
              <w:rPr>
                <w:rFonts w:ascii="Times New Roman" w:hAnsi="Times New Roman" w:cs="Times New Roman"/>
                <w:noProof/>
                <w:sz w:val="24"/>
                <w:szCs w:val="24"/>
                <w:rPrChange w:id="683" w:author="matheus" w:date="2011-07-25T13:04:00Z">
                  <w:rPr>
                    <w:rStyle w:val="Hyperlink"/>
                    <w:noProof/>
                  </w:rPr>
                </w:rPrChange>
              </w:rPr>
              <w:delText>2.</w:delText>
            </w:r>
            <w:r w:rsidRPr="004F3007" w:rsidDel="000C196A">
              <w:rPr>
                <w:rFonts w:ascii="Times New Roman" w:eastAsiaTheme="minorEastAsia" w:hAnsi="Times New Roman" w:cs="Times New Roman"/>
                <w:noProof/>
                <w:sz w:val="24"/>
                <w:szCs w:val="24"/>
                <w:lang w:eastAsia="pt-BR"/>
                <w:rPrChange w:id="684"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685" w:author="matheus" w:date="2011-07-25T13:04:00Z">
                  <w:rPr>
                    <w:rStyle w:val="Hyperlink"/>
                    <w:noProof/>
                  </w:rPr>
                </w:rPrChange>
              </w:rPr>
              <w:delText>Fundamentos da visualização estereoscópica</w:delText>
            </w:r>
            <w:r w:rsidRPr="004F3007" w:rsidDel="000C196A">
              <w:rPr>
                <w:rFonts w:ascii="Times New Roman" w:hAnsi="Times New Roman" w:cs="Times New Roman"/>
                <w:noProof/>
                <w:webHidden/>
                <w:sz w:val="24"/>
                <w:szCs w:val="24"/>
                <w:rPrChange w:id="686" w:author="matheus" w:date="2011-07-25T13:04:00Z">
                  <w:rPr>
                    <w:noProof/>
                    <w:webHidden/>
                  </w:rPr>
                </w:rPrChange>
              </w:rPr>
              <w:tab/>
              <w:delText>5</w:delText>
            </w:r>
          </w:del>
        </w:p>
        <w:p w:rsidR="00234CEA" w:rsidRPr="004F3007" w:rsidDel="000C196A" w:rsidRDefault="00234CEA">
          <w:pPr>
            <w:pStyle w:val="Sumrio2"/>
            <w:tabs>
              <w:tab w:val="left" w:pos="880"/>
              <w:tab w:val="right" w:leader="dot" w:pos="8494"/>
            </w:tabs>
            <w:spacing w:line="360" w:lineRule="auto"/>
            <w:rPr>
              <w:del w:id="687" w:author="Matheus Zingarelli" w:date="2011-07-26T10:56:00Z"/>
              <w:rFonts w:ascii="Times New Roman" w:eastAsiaTheme="minorEastAsia" w:hAnsi="Times New Roman" w:cs="Times New Roman"/>
              <w:noProof/>
              <w:sz w:val="24"/>
              <w:szCs w:val="24"/>
              <w:lang w:eastAsia="pt-BR"/>
              <w:rPrChange w:id="688" w:author="matheus" w:date="2011-07-25T13:04:00Z">
                <w:rPr>
                  <w:del w:id="689" w:author="Matheus Zingarelli" w:date="2011-07-26T10:56:00Z"/>
                  <w:rFonts w:eastAsiaTheme="minorEastAsia"/>
                  <w:noProof/>
                  <w:lang w:eastAsia="pt-BR"/>
                </w:rPr>
              </w:rPrChange>
            </w:rPr>
            <w:pPrChange w:id="690" w:author="matheus" w:date="2011-07-25T13:09:00Z">
              <w:pPr>
                <w:pStyle w:val="Sumrio2"/>
                <w:tabs>
                  <w:tab w:val="left" w:pos="880"/>
                  <w:tab w:val="right" w:leader="dot" w:pos="8494"/>
                </w:tabs>
              </w:pPr>
            </w:pPrChange>
          </w:pPr>
          <w:del w:id="691" w:author="Matheus Zingarelli" w:date="2011-07-26T10:56:00Z">
            <w:r w:rsidRPr="004F3007" w:rsidDel="000C196A">
              <w:rPr>
                <w:rFonts w:ascii="Times New Roman" w:hAnsi="Times New Roman" w:cs="Times New Roman"/>
                <w:noProof/>
                <w:sz w:val="24"/>
                <w:szCs w:val="24"/>
                <w:rPrChange w:id="692" w:author="matheus" w:date="2011-07-25T13:04:00Z">
                  <w:rPr>
                    <w:rStyle w:val="Hyperlink"/>
                    <w:noProof/>
                  </w:rPr>
                </w:rPrChange>
              </w:rPr>
              <w:delText>2.1.</w:delText>
            </w:r>
            <w:r w:rsidRPr="004F3007" w:rsidDel="000C196A">
              <w:rPr>
                <w:rFonts w:ascii="Times New Roman" w:eastAsiaTheme="minorEastAsia" w:hAnsi="Times New Roman" w:cs="Times New Roman"/>
                <w:noProof/>
                <w:sz w:val="24"/>
                <w:szCs w:val="24"/>
                <w:lang w:eastAsia="pt-BR"/>
                <w:rPrChange w:id="693"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694" w:author="matheus" w:date="2011-07-25T13:04:00Z">
                  <w:rPr>
                    <w:rStyle w:val="Hyperlink"/>
                    <w:noProof/>
                  </w:rPr>
                </w:rPrChange>
              </w:rPr>
              <w:delText>Aspectos da visão humana</w:delText>
            </w:r>
            <w:r w:rsidRPr="004F3007" w:rsidDel="000C196A">
              <w:rPr>
                <w:rFonts w:ascii="Times New Roman" w:hAnsi="Times New Roman" w:cs="Times New Roman"/>
                <w:noProof/>
                <w:webHidden/>
                <w:sz w:val="24"/>
                <w:szCs w:val="24"/>
                <w:rPrChange w:id="695" w:author="matheus" w:date="2011-07-25T13:04:00Z">
                  <w:rPr>
                    <w:noProof/>
                    <w:webHidden/>
                  </w:rPr>
                </w:rPrChange>
              </w:rPr>
              <w:tab/>
              <w:delText>5</w:delText>
            </w:r>
          </w:del>
        </w:p>
        <w:p w:rsidR="00234CEA" w:rsidRPr="004F3007" w:rsidDel="000C196A" w:rsidRDefault="00234CEA">
          <w:pPr>
            <w:pStyle w:val="Sumrio3"/>
            <w:tabs>
              <w:tab w:val="left" w:pos="1320"/>
              <w:tab w:val="right" w:leader="dot" w:pos="8494"/>
            </w:tabs>
            <w:spacing w:line="360" w:lineRule="auto"/>
            <w:rPr>
              <w:del w:id="696" w:author="Matheus Zingarelli" w:date="2011-07-26T10:56:00Z"/>
              <w:rFonts w:ascii="Times New Roman" w:eastAsiaTheme="minorEastAsia" w:hAnsi="Times New Roman" w:cs="Times New Roman"/>
              <w:noProof/>
              <w:sz w:val="24"/>
              <w:szCs w:val="24"/>
              <w:lang w:eastAsia="pt-BR"/>
              <w:rPrChange w:id="697" w:author="matheus" w:date="2011-07-25T13:04:00Z">
                <w:rPr>
                  <w:del w:id="698" w:author="Matheus Zingarelli" w:date="2011-07-26T10:56:00Z"/>
                  <w:rFonts w:eastAsiaTheme="minorEastAsia"/>
                  <w:noProof/>
                  <w:lang w:eastAsia="pt-BR"/>
                </w:rPr>
              </w:rPrChange>
            </w:rPr>
            <w:pPrChange w:id="699" w:author="matheus" w:date="2011-07-25T13:09:00Z">
              <w:pPr>
                <w:pStyle w:val="Sumrio3"/>
                <w:tabs>
                  <w:tab w:val="left" w:pos="1320"/>
                  <w:tab w:val="right" w:leader="dot" w:pos="8494"/>
                </w:tabs>
              </w:pPr>
            </w:pPrChange>
          </w:pPr>
          <w:del w:id="700" w:author="Matheus Zingarelli" w:date="2011-07-26T10:56:00Z">
            <w:r w:rsidRPr="004F3007" w:rsidDel="000C196A">
              <w:rPr>
                <w:rFonts w:ascii="Times New Roman" w:hAnsi="Times New Roman" w:cs="Times New Roman"/>
                <w:noProof/>
                <w:sz w:val="24"/>
                <w:szCs w:val="24"/>
                <w:rPrChange w:id="701" w:author="matheus" w:date="2011-07-25T13:04:00Z">
                  <w:rPr>
                    <w:rStyle w:val="Hyperlink"/>
                    <w:noProof/>
                  </w:rPr>
                </w:rPrChange>
              </w:rPr>
              <w:delText>2.1.1.</w:delText>
            </w:r>
            <w:r w:rsidRPr="004F3007" w:rsidDel="000C196A">
              <w:rPr>
                <w:rFonts w:ascii="Times New Roman" w:eastAsiaTheme="minorEastAsia" w:hAnsi="Times New Roman" w:cs="Times New Roman"/>
                <w:noProof/>
                <w:sz w:val="24"/>
                <w:szCs w:val="24"/>
                <w:lang w:eastAsia="pt-BR"/>
                <w:rPrChange w:id="702"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03" w:author="matheus" w:date="2011-07-25T13:04:00Z">
                  <w:rPr>
                    <w:rStyle w:val="Hyperlink"/>
                    <w:noProof/>
                  </w:rPr>
                </w:rPrChange>
              </w:rPr>
              <w:delText>Informações monoculares</w:delText>
            </w:r>
            <w:r w:rsidRPr="004F3007" w:rsidDel="000C196A">
              <w:rPr>
                <w:rFonts w:ascii="Times New Roman" w:hAnsi="Times New Roman" w:cs="Times New Roman"/>
                <w:noProof/>
                <w:webHidden/>
                <w:sz w:val="24"/>
                <w:szCs w:val="24"/>
                <w:rPrChange w:id="704" w:author="matheus" w:date="2011-07-25T13:04:00Z">
                  <w:rPr>
                    <w:noProof/>
                    <w:webHidden/>
                  </w:rPr>
                </w:rPrChange>
              </w:rPr>
              <w:tab/>
              <w:delText>6</w:delText>
            </w:r>
          </w:del>
        </w:p>
        <w:p w:rsidR="00234CEA" w:rsidRPr="004F3007" w:rsidDel="000C196A" w:rsidRDefault="00234CEA">
          <w:pPr>
            <w:pStyle w:val="Sumrio3"/>
            <w:tabs>
              <w:tab w:val="left" w:pos="1320"/>
              <w:tab w:val="right" w:leader="dot" w:pos="8494"/>
            </w:tabs>
            <w:spacing w:line="360" w:lineRule="auto"/>
            <w:rPr>
              <w:del w:id="705" w:author="Matheus Zingarelli" w:date="2011-07-26T10:56:00Z"/>
              <w:rFonts w:ascii="Times New Roman" w:eastAsiaTheme="minorEastAsia" w:hAnsi="Times New Roman" w:cs="Times New Roman"/>
              <w:noProof/>
              <w:sz w:val="24"/>
              <w:szCs w:val="24"/>
              <w:lang w:eastAsia="pt-BR"/>
              <w:rPrChange w:id="706" w:author="matheus" w:date="2011-07-25T13:04:00Z">
                <w:rPr>
                  <w:del w:id="707" w:author="Matheus Zingarelli" w:date="2011-07-26T10:56:00Z"/>
                  <w:rFonts w:eastAsiaTheme="minorEastAsia"/>
                  <w:noProof/>
                  <w:lang w:eastAsia="pt-BR"/>
                </w:rPr>
              </w:rPrChange>
            </w:rPr>
            <w:pPrChange w:id="708" w:author="matheus" w:date="2011-07-25T13:09:00Z">
              <w:pPr>
                <w:pStyle w:val="Sumrio3"/>
                <w:tabs>
                  <w:tab w:val="left" w:pos="1320"/>
                  <w:tab w:val="right" w:leader="dot" w:pos="8494"/>
                </w:tabs>
              </w:pPr>
            </w:pPrChange>
          </w:pPr>
          <w:del w:id="709" w:author="Matheus Zingarelli" w:date="2011-07-26T10:56:00Z">
            <w:r w:rsidRPr="004F3007" w:rsidDel="000C196A">
              <w:rPr>
                <w:rFonts w:ascii="Times New Roman" w:hAnsi="Times New Roman" w:cs="Times New Roman"/>
                <w:noProof/>
                <w:sz w:val="24"/>
                <w:szCs w:val="24"/>
                <w:rPrChange w:id="710" w:author="matheus" w:date="2011-07-25T13:04:00Z">
                  <w:rPr>
                    <w:rStyle w:val="Hyperlink"/>
                    <w:noProof/>
                  </w:rPr>
                </w:rPrChange>
              </w:rPr>
              <w:delText>2.1.2.</w:delText>
            </w:r>
            <w:r w:rsidRPr="004F3007" w:rsidDel="000C196A">
              <w:rPr>
                <w:rFonts w:ascii="Times New Roman" w:eastAsiaTheme="minorEastAsia" w:hAnsi="Times New Roman" w:cs="Times New Roman"/>
                <w:noProof/>
                <w:sz w:val="24"/>
                <w:szCs w:val="24"/>
                <w:lang w:eastAsia="pt-BR"/>
                <w:rPrChange w:id="711"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12" w:author="matheus" w:date="2011-07-25T13:04:00Z">
                  <w:rPr>
                    <w:rStyle w:val="Hyperlink"/>
                    <w:noProof/>
                  </w:rPr>
                </w:rPrChange>
              </w:rPr>
              <w:delText>Informações oculo-motoras</w:delText>
            </w:r>
            <w:r w:rsidRPr="004F3007" w:rsidDel="000C196A">
              <w:rPr>
                <w:rFonts w:ascii="Times New Roman" w:hAnsi="Times New Roman" w:cs="Times New Roman"/>
                <w:noProof/>
                <w:webHidden/>
                <w:sz w:val="24"/>
                <w:szCs w:val="24"/>
                <w:rPrChange w:id="713" w:author="matheus" w:date="2011-07-25T13:04:00Z">
                  <w:rPr>
                    <w:noProof/>
                    <w:webHidden/>
                  </w:rPr>
                </w:rPrChange>
              </w:rPr>
              <w:tab/>
              <w:delText>7</w:delText>
            </w:r>
          </w:del>
        </w:p>
        <w:p w:rsidR="00234CEA" w:rsidRPr="004F3007" w:rsidDel="000C196A" w:rsidRDefault="00234CEA">
          <w:pPr>
            <w:pStyle w:val="Sumrio3"/>
            <w:tabs>
              <w:tab w:val="left" w:pos="1320"/>
              <w:tab w:val="right" w:leader="dot" w:pos="8494"/>
            </w:tabs>
            <w:spacing w:line="360" w:lineRule="auto"/>
            <w:rPr>
              <w:del w:id="714" w:author="Matheus Zingarelli" w:date="2011-07-26T10:56:00Z"/>
              <w:rFonts w:ascii="Times New Roman" w:eastAsiaTheme="minorEastAsia" w:hAnsi="Times New Roman" w:cs="Times New Roman"/>
              <w:noProof/>
              <w:sz w:val="24"/>
              <w:szCs w:val="24"/>
              <w:lang w:eastAsia="pt-BR"/>
              <w:rPrChange w:id="715" w:author="matheus" w:date="2011-07-25T13:04:00Z">
                <w:rPr>
                  <w:del w:id="716" w:author="Matheus Zingarelli" w:date="2011-07-26T10:56:00Z"/>
                  <w:rFonts w:eastAsiaTheme="minorEastAsia"/>
                  <w:noProof/>
                  <w:lang w:eastAsia="pt-BR"/>
                </w:rPr>
              </w:rPrChange>
            </w:rPr>
            <w:pPrChange w:id="717" w:author="matheus" w:date="2011-07-25T13:09:00Z">
              <w:pPr>
                <w:pStyle w:val="Sumrio3"/>
                <w:tabs>
                  <w:tab w:val="left" w:pos="1320"/>
                  <w:tab w:val="right" w:leader="dot" w:pos="8494"/>
                </w:tabs>
              </w:pPr>
            </w:pPrChange>
          </w:pPr>
          <w:del w:id="718" w:author="Matheus Zingarelli" w:date="2011-07-26T10:56:00Z">
            <w:r w:rsidRPr="004F3007" w:rsidDel="000C196A">
              <w:rPr>
                <w:rFonts w:ascii="Times New Roman" w:hAnsi="Times New Roman" w:cs="Times New Roman"/>
                <w:noProof/>
                <w:sz w:val="24"/>
                <w:szCs w:val="24"/>
                <w:rPrChange w:id="719" w:author="matheus" w:date="2011-07-25T13:04:00Z">
                  <w:rPr>
                    <w:rStyle w:val="Hyperlink"/>
                    <w:noProof/>
                  </w:rPr>
                </w:rPrChange>
              </w:rPr>
              <w:delText>2.1.3.</w:delText>
            </w:r>
            <w:r w:rsidRPr="004F3007" w:rsidDel="000C196A">
              <w:rPr>
                <w:rFonts w:ascii="Times New Roman" w:eastAsiaTheme="minorEastAsia" w:hAnsi="Times New Roman" w:cs="Times New Roman"/>
                <w:noProof/>
                <w:sz w:val="24"/>
                <w:szCs w:val="24"/>
                <w:lang w:eastAsia="pt-BR"/>
                <w:rPrChange w:id="720"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21" w:author="matheus" w:date="2011-07-25T13:04:00Z">
                  <w:rPr>
                    <w:rStyle w:val="Hyperlink"/>
                    <w:noProof/>
                  </w:rPr>
                </w:rPrChange>
              </w:rPr>
              <w:delText>Informações estereoscópicas</w:delText>
            </w:r>
            <w:r w:rsidRPr="004F3007" w:rsidDel="000C196A">
              <w:rPr>
                <w:rFonts w:ascii="Times New Roman" w:hAnsi="Times New Roman" w:cs="Times New Roman"/>
                <w:noProof/>
                <w:webHidden/>
                <w:sz w:val="24"/>
                <w:szCs w:val="24"/>
                <w:rPrChange w:id="722" w:author="matheus" w:date="2011-07-25T13:04:00Z">
                  <w:rPr>
                    <w:noProof/>
                    <w:webHidden/>
                  </w:rPr>
                </w:rPrChange>
              </w:rPr>
              <w:tab/>
              <w:delText>8</w:delText>
            </w:r>
          </w:del>
        </w:p>
        <w:p w:rsidR="00234CEA" w:rsidRPr="004F3007" w:rsidDel="000C196A" w:rsidRDefault="00234CEA">
          <w:pPr>
            <w:pStyle w:val="Sumrio2"/>
            <w:tabs>
              <w:tab w:val="left" w:pos="880"/>
              <w:tab w:val="right" w:leader="dot" w:pos="8494"/>
            </w:tabs>
            <w:spacing w:line="360" w:lineRule="auto"/>
            <w:rPr>
              <w:del w:id="723" w:author="Matheus Zingarelli" w:date="2011-07-26T10:56:00Z"/>
              <w:rFonts w:ascii="Times New Roman" w:eastAsiaTheme="minorEastAsia" w:hAnsi="Times New Roman" w:cs="Times New Roman"/>
              <w:noProof/>
              <w:sz w:val="24"/>
              <w:szCs w:val="24"/>
              <w:lang w:eastAsia="pt-BR"/>
              <w:rPrChange w:id="724" w:author="matheus" w:date="2011-07-25T13:04:00Z">
                <w:rPr>
                  <w:del w:id="725" w:author="Matheus Zingarelli" w:date="2011-07-26T10:56:00Z"/>
                  <w:rFonts w:eastAsiaTheme="minorEastAsia"/>
                  <w:noProof/>
                  <w:lang w:eastAsia="pt-BR"/>
                </w:rPr>
              </w:rPrChange>
            </w:rPr>
            <w:pPrChange w:id="726" w:author="matheus" w:date="2011-07-25T13:09:00Z">
              <w:pPr>
                <w:pStyle w:val="Sumrio2"/>
                <w:tabs>
                  <w:tab w:val="left" w:pos="880"/>
                  <w:tab w:val="right" w:leader="dot" w:pos="8494"/>
                </w:tabs>
              </w:pPr>
            </w:pPrChange>
          </w:pPr>
          <w:del w:id="727" w:author="Matheus Zingarelli" w:date="2011-07-26T10:56:00Z">
            <w:r w:rsidRPr="004F3007" w:rsidDel="000C196A">
              <w:rPr>
                <w:rFonts w:ascii="Times New Roman" w:hAnsi="Times New Roman" w:cs="Times New Roman"/>
                <w:noProof/>
                <w:sz w:val="24"/>
                <w:szCs w:val="24"/>
                <w:rPrChange w:id="728" w:author="matheus" w:date="2011-07-25T13:04:00Z">
                  <w:rPr>
                    <w:rStyle w:val="Hyperlink"/>
                    <w:noProof/>
                  </w:rPr>
                </w:rPrChange>
              </w:rPr>
              <w:delText>2.2.</w:delText>
            </w:r>
            <w:r w:rsidRPr="004F3007" w:rsidDel="000C196A">
              <w:rPr>
                <w:rFonts w:ascii="Times New Roman" w:eastAsiaTheme="minorEastAsia" w:hAnsi="Times New Roman" w:cs="Times New Roman"/>
                <w:noProof/>
                <w:sz w:val="24"/>
                <w:szCs w:val="24"/>
                <w:lang w:eastAsia="pt-BR"/>
                <w:rPrChange w:id="729"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30" w:author="matheus" w:date="2011-07-25T13:04:00Z">
                  <w:rPr>
                    <w:rStyle w:val="Hyperlink"/>
                    <w:noProof/>
                  </w:rPr>
                </w:rPrChange>
              </w:rPr>
              <w:delText>Tipos de visualização estereoscópica</w:delText>
            </w:r>
            <w:r w:rsidRPr="004F3007" w:rsidDel="000C196A">
              <w:rPr>
                <w:rFonts w:ascii="Times New Roman" w:hAnsi="Times New Roman" w:cs="Times New Roman"/>
                <w:noProof/>
                <w:webHidden/>
                <w:sz w:val="24"/>
                <w:szCs w:val="24"/>
                <w:rPrChange w:id="731" w:author="matheus" w:date="2011-07-25T13:04:00Z">
                  <w:rPr>
                    <w:noProof/>
                    <w:webHidden/>
                  </w:rPr>
                </w:rPrChange>
              </w:rPr>
              <w:tab/>
              <w:delText>10</w:delText>
            </w:r>
          </w:del>
        </w:p>
        <w:p w:rsidR="00234CEA" w:rsidRPr="004F3007" w:rsidDel="000C196A" w:rsidRDefault="00234CEA">
          <w:pPr>
            <w:pStyle w:val="Sumrio3"/>
            <w:tabs>
              <w:tab w:val="left" w:pos="1320"/>
              <w:tab w:val="right" w:leader="dot" w:pos="8494"/>
            </w:tabs>
            <w:spacing w:line="360" w:lineRule="auto"/>
            <w:rPr>
              <w:del w:id="732" w:author="Matheus Zingarelli" w:date="2011-07-26T10:56:00Z"/>
              <w:rFonts w:ascii="Times New Roman" w:eastAsiaTheme="minorEastAsia" w:hAnsi="Times New Roman" w:cs="Times New Roman"/>
              <w:noProof/>
              <w:sz w:val="24"/>
              <w:szCs w:val="24"/>
              <w:lang w:eastAsia="pt-BR"/>
              <w:rPrChange w:id="733" w:author="matheus" w:date="2011-07-25T13:04:00Z">
                <w:rPr>
                  <w:del w:id="734" w:author="Matheus Zingarelli" w:date="2011-07-26T10:56:00Z"/>
                  <w:rFonts w:eastAsiaTheme="minorEastAsia"/>
                  <w:noProof/>
                  <w:lang w:eastAsia="pt-BR"/>
                </w:rPr>
              </w:rPrChange>
            </w:rPr>
            <w:pPrChange w:id="735" w:author="matheus" w:date="2011-07-25T13:09:00Z">
              <w:pPr>
                <w:pStyle w:val="Sumrio3"/>
                <w:tabs>
                  <w:tab w:val="left" w:pos="1320"/>
                  <w:tab w:val="right" w:leader="dot" w:pos="8494"/>
                </w:tabs>
              </w:pPr>
            </w:pPrChange>
          </w:pPr>
          <w:del w:id="736" w:author="Matheus Zingarelli" w:date="2011-07-26T10:56:00Z">
            <w:r w:rsidRPr="004F3007" w:rsidDel="000C196A">
              <w:rPr>
                <w:rFonts w:ascii="Times New Roman" w:hAnsi="Times New Roman" w:cs="Times New Roman"/>
                <w:noProof/>
                <w:sz w:val="24"/>
                <w:szCs w:val="24"/>
                <w:rPrChange w:id="737" w:author="matheus" w:date="2011-07-25T13:04:00Z">
                  <w:rPr>
                    <w:rStyle w:val="Hyperlink"/>
                    <w:noProof/>
                  </w:rPr>
                </w:rPrChange>
              </w:rPr>
              <w:delText>2.2.1.</w:delText>
            </w:r>
            <w:r w:rsidRPr="004F3007" w:rsidDel="000C196A">
              <w:rPr>
                <w:rFonts w:ascii="Times New Roman" w:eastAsiaTheme="minorEastAsia" w:hAnsi="Times New Roman" w:cs="Times New Roman"/>
                <w:noProof/>
                <w:sz w:val="24"/>
                <w:szCs w:val="24"/>
                <w:lang w:eastAsia="pt-BR"/>
                <w:rPrChange w:id="738"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39" w:author="matheus" w:date="2011-07-25T13:04:00Z">
                  <w:rPr>
                    <w:rStyle w:val="Hyperlink"/>
                    <w:noProof/>
                  </w:rPr>
                </w:rPrChange>
              </w:rPr>
              <w:delText>Estereoscopia anaglífica</w:delText>
            </w:r>
            <w:r w:rsidRPr="004F3007" w:rsidDel="000C196A">
              <w:rPr>
                <w:rFonts w:ascii="Times New Roman" w:hAnsi="Times New Roman" w:cs="Times New Roman"/>
                <w:noProof/>
                <w:webHidden/>
                <w:sz w:val="24"/>
                <w:szCs w:val="24"/>
                <w:rPrChange w:id="740" w:author="matheus" w:date="2011-07-25T13:04:00Z">
                  <w:rPr>
                    <w:noProof/>
                    <w:webHidden/>
                  </w:rPr>
                </w:rPrChange>
              </w:rPr>
              <w:tab/>
              <w:delText>11</w:delText>
            </w:r>
          </w:del>
        </w:p>
        <w:p w:rsidR="00234CEA" w:rsidRPr="004F3007" w:rsidDel="000C196A" w:rsidRDefault="00234CEA">
          <w:pPr>
            <w:pStyle w:val="Sumrio3"/>
            <w:tabs>
              <w:tab w:val="left" w:pos="1320"/>
              <w:tab w:val="right" w:leader="dot" w:pos="8494"/>
            </w:tabs>
            <w:spacing w:line="360" w:lineRule="auto"/>
            <w:rPr>
              <w:del w:id="741" w:author="Matheus Zingarelli" w:date="2011-07-26T10:56:00Z"/>
              <w:rFonts w:ascii="Times New Roman" w:eastAsiaTheme="minorEastAsia" w:hAnsi="Times New Roman" w:cs="Times New Roman"/>
              <w:noProof/>
              <w:sz w:val="24"/>
              <w:szCs w:val="24"/>
              <w:lang w:eastAsia="pt-BR"/>
              <w:rPrChange w:id="742" w:author="matheus" w:date="2011-07-25T13:04:00Z">
                <w:rPr>
                  <w:del w:id="743" w:author="Matheus Zingarelli" w:date="2011-07-26T10:56:00Z"/>
                  <w:rFonts w:eastAsiaTheme="minorEastAsia"/>
                  <w:noProof/>
                  <w:lang w:eastAsia="pt-BR"/>
                </w:rPr>
              </w:rPrChange>
            </w:rPr>
            <w:pPrChange w:id="744" w:author="matheus" w:date="2011-07-25T13:09:00Z">
              <w:pPr>
                <w:pStyle w:val="Sumrio3"/>
                <w:tabs>
                  <w:tab w:val="left" w:pos="1320"/>
                  <w:tab w:val="right" w:leader="dot" w:pos="8494"/>
                </w:tabs>
              </w:pPr>
            </w:pPrChange>
          </w:pPr>
          <w:del w:id="745" w:author="Matheus Zingarelli" w:date="2011-07-26T10:56:00Z">
            <w:r w:rsidRPr="004F3007" w:rsidDel="000C196A">
              <w:rPr>
                <w:rFonts w:ascii="Times New Roman" w:hAnsi="Times New Roman" w:cs="Times New Roman"/>
                <w:noProof/>
                <w:sz w:val="24"/>
                <w:szCs w:val="24"/>
                <w:rPrChange w:id="746" w:author="matheus" w:date="2011-07-25T13:04:00Z">
                  <w:rPr>
                    <w:rStyle w:val="Hyperlink"/>
                    <w:noProof/>
                  </w:rPr>
                </w:rPrChange>
              </w:rPr>
              <w:delText>2.2.2.</w:delText>
            </w:r>
            <w:r w:rsidRPr="004F3007" w:rsidDel="000C196A">
              <w:rPr>
                <w:rFonts w:ascii="Times New Roman" w:eastAsiaTheme="minorEastAsia" w:hAnsi="Times New Roman" w:cs="Times New Roman"/>
                <w:noProof/>
                <w:sz w:val="24"/>
                <w:szCs w:val="24"/>
                <w:lang w:eastAsia="pt-BR"/>
                <w:rPrChange w:id="747"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48" w:author="matheus" w:date="2011-07-25T13:04:00Z">
                  <w:rPr>
                    <w:rStyle w:val="Hyperlink"/>
                    <w:noProof/>
                  </w:rPr>
                </w:rPrChange>
              </w:rPr>
              <w:delText>Luz polarizada</w:delText>
            </w:r>
            <w:r w:rsidRPr="004F3007" w:rsidDel="000C196A">
              <w:rPr>
                <w:rFonts w:ascii="Times New Roman" w:hAnsi="Times New Roman" w:cs="Times New Roman"/>
                <w:noProof/>
                <w:webHidden/>
                <w:sz w:val="24"/>
                <w:szCs w:val="24"/>
                <w:rPrChange w:id="749" w:author="matheus" w:date="2011-07-25T13:04:00Z">
                  <w:rPr>
                    <w:noProof/>
                    <w:webHidden/>
                  </w:rPr>
                </w:rPrChange>
              </w:rPr>
              <w:tab/>
              <w:delText>12</w:delText>
            </w:r>
          </w:del>
        </w:p>
        <w:p w:rsidR="00234CEA" w:rsidRPr="004F3007" w:rsidDel="000C196A" w:rsidRDefault="00234CEA">
          <w:pPr>
            <w:pStyle w:val="Sumrio3"/>
            <w:tabs>
              <w:tab w:val="left" w:pos="1320"/>
              <w:tab w:val="right" w:leader="dot" w:pos="8494"/>
            </w:tabs>
            <w:spacing w:line="360" w:lineRule="auto"/>
            <w:rPr>
              <w:del w:id="750" w:author="Matheus Zingarelli" w:date="2011-07-26T10:56:00Z"/>
              <w:rFonts w:ascii="Times New Roman" w:eastAsiaTheme="minorEastAsia" w:hAnsi="Times New Roman" w:cs="Times New Roman"/>
              <w:noProof/>
              <w:sz w:val="24"/>
              <w:szCs w:val="24"/>
              <w:lang w:eastAsia="pt-BR"/>
              <w:rPrChange w:id="751" w:author="matheus" w:date="2011-07-25T13:04:00Z">
                <w:rPr>
                  <w:del w:id="752" w:author="Matheus Zingarelli" w:date="2011-07-26T10:56:00Z"/>
                  <w:rFonts w:eastAsiaTheme="minorEastAsia"/>
                  <w:noProof/>
                  <w:lang w:eastAsia="pt-BR"/>
                </w:rPr>
              </w:rPrChange>
            </w:rPr>
            <w:pPrChange w:id="753" w:author="matheus" w:date="2011-07-25T13:09:00Z">
              <w:pPr>
                <w:pStyle w:val="Sumrio3"/>
                <w:tabs>
                  <w:tab w:val="left" w:pos="1320"/>
                  <w:tab w:val="right" w:leader="dot" w:pos="8494"/>
                </w:tabs>
              </w:pPr>
            </w:pPrChange>
          </w:pPr>
          <w:del w:id="754" w:author="Matheus Zingarelli" w:date="2011-07-26T10:56:00Z">
            <w:r w:rsidRPr="004F3007" w:rsidDel="000C196A">
              <w:rPr>
                <w:rFonts w:ascii="Times New Roman" w:hAnsi="Times New Roman" w:cs="Times New Roman"/>
                <w:noProof/>
                <w:sz w:val="24"/>
                <w:szCs w:val="24"/>
                <w:rPrChange w:id="755" w:author="matheus" w:date="2011-07-25T13:04:00Z">
                  <w:rPr>
                    <w:rStyle w:val="Hyperlink"/>
                    <w:noProof/>
                  </w:rPr>
                </w:rPrChange>
              </w:rPr>
              <w:delText>2.2.3.</w:delText>
            </w:r>
            <w:r w:rsidRPr="004F3007" w:rsidDel="000C196A">
              <w:rPr>
                <w:rFonts w:ascii="Times New Roman" w:eastAsiaTheme="minorEastAsia" w:hAnsi="Times New Roman" w:cs="Times New Roman"/>
                <w:noProof/>
                <w:sz w:val="24"/>
                <w:szCs w:val="24"/>
                <w:lang w:eastAsia="pt-BR"/>
                <w:rPrChange w:id="756"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57" w:author="matheus" w:date="2011-07-25T13:04:00Z">
                  <w:rPr>
                    <w:rStyle w:val="Hyperlink"/>
                    <w:noProof/>
                  </w:rPr>
                </w:rPrChange>
              </w:rPr>
              <w:delText>Óculos obturadores</w:delText>
            </w:r>
            <w:r w:rsidRPr="004F3007" w:rsidDel="000C196A">
              <w:rPr>
                <w:rFonts w:ascii="Times New Roman" w:hAnsi="Times New Roman" w:cs="Times New Roman"/>
                <w:noProof/>
                <w:webHidden/>
                <w:sz w:val="24"/>
                <w:szCs w:val="24"/>
                <w:rPrChange w:id="758" w:author="matheus" w:date="2011-07-25T13:04:00Z">
                  <w:rPr>
                    <w:noProof/>
                    <w:webHidden/>
                  </w:rPr>
                </w:rPrChange>
              </w:rPr>
              <w:tab/>
              <w:delText>12</w:delText>
            </w:r>
          </w:del>
        </w:p>
        <w:p w:rsidR="00234CEA" w:rsidRPr="004F3007" w:rsidDel="000C196A" w:rsidRDefault="00234CEA">
          <w:pPr>
            <w:pStyle w:val="Sumrio3"/>
            <w:tabs>
              <w:tab w:val="left" w:pos="1320"/>
              <w:tab w:val="right" w:leader="dot" w:pos="8494"/>
            </w:tabs>
            <w:spacing w:line="360" w:lineRule="auto"/>
            <w:rPr>
              <w:del w:id="759" w:author="Matheus Zingarelli" w:date="2011-07-26T10:56:00Z"/>
              <w:rFonts w:ascii="Times New Roman" w:eastAsiaTheme="minorEastAsia" w:hAnsi="Times New Roman" w:cs="Times New Roman"/>
              <w:noProof/>
              <w:sz w:val="24"/>
              <w:szCs w:val="24"/>
              <w:lang w:eastAsia="pt-BR"/>
              <w:rPrChange w:id="760" w:author="matheus" w:date="2011-07-25T13:04:00Z">
                <w:rPr>
                  <w:del w:id="761" w:author="Matheus Zingarelli" w:date="2011-07-26T10:56:00Z"/>
                  <w:rFonts w:eastAsiaTheme="minorEastAsia"/>
                  <w:noProof/>
                  <w:lang w:eastAsia="pt-BR"/>
                </w:rPr>
              </w:rPrChange>
            </w:rPr>
            <w:pPrChange w:id="762" w:author="matheus" w:date="2011-07-25T13:09:00Z">
              <w:pPr>
                <w:pStyle w:val="Sumrio3"/>
                <w:tabs>
                  <w:tab w:val="left" w:pos="1320"/>
                  <w:tab w:val="right" w:leader="dot" w:pos="8494"/>
                </w:tabs>
              </w:pPr>
            </w:pPrChange>
          </w:pPr>
          <w:del w:id="763" w:author="Matheus Zingarelli" w:date="2011-07-26T10:56:00Z">
            <w:r w:rsidRPr="004F3007" w:rsidDel="000C196A">
              <w:rPr>
                <w:rFonts w:ascii="Times New Roman" w:hAnsi="Times New Roman" w:cs="Times New Roman"/>
                <w:noProof/>
                <w:sz w:val="24"/>
                <w:szCs w:val="24"/>
                <w:rPrChange w:id="764" w:author="matheus" w:date="2011-07-25T13:04:00Z">
                  <w:rPr>
                    <w:rStyle w:val="Hyperlink"/>
                    <w:noProof/>
                  </w:rPr>
                </w:rPrChange>
              </w:rPr>
              <w:delText>2.2.4.</w:delText>
            </w:r>
            <w:r w:rsidRPr="004F3007" w:rsidDel="000C196A">
              <w:rPr>
                <w:rFonts w:ascii="Times New Roman" w:eastAsiaTheme="minorEastAsia" w:hAnsi="Times New Roman" w:cs="Times New Roman"/>
                <w:noProof/>
                <w:sz w:val="24"/>
                <w:szCs w:val="24"/>
                <w:lang w:eastAsia="pt-BR"/>
                <w:rPrChange w:id="765"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66" w:author="matheus" w:date="2011-07-25T13:04:00Z">
                  <w:rPr>
                    <w:rStyle w:val="Hyperlink"/>
                    <w:noProof/>
                  </w:rPr>
                </w:rPrChange>
              </w:rPr>
              <w:delText>Monitores Autoestereoscópicos</w:delText>
            </w:r>
            <w:r w:rsidRPr="004F3007" w:rsidDel="000C196A">
              <w:rPr>
                <w:rFonts w:ascii="Times New Roman" w:hAnsi="Times New Roman" w:cs="Times New Roman"/>
                <w:noProof/>
                <w:webHidden/>
                <w:sz w:val="24"/>
                <w:szCs w:val="24"/>
                <w:rPrChange w:id="767" w:author="matheus" w:date="2011-07-25T13:04:00Z">
                  <w:rPr>
                    <w:noProof/>
                    <w:webHidden/>
                  </w:rPr>
                </w:rPrChange>
              </w:rPr>
              <w:tab/>
              <w:delText>13</w:delText>
            </w:r>
          </w:del>
        </w:p>
        <w:p w:rsidR="00234CEA" w:rsidRPr="004F3007" w:rsidDel="000C196A" w:rsidRDefault="00234CEA">
          <w:pPr>
            <w:pStyle w:val="Sumrio2"/>
            <w:tabs>
              <w:tab w:val="left" w:pos="880"/>
              <w:tab w:val="right" w:leader="dot" w:pos="8494"/>
            </w:tabs>
            <w:spacing w:line="360" w:lineRule="auto"/>
            <w:rPr>
              <w:del w:id="768" w:author="Matheus Zingarelli" w:date="2011-07-26T10:56:00Z"/>
              <w:rFonts w:ascii="Times New Roman" w:eastAsiaTheme="minorEastAsia" w:hAnsi="Times New Roman" w:cs="Times New Roman"/>
              <w:noProof/>
              <w:sz w:val="24"/>
              <w:szCs w:val="24"/>
              <w:lang w:eastAsia="pt-BR"/>
              <w:rPrChange w:id="769" w:author="matheus" w:date="2011-07-25T13:04:00Z">
                <w:rPr>
                  <w:del w:id="770" w:author="Matheus Zingarelli" w:date="2011-07-26T10:56:00Z"/>
                  <w:rFonts w:eastAsiaTheme="minorEastAsia"/>
                  <w:noProof/>
                  <w:lang w:eastAsia="pt-BR"/>
                </w:rPr>
              </w:rPrChange>
            </w:rPr>
            <w:pPrChange w:id="771" w:author="matheus" w:date="2011-07-25T13:09:00Z">
              <w:pPr>
                <w:pStyle w:val="Sumrio2"/>
                <w:tabs>
                  <w:tab w:val="left" w:pos="880"/>
                  <w:tab w:val="right" w:leader="dot" w:pos="8494"/>
                </w:tabs>
              </w:pPr>
            </w:pPrChange>
          </w:pPr>
          <w:del w:id="772" w:author="Matheus Zingarelli" w:date="2011-07-26T10:56:00Z">
            <w:r w:rsidRPr="004F3007" w:rsidDel="000C196A">
              <w:rPr>
                <w:rFonts w:ascii="Times New Roman" w:hAnsi="Times New Roman" w:cs="Times New Roman"/>
                <w:noProof/>
                <w:sz w:val="24"/>
                <w:szCs w:val="24"/>
                <w:rPrChange w:id="773" w:author="matheus" w:date="2011-07-25T13:04:00Z">
                  <w:rPr>
                    <w:rStyle w:val="Hyperlink"/>
                    <w:noProof/>
                  </w:rPr>
                </w:rPrChange>
              </w:rPr>
              <w:delText>2.3.</w:delText>
            </w:r>
            <w:r w:rsidRPr="004F3007" w:rsidDel="000C196A">
              <w:rPr>
                <w:rFonts w:ascii="Times New Roman" w:eastAsiaTheme="minorEastAsia" w:hAnsi="Times New Roman" w:cs="Times New Roman"/>
                <w:noProof/>
                <w:sz w:val="24"/>
                <w:szCs w:val="24"/>
                <w:lang w:eastAsia="pt-BR"/>
                <w:rPrChange w:id="774"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75" w:author="matheus" w:date="2011-07-25T13:04:00Z">
                  <w:rPr>
                    <w:rStyle w:val="Hyperlink"/>
                    <w:noProof/>
                  </w:rPr>
                </w:rPrChange>
              </w:rPr>
              <w:delText>Aplicações</w:delText>
            </w:r>
            <w:r w:rsidRPr="004F3007" w:rsidDel="000C196A">
              <w:rPr>
                <w:rFonts w:ascii="Times New Roman" w:hAnsi="Times New Roman" w:cs="Times New Roman"/>
                <w:noProof/>
                <w:webHidden/>
                <w:sz w:val="24"/>
                <w:szCs w:val="24"/>
                <w:rPrChange w:id="776" w:author="matheus" w:date="2011-07-25T13:04:00Z">
                  <w:rPr>
                    <w:noProof/>
                    <w:webHidden/>
                  </w:rPr>
                </w:rPrChange>
              </w:rPr>
              <w:tab/>
              <w:delText>14</w:delText>
            </w:r>
          </w:del>
        </w:p>
        <w:p w:rsidR="00234CEA" w:rsidRPr="004F3007" w:rsidDel="000C196A" w:rsidRDefault="00234CEA">
          <w:pPr>
            <w:pStyle w:val="Sumrio1"/>
            <w:tabs>
              <w:tab w:val="left" w:pos="440"/>
              <w:tab w:val="right" w:leader="dot" w:pos="8494"/>
            </w:tabs>
            <w:spacing w:line="360" w:lineRule="auto"/>
            <w:rPr>
              <w:del w:id="777" w:author="Matheus Zingarelli" w:date="2011-07-26T10:56:00Z"/>
              <w:rFonts w:ascii="Times New Roman" w:eastAsiaTheme="minorEastAsia" w:hAnsi="Times New Roman" w:cs="Times New Roman"/>
              <w:noProof/>
              <w:sz w:val="24"/>
              <w:szCs w:val="24"/>
              <w:lang w:eastAsia="pt-BR"/>
              <w:rPrChange w:id="778" w:author="matheus" w:date="2011-07-25T13:04:00Z">
                <w:rPr>
                  <w:del w:id="779" w:author="Matheus Zingarelli" w:date="2011-07-26T10:56:00Z"/>
                  <w:rFonts w:eastAsiaTheme="minorEastAsia"/>
                  <w:noProof/>
                  <w:lang w:eastAsia="pt-BR"/>
                </w:rPr>
              </w:rPrChange>
            </w:rPr>
            <w:pPrChange w:id="780" w:author="matheus" w:date="2011-07-25T13:09:00Z">
              <w:pPr>
                <w:pStyle w:val="Sumrio1"/>
                <w:tabs>
                  <w:tab w:val="left" w:pos="440"/>
                  <w:tab w:val="right" w:leader="dot" w:pos="8494"/>
                </w:tabs>
              </w:pPr>
            </w:pPrChange>
          </w:pPr>
          <w:del w:id="781" w:author="Matheus Zingarelli" w:date="2011-07-26T10:56:00Z">
            <w:r w:rsidRPr="004F3007" w:rsidDel="000C196A">
              <w:rPr>
                <w:rFonts w:ascii="Times New Roman" w:hAnsi="Times New Roman" w:cs="Times New Roman"/>
                <w:noProof/>
                <w:sz w:val="24"/>
                <w:szCs w:val="24"/>
                <w:rPrChange w:id="782" w:author="matheus" w:date="2011-07-25T13:04:00Z">
                  <w:rPr>
                    <w:rStyle w:val="Hyperlink"/>
                    <w:noProof/>
                  </w:rPr>
                </w:rPrChange>
              </w:rPr>
              <w:delText>3.</w:delText>
            </w:r>
            <w:r w:rsidRPr="004F3007" w:rsidDel="000C196A">
              <w:rPr>
                <w:rFonts w:ascii="Times New Roman" w:eastAsiaTheme="minorEastAsia" w:hAnsi="Times New Roman" w:cs="Times New Roman"/>
                <w:noProof/>
                <w:sz w:val="24"/>
                <w:szCs w:val="24"/>
                <w:lang w:eastAsia="pt-BR"/>
                <w:rPrChange w:id="783"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84" w:author="matheus" w:date="2011-07-25T13:04:00Z">
                  <w:rPr>
                    <w:rStyle w:val="Hyperlink"/>
                    <w:noProof/>
                  </w:rPr>
                </w:rPrChange>
              </w:rPr>
              <w:delText>Aspectos de codificação e compressão estereoscópica</w:delText>
            </w:r>
            <w:r w:rsidRPr="004F3007" w:rsidDel="000C196A">
              <w:rPr>
                <w:rFonts w:ascii="Times New Roman" w:hAnsi="Times New Roman" w:cs="Times New Roman"/>
                <w:noProof/>
                <w:webHidden/>
                <w:sz w:val="24"/>
                <w:szCs w:val="24"/>
                <w:rPrChange w:id="785" w:author="matheus" w:date="2011-07-25T13:04:00Z">
                  <w:rPr>
                    <w:noProof/>
                    <w:webHidden/>
                  </w:rPr>
                </w:rPrChange>
              </w:rPr>
              <w:tab/>
              <w:delText>15</w:delText>
            </w:r>
          </w:del>
        </w:p>
        <w:p w:rsidR="00234CEA" w:rsidRPr="004F3007" w:rsidDel="000C196A" w:rsidRDefault="00234CEA">
          <w:pPr>
            <w:pStyle w:val="Sumrio2"/>
            <w:tabs>
              <w:tab w:val="left" w:pos="880"/>
              <w:tab w:val="right" w:leader="dot" w:pos="8494"/>
            </w:tabs>
            <w:spacing w:line="360" w:lineRule="auto"/>
            <w:rPr>
              <w:del w:id="786" w:author="Matheus Zingarelli" w:date="2011-07-26T10:56:00Z"/>
              <w:rFonts w:ascii="Times New Roman" w:eastAsiaTheme="minorEastAsia" w:hAnsi="Times New Roman" w:cs="Times New Roman"/>
              <w:noProof/>
              <w:sz w:val="24"/>
              <w:szCs w:val="24"/>
              <w:lang w:eastAsia="pt-BR"/>
              <w:rPrChange w:id="787" w:author="matheus" w:date="2011-07-25T13:04:00Z">
                <w:rPr>
                  <w:del w:id="788" w:author="Matheus Zingarelli" w:date="2011-07-26T10:56:00Z"/>
                  <w:rFonts w:eastAsiaTheme="minorEastAsia"/>
                  <w:noProof/>
                  <w:lang w:eastAsia="pt-BR"/>
                </w:rPr>
              </w:rPrChange>
            </w:rPr>
            <w:pPrChange w:id="789" w:author="matheus" w:date="2011-07-25T13:09:00Z">
              <w:pPr>
                <w:pStyle w:val="Sumrio2"/>
                <w:tabs>
                  <w:tab w:val="left" w:pos="880"/>
                  <w:tab w:val="right" w:leader="dot" w:pos="8494"/>
                </w:tabs>
              </w:pPr>
            </w:pPrChange>
          </w:pPr>
          <w:del w:id="790" w:author="Matheus Zingarelli" w:date="2011-07-26T10:56:00Z">
            <w:r w:rsidRPr="004F3007" w:rsidDel="000C196A">
              <w:rPr>
                <w:rFonts w:ascii="Times New Roman" w:hAnsi="Times New Roman" w:cs="Times New Roman"/>
                <w:noProof/>
                <w:sz w:val="24"/>
                <w:szCs w:val="24"/>
                <w:rPrChange w:id="791" w:author="matheus" w:date="2011-07-25T13:04:00Z">
                  <w:rPr>
                    <w:rStyle w:val="Hyperlink"/>
                    <w:noProof/>
                  </w:rPr>
                </w:rPrChange>
              </w:rPr>
              <w:delText>3.1.</w:delText>
            </w:r>
            <w:r w:rsidRPr="004F3007" w:rsidDel="000C196A">
              <w:rPr>
                <w:rFonts w:ascii="Times New Roman" w:eastAsiaTheme="minorEastAsia" w:hAnsi="Times New Roman" w:cs="Times New Roman"/>
                <w:noProof/>
                <w:sz w:val="24"/>
                <w:szCs w:val="24"/>
                <w:lang w:eastAsia="pt-BR"/>
                <w:rPrChange w:id="792"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93" w:author="matheus" w:date="2011-07-25T13:04:00Z">
                  <w:rPr>
                    <w:rStyle w:val="Hyperlink"/>
                    <w:noProof/>
                  </w:rPr>
                </w:rPrChange>
              </w:rPr>
              <w:delText>Espaço de cores e subamostragem de crominância</w:delText>
            </w:r>
            <w:r w:rsidRPr="004F3007" w:rsidDel="000C196A">
              <w:rPr>
                <w:rFonts w:ascii="Times New Roman" w:hAnsi="Times New Roman" w:cs="Times New Roman"/>
                <w:noProof/>
                <w:webHidden/>
                <w:sz w:val="24"/>
                <w:szCs w:val="24"/>
                <w:rPrChange w:id="794" w:author="matheus" w:date="2011-07-25T13:04:00Z">
                  <w:rPr>
                    <w:noProof/>
                    <w:webHidden/>
                  </w:rPr>
                </w:rPrChange>
              </w:rPr>
              <w:tab/>
              <w:delText>15</w:delText>
            </w:r>
          </w:del>
        </w:p>
        <w:p w:rsidR="00234CEA" w:rsidRPr="004F3007" w:rsidDel="000C196A" w:rsidRDefault="00234CEA">
          <w:pPr>
            <w:pStyle w:val="Sumrio2"/>
            <w:tabs>
              <w:tab w:val="left" w:pos="880"/>
              <w:tab w:val="right" w:leader="dot" w:pos="8494"/>
            </w:tabs>
            <w:spacing w:line="360" w:lineRule="auto"/>
            <w:rPr>
              <w:del w:id="795" w:author="Matheus Zingarelli" w:date="2011-07-26T10:56:00Z"/>
              <w:rFonts w:ascii="Times New Roman" w:eastAsiaTheme="minorEastAsia" w:hAnsi="Times New Roman" w:cs="Times New Roman"/>
              <w:noProof/>
              <w:sz w:val="24"/>
              <w:szCs w:val="24"/>
              <w:lang w:eastAsia="pt-BR"/>
              <w:rPrChange w:id="796" w:author="matheus" w:date="2011-07-25T13:04:00Z">
                <w:rPr>
                  <w:del w:id="797" w:author="Matheus Zingarelli" w:date="2011-07-26T10:56:00Z"/>
                  <w:rFonts w:eastAsiaTheme="minorEastAsia"/>
                  <w:noProof/>
                  <w:lang w:eastAsia="pt-BR"/>
                </w:rPr>
              </w:rPrChange>
            </w:rPr>
            <w:pPrChange w:id="798" w:author="matheus" w:date="2011-07-25T13:09:00Z">
              <w:pPr>
                <w:pStyle w:val="Sumrio2"/>
                <w:tabs>
                  <w:tab w:val="left" w:pos="880"/>
                  <w:tab w:val="right" w:leader="dot" w:pos="8494"/>
                </w:tabs>
              </w:pPr>
            </w:pPrChange>
          </w:pPr>
          <w:del w:id="799" w:author="Matheus Zingarelli" w:date="2011-07-26T10:56:00Z">
            <w:r w:rsidRPr="004F3007" w:rsidDel="000C196A">
              <w:rPr>
                <w:rFonts w:ascii="Times New Roman" w:hAnsi="Times New Roman" w:cs="Times New Roman"/>
                <w:noProof/>
                <w:sz w:val="24"/>
                <w:szCs w:val="24"/>
                <w:rPrChange w:id="800" w:author="matheus" w:date="2011-07-25T13:04:00Z">
                  <w:rPr>
                    <w:rStyle w:val="Hyperlink"/>
                    <w:noProof/>
                  </w:rPr>
                </w:rPrChange>
              </w:rPr>
              <w:delText>3.2.</w:delText>
            </w:r>
            <w:r w:rsidRPr="004F3007" w:rsidDel="000C196A">
              <w:rPr>
                <w:rFonts w:ascii="Times New Roman" w:eastAsiaTheme="minorEastAsia" w:hAnsi="Times New Roman" w:cs="Times New Roman"/>
                <w:noProof/>
                <w:sz w:val="24"/>
                <w:szCs w:val="24"/>
                <w:lang w:eastAsia="pt-BR"/>
                <w:rPrChange w:id="801"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02" w:author="matheus" w:date="2011-07-25T13:04:00Z">
                  <w:rPr>
                    <w:rStyle w:val="Hyperlink"/>
                    <w:noProof/>
                  </w:rPr>
                </w:rPrChange>
              </w:rPr>
              <w:delText>Codificação estereoscópica</w:delText>
            </w:r>
            <w:r w:rsidRPr="004F3007" w:rsidDel="000C196A">
              <w:rPr>
                <w:rFonts w:ascii="Times New Roman" w:hAnsi="Times New Roman" w:cs="Times New Roman"/>
                <w:noProof/>
                <w:webHidden/>
                <w:sz w:val="24"/>
                <w:szCs w:val="24"/>
                <w:rPrChange w:id="803" w:author="matheus" w:date="2011-07-25T13:04:00Z">
                  <w:rPr>
                    <w:noProof/>
                    <w:webHidden/>
                  </w:rPr>
                </w:rPrChange>
              </w:rPr>
              <w:tab/>
              <w:delText>18</w:delText>
            </w:r>
          </w:del>
        </w:p>
        <w:p w:rsidR="00234CEA" w:rsidRPr="004F3007" w:rsidDel="000C196A" w:rsidRDefault="00234CEA">
          <w:pPr>
            <w:pStyle w:val="Sumrio3"/>
            <w:tabs>
              <w:tab w:val="left" w:pos="1320"/>
              <w:tab w:val="right" w:leader="dot" w:pos="8494"/>
            </w:tabs>
            <w:spacing w:line="360" w:lineRule="auto"/>
            <w:rPr>
              <w:del w:id="804" w:author="Matheus Zingarelli" w:date="2011-07-26T10:56:00Z"/>
              <w:rFonts w:ascii="Times New Roman" w:eastAsiaTheme="minorEastAsia" w:hAnsi="Times New Roman" w:cs="Times New Roman"/>
              <w:noProof/>
              <w:sz w:val="24"/>
              <w:szCs w:val="24"/>
              <w:lang w:eastAsia="pt-BR"/>
              <w:rPrChange w:id="805" w:author="matheus" w:date="2011-07-25T13:04:00Z">
                <w:rPr>
                  <w:del w:id="806" w:author="Matheus Zingarelli" w:date="2011-07-26T10:56:00Z"/>
                  <w:rFonts w:eastAsiaTheme="minorEastAsia"/>
                  <w:noProof/>
                  <w:lang w:eastAsia="pt-BR"/>
                </w:rPr>
              </w:rPrChange>
            </w:rPr>
            <w:pPrChange w:id="807" w:author="matheus" w:date="2011-07-25T13:09:00Z">
              <w:pPr>
                <w:pStyle w:val="Sumrio3"/>
                <w:tabs>
                  <w:tab w:val="left" w:pos="1320"/>
                  <w:tab w:val="right" w:leader="dot" w:pos="8494"/>
                </w:tabs>
              </w:pPr>
            </w:pPrChange>
          </w:pPr>
          <w:del w:id="808" w:author="Matheus Zingarelli" w:date="2011-07-26T10:56:00Z">
            <w:r w:rsidRPr="004F3007" w:rsidDel="000C196A">
              <w:rPr>
                <w:rFonts w:ascii="Times New Roman" w:hAnsi="Times New Roman" w:cs="Times New Roman"/>
                <w:noProof/>
                <w:sz w:val="24"/>
                <w:szCs w:val="24"/>
                <w:rPrChange w:id="809" w:author="matheus" w:date="2011-07-25T13:04:00Z">
                  <w:rPr>
                    <w:rStyle w:val="Hyperlink"/>
                    <w:noProof/>
                  </w:rPr>
                </w:rPrChange>
              </w:rPr>
              <w:delText>3.2.1.</w:delText>
            </w:r>
            <w:r w:rsidRPr="004F3007" w:rsidDel="000C196A">
              <w:rPr>
                <w:rFonts w:ascii="Times New Roman" w:eastAsiaTheme="minorEastAsia" w:hAnsi="Times New Roman" w:cs="Times New Roman"/>
                <w:noProof/>
                <w:sz w:val="24"/>
                <w:szCs w:val="24"/>
                <w:lang w:eastAsia="pt-BR"/>
                <w:rPrChange w:id="810"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11" w:author="matheus" w:date="2011-07-25T13:04:00Z">
                  <w:rPr>
                    <w:rStyle w:val="Hyperlink"/>
                    <w:noProof/>
                  </w:rPr>
                </w:rPrChange>
              </w:rPr>
              <w:delText>Codificação convencional</w:delText>
            </w:r>
            <w:r w:rsidRPr="004F3007" w:rsidDel="000C196A">
              <w:rPr>
                <w:rFonts w:ascii="Times New Roman" w:hAnsi="Times New Roman" w:cs="Times New Roman"/>
                <w:noProof/>
                <w:webHidden/>
                <w:sz w:val="24"/>
                <w:szCs w:val="24"/>
                <w:rPrChange w:id="812" w:author="matheus" w:date="2011-07-25T13:04:00Z">
                  <w:rPr>
                    <w:noProof/>
                    <w:webHidden/>
                  </w:rPr>
                </w:rPrChange>
              </w:rPr>
              <w:tab/>
              <w:delText>18</w:delText>
            </w:r>
          </w:del>
        </w:p>
        <w:p w:rsidR="00234CEA" w:rsidRPr="004F3007" w:rsidDel="000C196A" w:rsidRDefault="00234CEA">
          <w:pPr>
            <w:pStyle w:val="Sumrio3"/>
            <w:tabs>
              <w:tab w:val="left" w:pos="1320"/>
              <w:tab w:val="right" w:leader="dot" w:pos="8494"/>
            </w:tabs>
            <w:spacing w:line="360" w:lineRule="auto"/>
            <w:rPr>
              <w:del w:id="813" w:author="Matheus Zingarelli" w:date="2011-07-26T10:56:00Z"/>
              <w:rFonts w:ascii="Times New Roman" w:eastAsiaTheme="minorEastAsia" w:hAnsi="Times New Roman" w:cs="Times New Roman"/>
              <w:noProof/>
              <w:sz w:val="24"/>
              <w:szCs w:val="24"/>
              <w:lang w:eastAsia="pt-BR"/>
              <w:rPrChange w:id="814" w:author="matheus" w:date="2011-07-25T13:04:00Z">
                <w:rPr>
                  <w:del w:id="815" w:author="Matheus Zingarelli" w:date="2011-07-26T10:56:00Z"/>
                  <w:rFonts w:eastAsiaTheme="minorEastAsia"/>
                  <w:noProof/>
                  <w:lang w:eastAsia="pt-BR"/>
                </w:rPr>
              </w:rPrChange>
            </w:rPr>
            <w:pPrChange w:id="816" w:author="matheus" w:date="2011-07-25T13:09:00Z">
              <w:pPr>
                <w:pStyle w:val="Sumrio3"/>
                <w:tabs>
                  <w:tab w:val="left" w:pos="1320"/>
                  <w:tab w:val="right" w:leader="dot" w:pos="8494"/>
                </w:tabs>
              </w:pPr>
            </w:pPrChange>
          </w:pPr>
          <w:del w:id="817" w:author="Matheus Zingarelli" w:date="2011-07-26T10:56:00Z">
            <w:r w:rsidRPr="004F3007" w:rsidDel="000C196A">
              <w:rPr>
                <w:rFonts w:ascii="Times New Roman" w:hAnsi="Times New Roman" w:cs="Times New Roman"/>
                <w:noProof/>
                <w:sz w:val="24"/>
                <w:szCs w:val="24"/>
                <w:rPrChange w:id="818" w:author="matheus" w:date="2011-07-25T13:04:00Z">
                  <w:rPr>
                    <w:rStyle w:val="Hyperlink"/>
                    <w:noProof/>
                  </w:rPr>
                </w:rPrChange>
              </w:rPr>
              <w:delText>3.2.2.</w:delText>
            </w:r>
            <w:r w:rsidRPr="004F3007" w:rsidDel="000C196A">
              <w:rPr>
                <w:rFonts w:ascii="Times New Roman" w:eastAsiaTheme="minorEastAsia" w:hAnsi="Times New Roman" w:cs="Times New Roman"/>
                <w:noProof/>
                <w:sz w:val="24"/>
                <w:szCs w:val="24"/>
                <w:lang w:eastAsia="pt-BR"/>
                <w:rPrChange w:id="819"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20" w:author="matheus" w:date="2011-07-25T13:04:00Z">
                  <w:rPr>
                    <w:rStyle w:val="Hyperlink"/>
                    <w:noProof/>
                  </w:rPr>
                </w:rPrChange>
              </w:rPr>
              <w:delText>Codificação baseada em vídeo e profundidade</w:delText>
            </w:r>
            <w:r w:rsidRPr="004F3007" w:rsidDel="000C196A">
              <w:rPr>
                <w:rFonts w:ascii="Times New Roman" w:hAnsi="Times New Roman" w:cs="Times New Roman"/>
                <w:noProof/>
                <w:webHidden/>
                <w:sz w:val="24"/>
                <w:szCs w:val="24"/>
                <w:rPrChange w:id="821" w:author="matheus" w:date="2011-07-25T13:04:00Z">
                  <w:rPr>
                    <w:noProof/>
                    <w:webHidden/>
                  </w:rPr>
                </w:rPrChange>
              </w:rPr>
              <w:tab/>
              <w:delText>19</w:delText>
            </w:r>
          </w:del>
        </w:p>
        <w:p w:rsidR="00234CEA" w:rsidRPr="004F3007" w:rsidDel="000C196A" w:rsidRDefault="00234CEA">
          <w:pPr>
            <w:pStyle w:val="Sumrio3"/>
            <w:tabs>
              <w:tab w:val="left" w:pos="1320"/>
              <w:tab w:val="right" w:leader="dot" w:pos="8494"/>
            </w:tabs>
            <w:spacing w:line="360" w:lineRule="auto"/>
            <w:rPr>
              <w:del w:id="822" w:author="Matheus Zingarelli" w:date="2011-07-26T10:56:00Z"/>
              <w:rFonts w:ascii="Times New Roman" w:eastAsiaTheme="minorEastAsia" w:hAnsi="Times New Roman" w:cs="Times New Roman"/>
              <w:noProof/>
              <w:sz w:val="24"/>
              <w:szCs w:val="24"/>
              <w:lang w:eastAsia="pt-BR"/>
              <w:rPrChange w:id="823" w:author="matheus" w:date="2011-07-25T13:04:00Z">
                <w:rPr>
                  <w:del w:id="824" w:author="Matheus Zingarelli" w:date="2011-07-26T10:56:00Z"/>
                  <w:rFonts w:eastAsiaTheme="minorEastAsia"/>
                  <w:noProof/>
                  <w:lang w:eastAsia="pt-BR"/>
                </w:rPr>
              </w:rPrChange>
            </w:rPr>
            <w:pPrChange w:id="825" w:author="matheus" w:date="2011-07-25T13:09:00Z">
              <w:pPr>
                <w:pStyle w:val="Sumrio3"/>
                <w:tabs>
                  <w:tab w:val="left" w:pos="1320"/>
                  <w:tab w:val="right" w:leader="dot" w:pos="8494"/>
                </w:tabs>
              </w:pPr>
            </w:pPrChange>
          </w:pPr>
          <w:del w:id="826" w:author="Matheus Zingarelli" w:date="2011-07-26T10:56:00Z">
            <w:r w:rsidRPr="004F3007" w:rsidDel="000C196A">
              <w:rPr>
                <w:rFonts w:ascii="Times New Roman" w:hAnsi="Times New Roman" w:cs="Times New Roman"/>
                <w:noProof/>
                <w:sz w:val="24"/>
                <w:szCs w:val="24"/>
                <w:rPrChange w:id="827" w:author="matheus" w:date="2011-07-25T13:04:00Z">
                  <w:rPr>
                    <w:rStyle w:val="Hyperlink"/>
                    <w:noProof/>
                  </w:rPr>
                </w:rPrChange>
              </w:rPr>
              <w:delText>3.2.3.</w:delText>
            </w:r>
            <w:r w:rsidRPr="004F3007" w:rsidDel="000C196A">
              <w:rPr>
                <w:rFonts w:ascii="Times New Roman" w:eastAsiaTheme="minorEastAsia" w:hAnsi="Times New Roman" w:cs="Times New Roman"/>
                <w:noProof/>
                <w:sz w:val="24"/>
                <w:szCs w:val="24"/>
                <w:lang w:eastAsia="pt-BR"/>
                <w:rPrChange w:id="828"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29" w:author="matheus" w:date="2011-07-25T13:04:00Z">
                  <w:rPr>
                    <w:rStyle w:val="Hyperlink"/>
                    <w:noProof/>
                  </w:rPr>
                </w:rPrChange>
              </w:rPr>
              <w:delText>Compressão</w:delText>
            </w:r>
            <w:r w:rsidRPr="004F3007" w:rsidDel="000C196A">
              <w:rPr>
                <w:rFonts w:ascii="Times New Roman" w:hAnsi="Times New Roman" w:cs="Times New Roman"/>
                <w:noProof/>
                <w:webHidden/>
                <w:sz w:val="24"/>
                <w:szCs w:val="24"/>
                <w:rPrChange w:id="830" w:author="matheus" w:date="2011-07-25T13:04:00Z">
                  <w:rPr>
                    <w:noProof/>
                    <w:webHidden/>
                  </w:rPr>
                </w:rPrChange>
              </w:rPr>
              <w:tab/>
              <w:delText>20</w:delText>
            </w:r>
          </w:del>
        </w:p>
        <w:p w:rsidR="00234CEA" w:rsidRPr="004F3007" w:rsidDel="000C196A" w:rsidRDefault="00234CEA">
          <w:pPr>
            <w:pStyle w:val="Sumrio3"/>
            <w:tabs>
              <w:tab w:val="left" w:pos="1320"/>
              <w:tab w:val="right" w:leader="dot" w:pos="8494"/>
            </w:tabs>
            <w:spacing w:line="360" w:lineRule="auto"/>
            <w:rPr>
              <w:del w:id="831" w:author="Matheus Zingarelli" w:date="2011-07-26T10:56:00Z"/>
              <w:rFonts w:ascii="Times New Roman" w:eastAsiaTheme="minorEastAsia" w:hAnsi="Times New Roman" w:cs="Times New Roman"/>
              <w:noProof/>
              <w:sz w:val="24"/>
              <w:szCs w:val="24"/>
              <w:lang w:eastAsia="pt-BR"/>
              <w:rPrChange w:id="832" w:author="matheus" w:date="2011-07-25T13:04:00Z">
                <w:rPr>
                  <w:del w:id="833" w:author="Matheus Zingarelli" w:date="2011-07-26T10:56:00Z"/>
                  <w:rFonts w:eastAsiaTheme="minorEastAsia"/>
                  <w:noProof/>
                  <w:lang w:eastAsia="pt-BR"/>
                </w:rPr>
              </w:rPrChange>
            </w:rPr>
            <w:pPrChange w:id="834" w:author="matheus" w:date="2011-07-25T13:09:00Z">
              <w:pPr>
                <w:pStyle w:val="Sumrio3"/>
                <w:tabs>
                  <w:tab w:val="left" w:pos="1320"/>
                  <w:tab w:val="right" w:leader="dot" w:pos="8494"/>
                </w:tabs>
              </w:pPr>
            </w:pPrChange>
          </w:pPr>
          <w:del w:id="835" w:author="Matheus Zingarelli" w:date="2011-07-26T10:56:00Z">
            <w:r w:rsidRPr="004F3007" w:rsidDel="000C196A">
              <w:rPr>
                <w:rFonts w:ascii="Times New Roman" w:hAnsi="Times New Roman" w:cs="Times New Roman"/>
                <w:noProof/>
                <w:sz w:val="24"/>
                <w:szCs w:val="24"/>
                <w:rPrChange w:id="836" w:author="matheus" w:date="2011-07-25T13:04:00Z">
                  <w:rPr>
                    <w:rStyle w:val="Hyperlink"/>
                    <w:noProof/>
                  </w:rPr>
                </w:rPrChange>
              </w:rPr>
              <w:delText>3.2.4.</w:delText>
            </w:r>
            <w:r w:rsidRPr="004F3007" w:rsidDel="000C196A">
              <w:rPr>
                <w:rFonts w:ascii="Times New Roman" w:eastAsiaTheme="minorEastAsia" w:hAnsi="Times New Roman" w:cs="Times New Roman"/>
                <w:noProof/>
                <w:sz w:val="24"/>
                <w:szCs w:val="24"/>
                <w:lang w:eastAsia="pt-BR"/>
                <w:rPrChange w:id="837"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38" w:author="matheus" w:date="2011-07-25T13:04:00Z">
                  <w:rPr>
                    <w:rStyle w:val="Hyperlink"/>
                    <w:noProof/>
                  </w:rPr>
                </w:rPrChange>
              </w:rPr>
              <w:delText>Limitações na codificação de imagens e vídeos estereoscópicos</w:delText>
            </w:r>
            <w:r w:rsidRPr="004F3007" w:rsidDel="000C196A">
              <w:rPr>
                <w:rFonts w:ascii="Times New Roman" w:hAnsi="Times New Roman" w:cs="Times New Roman"/>
                <w:noProof/>
                <w:webHidden/>
                <w:sz w:val="24"/>
                <w:szCs w:val="24"/>
                <w:rPrChange w:id="839" w:author="matheus" w:date="2011-07-25T13:04:00Z">
                  <w:rPr>
                    <w:noProof/>
                    <w:webHidden/>
                  </w:rPr>
                </w:rPrChange>
              </w:rPr>
              <w:tab/>
              <w:delText>21</w:delText>
            </w:r>
          </w:del>
        </w:p>
        <w:p w:rsidR="00234CEA" w:rsidRPr="004F3007" w:rsidDel="000C196A" w:rsidRDefault="00234CEA">
          <w:pPr>
            <w:pStyle w:val="Sumrio1"/>
            <w:tabs>
              <w:tab w:val="left" w:pos="440"/>
              <w:tab w:val="right" w:leader="dot" w:pos="8494"/>
            </w:tabs>
            <w:spacing w:line="360" w:lineRule="auto"/>
            <w:rPr>
              <w:del w:id="840" w:author="Matheus Zingarelli" w:date="2011-07-26T10:56:00Z"/>
              <w:rFonts w:ascii="Times New Roman" w:eastAsiaTheme="minorEastAsia" w:hAnsi="Times New Roman" w:cs="Times New Roman"/>
              <w:noProof/>
              <w:sz w:val="24"/>
              <w:szCs w:val="24"/>
              <w:lang w:eastAsia="pt-BR"/>
              <w:rPrChange w:id="841" w:author="matheus" w:date="2011-07-25T13:04:00Z">
                <w:rPr>
                  <w:del w:id="842" w:author="Matheus Zingarelli" w:date="2011-07-26T10:56:00Z"/>
                  <w:rFonts w:eastAsiaTheme="minorEastAsia"/>
                  <w:noProof/>
                  <w:lang w:eastAsia="pt-BR"/>
                </w:rPr>
              </w:rPrChange>
            </w:rPr>
            <w:pPrChange w:id="843" w:author="matheus" w:date="2011-07-25T13:09:00Z">
              <w:pPr>
                <w:pStyle w:val="Sumrio1"/>
                <w:tabs>
                  <w:tab w:val="left" w:pos="440"/>
                  <w:tab w:val="right" w:leader="dot" w:pos="8494"/>
                </w:tabs>
              </w:pPr>
            </w:pPrChange>
          </w:pPr>
          <w:del w:id="844" w:author="Matheus Zingarelli" w:date="2011-07-26T10:56:00Z">
            <w:r w:rsidRPr="004F3007" w:rsidDel="000C196A">
              <w:rPr>
                <w:rFonts w:ascii="Times New Roman" w:hAnsi="Times New Roman" w:cs="Times New Roman"/>
                <w:noProof/>
                <w:sz w:val="24"/>
                <w:szCs w:val="24"/>
                <w:rPrChange w:id="845" w:author="matheus" w:date="2011-07-25T13:04:00Z">
                  <w:rPr>
                    <w:rStyle w:val="Hyperlink"/>
                    <w:noProof/>
                  </w:rPr>
                </w:rPrChange>
              </w:rPr>
              <w:delText>4.</w:delText>
            </w:r>
            <w:r w:rsidRPr="004F3007" w:rsidDel="000C196A">
              <w:rPr>
                <w:rFonts w:ascii="Times New Roman" w:eastAsiaTheme="minorEastAsia" w:hAnsi="Times New Roman" w:cs="Times New Roman"/>
                <w:noProof/>
                <w:sz w:val="24"/>
                <w:szCs w:val="24"/>
                <w:lang w:eastAsia="pt-BR"/>
                <w:rPrChange w:id="846"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47" w:author="matheus" w:date="2011-07-25T13:04:00Z">
                  <w:rPr>
                    <w:rStyle w:val="Hyperlink"/>
                    <w:noProof/>
                  </w:rPr>
                </w:rPrChange>
              </w:rPr>
              <w:delText>Proposta de trabalho</w:delText>
            </w:r>
            <w:r w:rsidRPr="004F3007" w:rsidDel="000C196A">
              <w:rPr>
                <w:rFonts w:ascii="Times New Roman" w:hAnsi="Times New Roman" w:cs="Times New Roman"/>
                <w:noProof/>
                <w:webHidden/>
                <w:sz w:val="24"/>
                <w:szCs w:val="24"/>
                <w:rPrChange w:id="848" w:author="matheus" w:date="2011-07-25T13:04:00Z">
                  <w:rPr>
                    <w:noProof/>
                    <w:webHidden/>
                  </w:rPr>
                </w:rPrChange>
              </w:rPr>
              <w:tab/>
              <w:delText>22</w:delText>
            </w:r>
          </w:del>
        </w:p>
        <w:p w:rsidR="00234CEA" w:rsidRPr="004F3007" w:rsidDel="000C196A" w:rsidRDefault="00234CEA">
          <w:pPr>
            <w:pStyle w:val="Sumrio2"/>
            <w:tabs>
              <w:tab w:val="left" w:pos="880"/>
              <w:tab w:val="right" w:leader="dot" w:pos="8494"/>
            </w:tabs>
            <w:spacing w:line="360" w:lineRule="auto"/>
            <w:rPr>
              <w:del w:id="849" w:author="Matheus Zingarelli" w:date="2011-07-26T10:56:00Z"/>
              <w:rFonts w:ascii="Times New Roman" w:eastAsiaTheme="minorEastAsia" w:hAnsi="Times New Roman" w:cs="Times New Roman"/>
              <w:noProof/>
              <w:sz w:val="24"/>
              <w:szCs w:val="24"/>
              <w:lang w:eastAsia="pt-BR"/>
              <w:rPrChange w:id="850" w:author="matheus" w:date="2011-07-25T13:04:00Z">
                <w:rPr>
                  <w:del w:id="851" w:author="Matheus Zingarelli" w:date="2011-07-26T10:56:00Z"/>
                  <w:rFonts w:eastAsiaTheme="minorEastAsia"/>
                  <w:noProof/>
                  <w:lang w:eastAsia="pt-BR"/>
                </w:rPr>
              </w:rPrChange>
            </w:rPr>
            <w:pPrChange w:id="852" w:author="matheus" w:date="2011-07-25T13:09:00Z">
              <w:pPr>
                <w:pStyle w:val="Sumrio2"/>
                <w:tabs>
                  <w:tab w:val="left" w:pos="880"/>
                  <w:tab w:val="right" w:leader="dot" w:pos="8494"/>
                </w:tabs>
              </w:pPr>
            </w:pPrChange>
          </w:pPr>
          <w:del w:id="853" w:author="Matheus Zingarelli" w:date="2011-07-26T10:56:00Z">
            <w:r w:rsidRPr="004F3007" w:rsidDel="000C196A">
              <w:rPr>
                <w:rFonts w:ascii="Times New Roman" w:hAnsi="Times New Roman" w:cs="Times New Roman"/>
                <w:noProof/>
                <w:sz w:val="24"/>
                <w:szCs w:val="24"/>
                <w:rPrChange w:id="854" w:author="matheus" w:date="2011-07-25T13:04:00Z">
                  <w:rPr>
                    <w:rStyle w:val="Hyperlink"/>
                    <w:noProof/>
                  </w:rPr>
                </w:rPrChange>
              </w:rPr>
              <w:delText>4.1.</w:delText>
            </w:r>
            <w:r w:rsidRPr="004F3007" w:rsidDel="000C196A">
              <w:rPr>
                <w:rFonts w:ascii="Times New Roman" w:eastAsiaTheme="minorEastAsia" w:hAnsi="Times New Roman" w:cs="Times New Roman"/>
                <w:noProof/>
                <w:sz w:val="24"/>
                <w:szCs w:val="24"/>
                <w:lang w:eastAsia="pt-BR"/>
                <w:rPrChange w:id="855"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56" w:author="matheus" w:date="2011-07-25T13:04:00Z">
                  <w:rPr>
                    <w:rStyle w:val="Hyperlink"/>
                    <w:noProof/>
                  </w:rPr>
                </w:rPrChange>
              </w:rPr>
              <w:delText>Apresentação da proposta</w:delText>
            </w:r>
            <w:r w:rsidRPr="004F3007" w:rsidDel="000C196A">
              <w:rPr>
                <w:rFonts w:ascii="Times New Roman" w:hAnsi="Times New Roman" w:cs="Times New Roman"/>
                <w:noProof/>
                <w:webHidden/>
                <w:sz w:val="24"/>
                <w:szCs w:val="24"/>
                <w:rPrChange w:id="857" w:author="matheus" w:date="2011-07-25T13:04:00Z">
                  <w:rPr>
                    <w:noProof/>
                    <w:webHidden/>
                  </w:rPr>
                </w:rPrChange>
              </w:rPr>
              <w:tab/>
              <w:delText>22</w:delText>
            </w:r>
          </w:del>
        </w:p>
        <w:p w:rsidR="00234CEA" w:rsidRPr="004F3007" w:rsidDel="000C196A" w:rsidRDefault="00234CEA">
          <w:pPr>
            <w:pStyle w:val="Sumrio2"/>
            <w:tabs>
              <w:tab w:val="left" w:pos="880"/>
              <w:tab w:val="right" w:leader="dot" w:pos="8494"/>
            </w:tabs>
            <w:spacing w:line="360" w:lineRule="auto"/>
            <w:rPr>
              <w:del w:id="858" w:author="Matheus Zingarelli" w:date="2011-07-26T10:56:00Z"/>
              <w:rFonts w:ascii="Times New Roman" w:eastAsiaTheme="minorEastAsia" w:hAnsi="Times New Roman" w:cs="Times New Roman"/>
              <w:noProof/>
              <w:sz w:val="24"/>
              <w:szCs w:val="24"/>
              <w:lang w:eastAsia="pt-BR"/>
              <w:rPrChange w:id="859" w:author="matheus" w:date="2011-07-25T13:04:00Z">
                <w:rPr>
                  <w:del w:id="860" w:author="Matheus Zingarelli" w:date="2011-07-26T10:56:00Z"/>
                  <w:rFonts w:eastAsiaTheme="minorEastAsia"/>
                  <w:noProof/>
                  <w:lang w:eastAsia="pt-BR"/>
                </w:rPr>
              </w:rPrChange>
            </w:rPr>
            <w:pPrChange w:id="861" w:author="matheus" w:date="2011-07-25T13:09:00Z">
              <w:pPr>
                <w:pStyle w:val="Sumrio2"/>
                <w:tabs>
                  <w:tab w:val="left" w:pos="880"/>
                  <w:tab w:val="right" w:leader="dot" w:pos="8494"/>
                </w:tabs>
              </w:pPr>
            </w:pPrChange>
          </w:pPr>
          <w:del w:id="862" w:author="Matheus Zingarelli" w:date="2011-07-26T10:56:00Z">
            <w:r w:rsidRPr="004F3007" w:rsidDel="000C196A">
              <w:rPr>
                <w:rFonts w:ascii="Times New Roman" w:hAnsi="Times New Roman" w:cs="Times New Roman"/>
                <w:noProof/>
                <w:sz w:val="24"/>
                <w:szCs w:val="24"/>
                <w:rPrChange w:id="863" w:author="matheus" w:date="2011-07-25T13:04:00Z">
                  <w:rPr>
                    <w:rStyle w:val="Hyperlink"/>
                    <w:noProof/>
                  </w:rPr>
                </w:rPrChange>
              </w:rPr>
              <w:delText>4.2.</w:delText>
            </w:r>
            <w:r w:rsidRPr="004F3007" w:rsidDel="000C196A">
              <w:rPr>
                <w:rFonts w:ascii="Times New Roman" w:eastAsiaTheme="minorEastAsia" w:hAnsi="Times New Roman" w:cs="Times New Roman"/>
                <w:noProof/>
                <w:sz w:val="24"/>
                <w:szCs w:val="24"/>
                <w:lang w:eastAsia="pt-BR"/>
                <w:rPrChange w:id="864"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65" w:author="matheus" w:date="2011-07-25T13:04:00Z">
                  <w:rPr>
                    <w:rStyle w:val="Hyperlink"/>
                    <w:noProof/>
                  </w:rPr>
                </w:rPrChange>
              </w:rPr>
              <w:delText>Atividades realizadas</w:delText>
            </w:r>
            <w:r w:rsidRPr="004F3007" w:rsidDel="000C196A">
              <w:rPr>
                <w:rFonts w:ascii="Times New Roman" w:hAnsi="Times New Roman" w:cs="Times New Roman"/>
                <w:noProof/>
                <w:webHidden/>
                <w:sz w:val="24"/>
                <w:szCs w:val="24"/>
                <w:rPrChange w:id="866" w:author="matheus" w:date="2011-07-25T13:04:00Z">
                  <w:rPr>
                    <w:noProof/>
                    <w:webHidden/>
                  </w:rPr>
                </w:rPrChange>
              </w:rPr>
              <w:tab/>
              <w:delText>23</w:delText>
            </w:r>
          </w:del>
        </w:p>
        <w:p w:rsidR="00234CEA" w:rsidRPr="004F3007" w:rsidDel="000C196A" w:rsidRDefault="00234CEA">
          <w:pPr>
            <w:pStyle w:val="Sumrio2"/>
            <w:tabs>
              <w:tab w:val="left" w:pos="880"/>
              <w:tab w:val="right" w:leader="dot" w:pos="8494"/>
            </w:tabs>
            <w:spacing w:line="360" w:lineRule="auto"/>
            <w:rPr>
              <w:del w:id="867" w:author="Matheus Zingarelli" w:date="2011-07-26T10:56:00Z"/>
              <w:rFonts w:ascii="Times New Roman" w:eastAsiaTheme="minorEastAsia" w:hAnsi="Times New Roman" w:cs="Times New Roman"/>
              <w:noProof/>
              <w:sz w:val="24"/>
              <w:szCs w:val="24"/>
              <w:lang w:eastAsia="pt-BR"/>
              <w:rPrChange w:id="868" w:author="matheus" w:date="2011-07-25T13:04:00Z">
                <w:rPr>
                  <w:del w:id="869" w:author="Matheus Zingarelli" w:date="2011-07-26T10:56:00Z"/>
                  <w:rFonts w:eastAsiaTheme="minorEastAsia"/>
                  <w:noProof/>
                  <w:lang w:eastAsia="pt-BR"/>
                </w:rPr>
              </w:rPrChange>
            </w:rPr>
            <w:pPrChange w:id="870" w:author="matheus" w:date="2011-07-25T13:09:00Z">
              <w:pPr>
                <w:pStyle w:val="Sumrio2"/>
                <w:tabs>
                  <w:tab w:val="left" w:pos="880"/>
                  <w:tab w:val="right" w:leader="dot" w:pos="8494"/>
                </w:tabs>
              </w:pPr>
            </w:pPrChange>
          </w:pPr>
          <w:del w:id="871" w:author="Matheus Zingarelli" w:date="2011-07-26T10:56:00Z">
            <w:r w:rsidRPr="004F3007" w:rsidDel="000C196A">
              <w:rPr>
                <w:rFonts w:ascii="Times New Roman" w:hAnsi="Times New Roman" w:cs="Times New Roman"/>
                <w:noProof/>
                <w:sz w:val="24"/>
                <w:szCs w:val="24"/>
                <w:rPrChange w:id="872" w:author="matheus" w:date="2011-07-25T13:04:00Z">
                  <w:rPr>
                    <w:rStyle w:val="Hyperlink"/>
                    <w:noProof/>
                  </w:rPr>
                </w:rPrChange>
              </w:rPr>
              <w:delText>4.3.</w:delText>
            </w:r>
            <w:r w:rsidRPr="004F3007" w:rsidDel="000C196A">
              <w:rPr>
                <w:rFonts w:ascii="Times New Roman" w:eastAsiaTheme="minorEastAsia" w:hAnsi="Times New Roman" w:cs="Times New Roman"/>
                <w:noProof/>
                <w:sz w:val="24"/>
                <w:szCs w:val="24"/>
                <w:lang w:eastAsia="pt-BR"/>
                <w:rPrChange w:id="873"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74" w:author="matheus" w:date="2011-07-25T13:04:00Z">
                  <w:rPr>
                    <w:rStyle w:val="Hyperlink"/>
                    <w:noProof/>
                  </w:rPr>
                </w:rPrChange>
              </w:rPr>
              <w:delText>Resultados obtidos</w:delText>
            </w:r>
            <w:r w:rsidRPr="004F3007" w:rsidDel="000C196A">
              <w:rPr>
                <w:rFonts w:ascii="Times New Roman" w:hAnsi="Times New Roman" w:cs="Times New Roman"/>
                <w:noProof/>
                <w:webHidden/>
                <w:sz w:val="24"/>
                <w:szCs w:val="24"/>
                <w:rPrChange w:id="875" w:author="matheus" w:date="2011-07-25T13:04:00Z">
                  <w:rPr>
                    <w:noProof/>
                    <w:webHidden/>
                  </w:rPr>
                </w:rPrChange>
              </w:rPr>
              <w:tab/>
              <w:delText>26</w:delText>
            </w:r>
          </w:del>
        </w:p>
        <w:p w:rsidR="00234CEA" w:rsidRPr="004F3007" w:rsidDel="000C196A" w:rsidRDefault="00234CEA">
          <w:pPr>
            <w:pStyle w:val="Sumrio1"/>
            <w:tabs>
              <w:tab w:val="left" w:pos="440"/>
              <w:tab w:val="right" w:leader="dot" w:pos="8494"/>
            </w:tabs>
            <w:spacing w:line="360" w:lineRule="auto"/>
            <w:rPr>
              <w:del w:id="876" w:author="Matheus Zingarelli" w:date="2011-07-26T10:56:00Z"/>
              <w:rFonts w:ascii="Times New Roman" w:eastAsiaTheme="minorEastAsia" w:hAnsi="Times New Roman" w:cs="Times New Roman"/>
              <w:noProof/>
              <w:sz w:val="24"/>
              <w:szCs w:val="24"/>
              <w:lang w:eastAsia="pt-BR"/>
              <w:rPrChange w:id="877" w:author="matheus" w:date="2011-07-25T13:04:00Z">
                <w:rPr>
                  <w:del w:id="878" w:author="Matheus Zingarelli" w:date="2011-07-26T10:56:00Z"/>
                  <w:rFonts w:eastAsiaTheme="minorEastAsia"/>
                  <w:noProof/>
                  <w:lang w:eastAsia="pt-BR"/>
                </w:rPr>
              </w:rPrChange>
            </w:rPr>
            <w:pPrChange w:id="879" w:author="matheus" w:date="2011-07-25T13:09:00Z">
              <w:pPr>
                <w:pStyle w:val="Sumrio1"/>
                <w:tabs>
                  <w:tab w:val="left" w:pos="440"/>
                  <w:tab w:val="right" w:leader="dot" w:pos="8494"/>
                </w:tabs>
              </w:pPr>
            </w:pPrChange>
          </w:pPr>
          <w:del w:id="880" w:author="Matheus Zingarelli" w:date="2011-07-26T10:56:00Z">
            <w:r w:rsidRPr="004F3007" w:rsidDel="000C196A">
              <w:rPr>
                <w:rFonts w:ascii="Times New Roman" w:hAnsi="Times New Roman" w:cs="Times New Roman"/>
                <w:noProof/>
                <w:sz w:val="24"/>
                <w:szCs w:val="24"/>
                <w:rPrChange w:id="881" w:author="matheus" w:date="2011-07-25T13:04:00Z">
                  <w:rPr>
                    <w:rStyle w:val="Hyperlink"/>
                    <w:noProof/>
                  </w:rPr>
                </w:rPrChange>
              </w:rPr>
              <w:delText>5.</w:delText>
            </w:r>
            <w:r w:rsidRPr="004F3007" w:rsidDel="000C196A">
              <w:rPr>
                <w:rFonts w:ascii="Times New Roman" w:eastAsiaTheme="minorEastAsia" w:hAnsi="Times New Roman" w:cs="Times New Roman"/>
                <w:noProof/>
                <w:sz w:val="24"/>
                <w:szCs w:val="24"/>
                <w:lang w:eastAsia="pt-BR"/>
                <w:rPrChange w:id="882"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83" w:author="matheus" w:date="2011-07-25T13:04:00Z">
                  <w:rPr>
                    <w:rStyle w:val="Hyperlink"/>
                    <w:noProof/>
                  </w:rPr>
                </w:rPrChange>
              </w:rPr>
              <w:delText>Metodologia de Trabalho</w:delText>
            </w:r>
            <w:r w:rsidRPr="004F3007" w:rsidDel="000C196A">
              <w:rPr>
                <w:rFonts w:ascii="Times New Roman" w:hAnsi="Times New Roman" w:cs="Times New Roman"/>
                <w:noProof/>
                <w:webHidden/>
                <w:sz w:val="24"/>
                <w:szCs w:val="24"/>
                <w:rPrChange w:id="884" w:author="matheus" w:date="2011-07-25T13:04:00Z">
                  <w:rPr>
                    <w:noProof/>
                    <w:webHidden/>
                  </w:rPr>
                </w:rPrChange>
              </w:rPr>
              <w:tab/>
              <w:delText>29</w:delText>
            </w:r>
          </w:del>
        </w:p>
        <w:p w:rsidR="00234CEA" w:rsidRPr="004F3007" w:rsidDel="000C196A" w:rsidRDefault="00234CEA">
          <w:pPr>
            <w:pStyle w:val="Sumrio2"/>
            <w:tabs>
              <w:tab w:val="left" w:pos="880"/>
              <w:tab w:val="right" w:leader="dot" w:pos="8494"/>
            </w:tabs>
            <w:spacing w:line="360" w:lineRule="auto"/>
            <w:rPr>
              <w:del w:id="885" w:author="Matheus Zingarelli" w:date="2011-07-26T10:56:00Z"/>
              <w:rFonts w:ascii="Times New Roman" w:eastAsiaTheme="minorEastAsia" w:hAnsi="Times New Roman" w:cs="Times New Roman"/>
              <w:noProof/>
              <w:sz w:val="24"/>
              <w:szCs w:val="24"/>
              <w:lang w:eastAsia="pt-BR"/>
              <w:rPrChange w:id="886" w:author="matheus" w:date="2011-07-25T13:04:00Z">
                <w:rPr>
                  <w:del w:id="887" w:author="Matheus Zingarelli" w:date="2011-07-26T10:56:00Z"/>
                  <w:rFonts w:eastAsiaTheme="minorEastAsia"/>
                  <w:noProof/>
                  <w:lang w:eastAsia="pt-BR"/>
                </w:rPr>
              </w:rPrChange>
            </w:rPr>
            <w:pPrChange w:id="888" w:author="matheus" w:date="2011-07-25T13:09:00Z">
              <w:pPr>
                <w:pStyle w:val="Sumrio2"/>
                <w:tabs>
                  <w:tab w:val="left" w:pos="880"/>
                  <w:tab w:val="right" w:leader="dot" w:pos="8494"/>
                </w:tabs>
              </w:pPr>
            </w:pPrChange>
          </w:pPr>
          <w:del w:id="889" w:author="Matheus Zingarelli" w:date="2011-07-26T10:56:00Z">
            <w:r w:rsidRPr="004F3007" w:rsidDel="000C196A">
              <w:rPr>
                <w:rFonts w:ascii="Times New Roman" w:hAnsi="Times New Roman" w:cs="Times New Roman"/>
                <w:noProof/>
                <w:sz w:val="24"/>
                <w:szCs w:val="24"/>
                <w:rPrChange w:id="890" w:author="matheus" w:date="2011-07-25T13:04:00Z">
                  <w:rPr>
                    <w:rStyle w:val="Hyperlink"/>
                    <w:noProof/>
                  </w:rPr>
                </w:rPrChange>
              </w:rPr>
              <w:delText>5.1.</w:delText>
            </w:r>
            <w:r w:rsidRPr="004F3007" w:rsidDel="000C196A">
              <w:rPr>
                <w:rFonts w:ascii="Times New Roman" w:eastAsiaTheme="minorEastAsia" w:hAnsi="Times New Roman" w:cs="Times New Roman"/>
                <w:noProof/>
                <w:sz w:val="24"/>
                <w:szCs w:val="24"/>
                <w:lang w:eastAsia="pt-BR"/>
                <w:rPrChange w:id="891"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92" w:author="matheus" w:date="2011-07-25T13:04:00Z">
                  <w:rPr>
                    <w:rStyle w:val="Hyperlink"/>
                    <w:noProof/>
                  </w:rPr>
                </w:rPrChange>
              </w:rPr>
              <w:delText>Limitações da técnica criada</w:delText>
            </w:r>
            <w:r w:rsidRPr="004F3007" w:rsidDel="000C196A">
              <w:rPr>
                <w:rFonts w:ascii="Times New Roman" w:hAnsi="Times New Roman" w:cs="Times New Roman"/>
                <w:noProof/>
                <w:webHidden/>
                <w:sz w:val="24"/>
                <w:szCs w:val="24"/>
                <w:rPrChange w:id="893" w:author="matheus" w:date="2011-07-25T13:04:00Z">
                  <w:rPr>
                    <w:noProof/>
                    <w:webHidden/>
                  </w:rPr>
                </w:rPrChange>
              </w:rPr>
              <w:tab/>
              <w:delText>29</w:delText>
            </w:r>
          </w:del>
        </w:p>
        <w:p w:rsidR="00234CEA" w:rsidRPr="004F3007" w:rsidDel="000C196A" w:rsidRDefault="00234CEA">
          <w:pPr>
            <w:pStyle w:val="Sumrio2"/>
            <w:tabs>
              <w:tab w:val="left" w:pos="880"/>
              <w:tab w:val="right" w:leader="dot" w:pos="8494"/>
            </w:tabs>
            <w:spacing w:line="360" w:lineRule="auto"/>
            <w:rPr>
              <w:del w:id="894" w:author="Matheus Zingarelli" w:date="2011-07-26T10:56:00Z"/>
              <w:rFonts w:ascii="Times New Roman" w:eastAsiaTheme="minorEastAsia" w:hAnsi="Times New Roman" w:cs="Times New Roman"/>
              <w:noProof/>
              <w:sz w:val="24"/>
              <w:szCs w:val="24"/>
              <w:lang w:eastAsia="pt-BR"/>
              <w:rPrChange w:id="895" w:author="matheus" w:date="2011-07-25T13:04:00Z">
                <w:rPr>
                  <w:del w:id="896" w:author="Matheus Zingarelli" w:date="2011-07-26T10:56:00Z"/>
                  <w:rFonts w:eastAsiaTheme="minorEastAsia"/>
                  <w:noProof/>
                  <w:lang w:eastAsia="pt-BR"/>
                </w:rPr>
              </w:rPrChange>
            </w:rPr>
            <w:pPrChange w:id="897" w:author="matheus" w:date="2011-07-25T13:09:00Z">
              <w:pPr>
                <w:pStyle w:val="Sumrio2"/>
                <w:tabs>
                  <w:tab w:val="left" w:pos="880"/>
                  <w:tab w:val="right" w:leader="dot" w:pos="8494"/>
                </w:tabs>
              </w:pPr>
            </w:pPrChange>
          </w:pPr>
          <w:del w:id="898" w:author="Matheus Zingarelli" w:date="2011-07-26T10:56:00Z">
            <w:r w:rsidRPr="004F3007" w:rsidDel="000C196A">
              <w:rPr>
                <w:rFonts w:ascii="Times New Roman" w:hAnsi="Times New Roman" w:cs="Times New Roman"/>
                <w:noProof/>
                <w:sz w:val="24"/>
                <w:szCs w:val="24"/>
                <w:rPrChange w:id="899" w:author="matheus" w:date="2011-07-25T13:04:00Z">
                  <w:rPr>
                    <w:rStyle w:val="Hyperlink"/>
                    <w:noProof/>
                  </w:rPr>
                </w:rPrChange>
              </w:rPr>
              <w:delText>5.2.</w:delText>
            </w:r>
            <w:r w:rsidRPr="004F3007" w:rsidDel="000C196A">
              <w:rPr>
                <w:rFonts w:ascii="Times New Roman" w:eastAsiaTheme="minorEastAsia" w:hAnsi="Times New Roman" w:cs="Times New Roman"/>
                <w:noProof/>
                <w:sz w:val="24"/>
                <w:szCs w:val="24"/>
                <w:lang w:eastAsia="pt-BR"/>
                <w:rPrChange w:id="900"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01" w:author="matheus" w:date="2011-07-25T13:04:00Z">
                  <w:rPr>
                    <w:rStyle w:val="Hyperlink"/>
                    <w:noProof/>
                  </w:rPr>
                </w:rPrChange>
              </w:rPr>
              <w:delText>Melhoria de PSNR</w:delText>
            </w:r>
            <w:r w:rsidRPr="004F3007" w:rsidDel="000C196A">
              <w:rPr>
                <w:rFonts w:ascii="Times New Roman" w:hAnsi="Times New Roman" w:cs="Times New Roman"/>
                <w:noProof/>
                <w:webHidden/>
                <w:sz w:val="24"/>
                <w:szCs w:val="24"/>
                <w:rPrChange w:id="902" w:author="matheus" w:date="2011-07-25T13:04:00Z">
                  <w:rPr>
                    <w:noProof/>
                    <w:webHidden/>
                  </w:rPr>
                </w:rPrChange>
              </w:rPr>
              <w:tab/>
              <w:delText>30</w:delText>
            </w:r>
          </w:del>
        </w:p>
        <w:p w:rsidR="00234CEA" w:rsidRPr="004F3007" w:rsidDel="000C196A" w:rsidRDefault="00234CEA">
          <w:pPr>
            <w:pStyle w:val="Sumrio2"/>
            <w:tabs>
              <w:tab w:val="left" w:pos="880"/>
              <w:tab w:val="right" w:leader="dot" w:pos="8494"/>
            </w:tabs>
            <w:spacing w:line="360" w:lineRule="auto"/>
            <w:rPr>
              <w:del w:id="903" w:author="Matheus Zingarelli" w:date="2011-07-26T10:56:00Z"/>
              <w:rFonts w:ascii="Times New Roman" w:eastAsiaTheme="minorEastAsia" w:hAnsi="Times New Roman" w:cs="Times New Roman"/>
              <w:noProof/>
              <w:sz w:val="24"/>
              <w:szCs w:val="24"/>
              <w:lang w:eastAsia="pt-BR"/>
              <w:rPrChange w:id="904" w:author="matheus" w:date="2011-07-25T13:04:00Z">
                <w:rPr>
                  <w:del w:id="905" w:author="Matheus Zingarelli" w:date="2011-07-26T10:56:00Z"/>
                  <w:rFonts w:eastAsiaTheme="minorEastAsia"/>
                  <w:noProof/>
                  <w:lang w:eastAsia="pt-BR"/>
                </w:rPr>
              </w:rPrChange>
            </w:rPr>
            <w:pPrChange w:id="906" w:author="matheus" w:date="2011-07-25T13:09:00Z">
              <w:pPr>
                <w:pStyle w:val="Sumrio2"/>
                <w:tabs>
                  <w:tab w:val="left" w:pos="880"/>
                  <w:tab w:val="right" w:leader="dot" w:pos="8494"/>
                </w:tabs>
              </w:pPr>
            </w:pPrChange>
          </w:pPr>
          <w:del w:id="907" w:author="Matheus Zingarelli" w:date="2011-07-26T10:56:00Z">
            <w:r w:rsidRPr="004F3007" w:rsidDel="000C196A">
              <w:rPr>
                <w:rFonts w:ascii="Times New Roman" w:hAnsi="Times New Roman" w:cs="Times New Roman"/>
                <w:noProof/>
                <w:sz w:val="24"/>
                <w:szCs w:val="24"/>
                <w:rPrChange w:id="908" w:author="matheus" w:date="2011-07-25T13:04:00Z">
                  <w:rPr>
                    <w:rStyle w:val="Hyperlink"/>
                    <w:noProof/>
                  </w:rPr>
                </w:rPrChange>
              </w:rPr>
              <w:delText>5.3.</w:delText>
            </w:r>
            <w:r w:rsidRPr="004F3007" w:rsidDel="000C196A">
              <w:rPr>
                <w:rFonts w:ascii="Times New Roman" w:eastAsiaTheme="minorEastAsia" w:hAnsi="Times New Roman" w:cs="Times New Roman"/>
                <w:noProof/>
                <w:sz w:val="24"/>
                <w:szCs w:val="24"/>
                <w:lang w:eastAsia="pt-BR"/>
                <w:rPrChange w:id="909"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10" w:author="matheus" w:date="2011-07-25T13:04:00Z">
                  <w:rPr>
                    <w:rStyle w:val="Hyperlink"/>
                    <w:noProof/>
                  </w:rPr>
                </w:rPrChange>
              </w:rPr>
              <w:delText>Análise de correlação de imagens</w:delText>
            </w:r>
            <w:r w:rsidRPr="004F3007" w:rsidDel="000C196A">
              <w:rPr>
                <w:rFonts w:ascii="Times New Roman" w:hAnsi="Times New Roman" w:cs="Times New Roman"/>
                <w:noProof/>
                <w:webHidden/>
                <w:sz w:val="24"/>
                <w:szCs w:val="24"/>
                <w:rPrChange w:id="911" w:author="matheus" w:date="2011-07-25T13:04:00Z">
                  <w:rPr>
                    <w:noProof/>
                    <w:webHidden/>
                  </w:rPr>
                </w:rPrChange>
              </w:rPr>
              <w:tab/>
              <w:delText>31</w:delText>
            </w:r>
          </w:del>
        </w:p>
        <w:p w:rsidR="00234CEA" w:rsidRPr="004F3007" w:rsidDel="000C196A" w:rsidRDefault="00234CEA">
          <w:pPr>
            <w:pStyle w:val="Sumrio2"/>
            <w:tabs>
              <w:tab w:val="left" w:pos="880"/>
              <w:tab w:val="right" w:leader="dot" w:pos="8494"/>
            </w:tabs>
            <w:spacing w:line="360" w:lineRule="auto"/>
            <w:rPr>
              <w:del w:id="912" w:author="Matheus Zingarelli" w:date="2011-07-26T10:56:00Z"/>
              <w:rFonts w:ascii="Times New Roman" w:eastAsiaTheme="minorEastAsia" w:hAnsi="Times New Roman" w:cs="Times New Roman"/>
              <w:noProof/>
              <w:sz w:val="24"/>
              <w:szCs w:val="24"/>
              <w:lang w:eastAsia="pt-BR"/>
              <w:rPrChange w:id="913" w:author="matheus" w:date="2011-07-25T13:04:00Z">
                <w:rPr>
                  <w:del w:id="914" w:author="Matheus Zingarelli" w:date="2011-07-26T10:56:00Z"/>
                  <w:rFonts w:eastAsiaTheme="minorEastAsia"/>
                  <w:noProof/>
                  <w:lang w:eastAsia="pt-BR"/>
                </w:rPr>
              </w:rPrChange>
            </w:rPr>
            <w:pPrChange w:id="915" w:author="matheus" w:date="2011-07-25T13:09:00Z">
              <w:pPr>
                <w:pStyle w:val="Sumrio2"/>
                <w:tabs>
                  <w:tab w:val="left" w:pos="880"/>
                  <w:tab w:val="right" w:leader="dot" w:pos="8494"/>
                </w:tabs>
              </w:pPr>
            </w:pPrChange>
          </w:pPr>
          <w:del w:id="916" w:author="Matheus Zingarelli" w:date="2011-07-26T10:56:00Z">
            <w:r w:rsidRPr="004F3007" w:rsidDel="000C196A">
              <w:rPr>
                <w:rFonts w:ascii="Times New Roman" w:hAnsi="Times New Roman" w:cs="Times New Roman"/>
                <w:noProof/>
                <w:sz w:val="24"/>
                <w:szCs w:val="24"/>
                <w:rPrChange w:id="917" w:author="matheus" w:date="2011-07-25T13:04:00Z">
                  <w:rPr>
                    <w:rStyle w:val="Hyperlink"/>
                    <w:noProof/>
                  </w:rPr>
                </w:rPrChange>
              </w:rPr>
              <w:delText>5.4.</w:delText>
            </w:r>
            <w:r w:rsidRPr="004F3007" w:rsidDel="000C196A">
              <w:rPr>
                <w:rFonts w:ascii="Times New Roman" w:eastAsiaTheme="minorEastAsia" w:hAnsi="Times New Roman" w:cs="Times New Roman"/>
                <w:noProof/>
                <w:sz w:val="24"/>
                <w:szCs w:val="24"/>
                <w:lang w:eastAsia="pt-BR"/>
                <w:rPrChange w:id="918"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19" w:author="matheus" w:date="2011-07-25T13:04:00Z">
                  <w:rPr>
                    <w:rStyle w:val="Hyperlink"/>
                    <w:noProof/>
                  </w:rPr>
                </w:rPrChange>
              </w:rPr>
              <w:delText>Avaliações objetiva e subjetiva</w:delText>
            </w:r>
            <w:r w:rsidRPr="004F3007" w:rsidDel="000C196A">
              <w:rPr>
                <w:rFonts w:ascii="Times New Roman" w:hAnsi="Times New Roman" w:cs="Times New Roman"/>
                <w:noProof/>
                <w:webHidden/>
                <w:sz w:val="24"/>
                <w:szCs w:val="24"/>
                <w:rPrChange w:id="920" w:author="matheus" w:date="2011-07-25T13:04:00Z">
                  <w:rPr>
                    <w:noProof/>
                    <w:webHidden/>
                  </w:rPr>
                </w:rPrChange>
              </w:rPr>
              <w:tab/>
              <w:delText>32</w:delText>
            </w:r>
          </w:del>
        </w:p>
        <w:p w:rsidR="00234CEA" w:rsidRPr="004F3007" w:rsidDel="000C196A" w:rsidRDefault="00234CEA">
          <w:pPr>
            <w:pStyle w:val="Sumrio2"/>
            <w:tabs>
              <w:tab w:val="left" w:pos="880"/>
              <w:tab w:val="right" w:leader="dot" w:pos="8494"/>
            </w:tabs>
            <w:spacing w:line="360" w:lineRule="auto"/>
            <w:rPr>
              <w:del w:id="921" w:author="Matheus Zingarelli" w:date="2011-07-26T10:56:00Z"/>
              <w:rFonts w:ascii="Times New Roman" w:eastAsiaTheme="minorEastAsia" w:hAnsi="Times New Roman" w:cs="Times New Roman"/>
              <w:noProof/>
              <w:sz w:val="24"/>
              <w:szCs w:val="24"/>
              <w:lang w:eastAsia="pt-BR"/>
              <w:rPrChange w:id="922" w:author="matheus" w:date="2011-07-25T13:04:00Z">
                <w:rPr>
                  <w:del w:id="923" w:author="Matheus Zingarelli" w:date="2011-07-26T10:56:00Z"/>
                  <w:rFonts w:eastAsiaTheme="minorEastAsia"/>
                  <w:noProof/>
                  <w:lang w:eastAsia="pt-BR"/>
                </w:rPr>
              </w:rPrChange>
            </w:rPr>
            <w:pPrChange w:id="924" w:author="matheus" w:date="2011-07-25T13:09:00Z">
              <w:pPr>
                <w:pStyle w:val="Sumrio2"/>
                <w:tabs>
                  <w:tab w:val="left" w:pos="880"/>
                  <w:tab w:val="right" w:leader="dot" w:pos="8494"/>
                </w:tabs>
              </w:pPr>
            </w:pPrChange>
          </w:pPr>
          <w:del w:id="925" w:author="Matheus Zingarelli" w:date="2011-07-26T10:56:00Z">
            <w:r w:rsidRPr="004F3007" w:rsidDel="000C196A">
              <w:rPr>
                <w:rFonts w:ascii="Times New Roman" w:hAnsi="Times New Roman" w:cs="Times New Roman"/>
                <w:noProof/>
                <w:sz w:val="24"/>
                <w:szCs w:val="24"/>
                <w:rPrChange w:id="926" w:author="matheus" w:date="2011-07-25T13:04:00Z">
                  <w:rPr>
                    <w:rStyle w:val="Hyperlink"/>
                    <w:noProof/>
                  </w:rPr>
                </w:rPrChange>
              </w:rPr>
              <w:delText>5.5.</w:delText>
            </w:r>
            <w:r w:rsidRPr="004F3007" w:rsidDel="000C196A">
              <w:rPr>
                <w:rFonts w:ascii="Times New Roman" w:eastAsiaTheme="minorEastAsia" w:hAnsi="Times New Roman" w:cs="Times New Roman"/>
                <w:noProof/>
                <w:sz w:val="24"/>
                <w:szCs w:val="24"/>
                <w:lang w:eastAsia="pt-BR"/>
                <w:rPrChange w:id="927"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28" w:author="matheus" w:date="2011-07-25T13:04:00Z">
                  <w:rPr>
                    <w:rStyle w:val="Hyperlink"/>
                    <w:noProof/>
                  </w:rPr>
                </w:rPrChange>
              </w:rPr>
              <w:delText>Cronograma</w:delText>
            </w:r>
            <w:r w:rsidRPr="004F3007" w:rsidDel="000C196A">
              <w:rPr>
                <w:rFonts w:ascii="Times New Roman" w:hAnsi="Times New Roman" w:cs="Times New Roman"/>
                <w:noProof/>
                <w:webHidden/>
                <w:sz w:val="24"/>
                <w:szCs w:val="24"/>
                <w:rPrChange w:id="929" w:author="matheus" w:date="2011-07-25T13:04:00Z">
                  <w:rPr>
                    <w:noProof/>
                    <w:webHidden/>
                  </w:rPr>
                </w:rPrChange>
              </w:rPr>
              <w:tab/>
              <w:delText>33</w:delText>
            </w:r>
          </w:del>
        </w:p>
        <w:p w:rsidR="00234CEA" w:rsidRPr="004F3007" w:rsidDel="000C196A" w:rsidRDefault="00234CEA">
          <w:pPr>
            <w:pStyle w:val="Sumrio2"/>
            <w:tabs>
              <w:tab w:val="left" w:pos="880"/>
              <w:tab w:val="right" w:leader="dot" w:pos="8494"/>
            </w:tabs>
            <w:spacing w:line="360" w:lineRule="auto"/>
            <w:rPr>
              <w:del w:id="930" w:author="Matheus Zingarelli" w:date="2011-07-26T10:56:00Z"/>
              <w:rFonts w:ascii="Times New Roman" w:eastAsiaTheme="minorEastAsia" w:hAnsi="Times New Roman" w:cs="Times New Roman"/>
              <w:noProof/>
              <w:sz w:val="24"/>
              <w:szCs w:val="24"/>
              <w:lang w:eastAsia="pt-BR"/>
              <w:rPrChange w:id="931" w:author="matheus" w:date="2011-07-25T13:04:00Z">
                <w:rPr>
                  <w:del w:id="932" w:author="Matheus Zingarelli" w:date="2011-07-26T10:56:00Z"/>
                  <w:rFonts w:eastAsiaTheme="minorEastAsia"/>
                  <w:noProof/>
                  <w:lang w:eastAsia="pt-BR"/>
                </w:rPr>
              </w:rPrChange>
            </w:rPr>
            <w:pPrChange w:id="933" w:author="matheus" w:date="2011-07-25T13:09:00Z">
              <w:pPr>
                <w:pStyle w:val="Sumrio2"/>
                <w:tabs>
                  <w:tab w:val="left" w:pos="880"/>
                  <w:tab w:val="right" w:leader="dot" w:pos="8494"/>
                </w:tabs>
              </w:pPr>
            </w:pPrChange>
          </w:pPr>
          <w:del w:id="934" w:author="Matheus Zingarelli" w:date="2011-07-26T10:56:00Z">
            <w:r w:rsidRPr="004F3007" w:rsidDel="000C196A">
              <w:rPr>
                <w:rFonts w:ascii="Times New Roman" w:hAnsi="Times New Roman" w:cs="Times New Roman"/>
                <w:noProof/>
                <w:sz w:val="24"/>
                <w:szCs w:val="24"/>
                <w:rPrChange w:id="935" w:author="matheus" w:date="2011-07-25T13:04:00Z">
                  <w:rPr>
                    <w:rStyle w:val="Hyperlink"/>
                    <w:noProof/>
                  </w:rPr>
                </w:rPrChange>
              </w:rPr>
              <w:delText>5.6.</w:delText>
            </w:r>
            <w:r w:rsidRPr="004F3007" w:rsidDel="000C196A">
              <w:rPr>
                <w:rFonts w:ascii="Times New Roman" w:eastAsiaTheme="minorEastAsia" w:hAnsi="Times New Roman" w:cs="Times New Roman"/>
                <w:noProof/>
                <w:sz w:val="24"/>
                <w:szCs w:val="24"/>
                <w:lang w:eastAsia="pt-BR"/>
                <w:rPrChange w:id="936"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37" w:author="matheus" w:date="2011-07-25T13:04:00Z">
                  <w:rPr>
                    <w:rStyle w:val="Hyperlink"/>
                    <w:noProof/>
                  </w:rPr>
                </w:rPrChange>
              </w:rPr>
              <w:delText>Considerações finais</w:delText>
            </w:r>
            <w:r w:rsidRPr="004F3007" w:rsidDel="000C196A">
              <w:rPr>
                <w:rFonts w:ascii="Times New Roman" w:hAnsi="Times New Roman" w:cs="Times New Roman"/>
                <w:noProof/>
                <w:webHidden/>
                <w:sz w:val="24"/>
                <w:szCs w:val="24"/>
                <w:rPrChange w:id="938" w:author="matheus" w:date="2011-07-25T13:04:00Z">
                  <w:rPr>
                    <w:noProof/>
                    <w:webHidden/>
                  </w:rPr>
                </w:rPrChange>
              </w:rPr>
              <w:tab/>
              <w:delText>35</w:delText>
            </w:r>
          </w:del>
        </w:p>
        <w:p w:rsidR="00234CEA" w:rsidRPr="004F3007" w:rsidDel="000C196A" w:rsidRDefault="00234CEA">
          <w:pPr>
            <w:pStyle w:val="Sumrio1"/>
            <w:tabs>
              <w:tab w:val="left" w:pos="440"/>
              <w:tab w:val="right" w:leader="dot" w:pos="8494"/>
            </w:tabs>
            <w:spacing w:line="360" w:lineRule="auto"/>
            <w:rPr>
              <w:del w:id="939" w:author="Matheus Zingarelli" w:date="2011-07-26T10:56:00Z"/>
              <w:rFonts w:ascii="Times New Roman" w:eastAsiaTheme="minorEastAsia" w:hAnsi="Times New Roman" w:cs="Times New Roman"/>
              <w:noProof/>
              <w:sz w:val="24"/>
              <w:szCs w:val="24"/>
              <w:lang w:eastAsia="pt-BR"/>
              <w:rPrChange w:id="940" w:author="matheus" w:date="2011-07-25T13:04:00Z">
                <w:rPr>
                  <w:del w:id="941" w:author="Matheus Zingarelli" w:date="2011-07-26T10:56:00Z"/>
                  <w:rFonts w:eastAsiaTheme="minorEastAsia"/>
                  <w:noProof/>
                  <w:lang w:eastAsia="pt-BR"/>
                </w:rPr>
              </w:rPrChange>
            </w:rPr>
            <w:pPrChange w:id="942" w:author="matheus" w:date="2011-07-25T13:09:00Z">
              <w:pPr>
                <w:pStyle w:val="Sumrio1"/>
                <w:tabs>
                  <w:tab w:val="left" w:pos="440"/>
                  <w:tab w:val="right" w:leader="dot" w:pos="8494"/>
                </w:tabs>
              </w:pPr>
            </w:pPrChange>
          </w:pPr>
          <w:del w:id="943" w:author="Matheus Zingarelli" w:date="2011-07-26T10:56:00Z">
            <w:r w:rsidRPr="004F3007" w:rsidDel="000C196A">
              <w:rPr>
                <w:rFonts w:ascii="Times New Roman" w:hAnsi="Times New Roman" w:cs="Times New Roman"/>
                <w:noProof/>
                <w:sz w:val="24"/>
                <w:szCs w:val="24"/>
                <w:rPrChange w:id="944" w:author="matheus" w:date="2011-07-25T13:04:00Z">
                  <w:rPr>
                    <w:rStyle w:val="Hyperlink"/>
                    <w:noProof/>
                  </w:rPr>
                </w:rPrChange>
              </w:rPr>
              <w:delText>6.</w:delText>
            </w:r>
            <w:r w:rsidRPr="004F3007" w:rsidDel="000C196A">
              <w:rPr>
                <w:rFonts w:ascii="Times New Roman" w:eastAsiaTheme="minorEastAsia" w:hAnsi="Times New Roman" w:cs="Times New Roman"/>
                <w:noProof/>
                <w:sz w:val="24"/>
                <w:szCs w:val="24"/>
                <w:lang w:eastAsia="pt-BR"/>
                <w:rPrChange w:id="945"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46" w:author="matheus" w:date="2011-07-25T13:04:00Z">
                  <w:rPr>
                    <w:rStyle w:val="Hyperlink"/>
                    <w:noProof/>
                  </w:rPr>
                </w:rPrChange>
              </w:rPr>
              <w:delText>Referências</w:delText>
            </w:r>
            <w:r w:rsidRPr="004F3007" w:rsidDel="000C196A">
              <w:rPr>
                <w:rFonts w:ascii="Times New Roman" w:hAnsi="Times New Roman" w:cs="Times New Roman"/>
                <w:noProof/>
                <w:webHidden/>
                <w:sz w:val="24"/>
                <w:szCs w:val="24"/>
                <w:rPrChange w:id="947" w:author="matheus" w:date="2011-07-25T13:04:00Z">
                  <w:rPr>
                    <w:noProof/>
                    <w:webHidden/>
                  </w:rPr>
                </w:rPrChange>
              </w:rPr>
              <w:tab/>
              <w:delText>35</w:delText>
            </w:r>
          </w:del>
        </w:p>
        <w:p w:rsidR="00234CEA" w:rsidRPr="004F3007" w:rsidDel="000C196A" w:rsidRDefault="00234CEA">
          <w:pPr>
            <w:pStyle w:val="Sumrio1"/>
            <w:tabs>
              <w:tab w:val="left" w:pos="440"/>
              <w:tab w:val="right" w:leader="dot" w:pos="8494"/>
            </w:tabs>
            <w:spacing w:line="360" w:lineRule="auto"/>
            <w:rPr>
              <w:del w:id="948" w:author="Matheus Zingarelli" w:date="2011-07-26T10:56:00Z"/>
              <w:rFonts w:ascii="Times New Roman" w:eastAsiaTheme="minorEastAsia" w:hAnsi="Times New Roman" w:cs="Times New Roman"/>
              <w:noProof/>
              <w:sz w:val="24"/>
              <w:szCs w:val="24"/>
              <w:lang w:eastAsia="pt-BR"/>
              <w:rPrChange w:id="949" w:author="matheus" w:date="2011-07-25T13:04:00Z">
                <w:rPr>
                  <w:del w:id="950" w:author="Matheus Zingarelli" w:date="2011-07-26T10:56:00Z"/>
                  <w:rFonts w:eastAsiaTheme="minorEastAsia"/>
                  <w:noProof/>
                  <w:lang w:eastAsia="pt-BR"/>
                </w:rPr>
              </w:rPrChange>
            </w:rPr>
            <w:pPrChange w:id="951" w:author="matheus" w:date="2011-07-25T13:09:00Z">
              <w:pPr>
                <w:pStyle w:val="Sumrio1"/>
                <w:tabs>
                  <w:tab w:val="left" w:pos="440"/>
                  <w:tab w:val="right" w:leader="dot" w:pos="8494"/>
                </w:tabs>
              </w:pPr>
            </w:pPrChange>
          </w:pPr>
          <w:del w:id="952" w:author="Matheus Zingarelli" w:date="2011-07-26T10:56:00Z">
            <w:r w:rsidRPr="004F3007" w:rsidDel="000C196A">
              <w:rPr>
                <w:rFonts w:ascii="Times New Roman" w:hAnsi="Times New Roman" w:cs="Times New Roman"/>
                <w:noProof/>
                <w:sz w:val="24"/>
                <w:szCs w:val="24"/>
                <w:rPrChange w:id="953" w:author="matheus" w:date="2011-07-25T13:04:00Z">
                  <w:rPr>
                    <w:rStyle w:val="Hyperlink"/>
                    <w:noProof/>
                  </w:rPr>
                </w:rPrChange>
              </w:rPr>
              <w:delText>7.</w:delText>
            </w:r>
            <w:r w:rsidRPr="004F3007" w:rsidDel="000C196A">
              <w:rPr>
                <w:rFonts w:ascii="Times New Roman" w:eastAsiaTheme="minorEastAsia" w:hAnsi="Times New Roman" w:cs="Times New Roman"/>
                <w:noProof/>
                <w:sz w:val="24"/>
                <w:szCs w:val="24"/>
                <w:lang w:eastAsia="pt-BR"/>
                <w:rPrChange w:id="954"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55" w:author="matheus" w:date="2011-07-25T13:04:00Z">
                  <w:rPr>
                    <w:rStyle w:val="Hyperlink"/>
                    <w:noProof/>
                  </w:rPr>
                </w:rPrChange>
              </w:rPr>
              <w:delText xml:space="preserve">Glossário </w:delText>
            </w:r>
            <w:r w:rsidRPr="004F3007" w:rsidDel="000C196A">
              <w:rPr>
                <w:rFonts w:ascii="Times New Roman" w:hAnsi="Times New Roman" w:cs="Times New Roman"/>
                <w:noProof/>
                <w:sz w:val="24"/>
                <w:szCs w:val="24"/>
                <w:highlight w:val="yellow"/>
                <w:rPrChange w:id="956" w:author="matheus" w:date="2011-07-25T13:04:00Z">
                  <w:rPr>
                    <w:rStyle w:val="Hyperlink"/>
                    <w:noProof/>
                    <w:highlight w:val="yellow"/>
                  </w:rPr>
                </w:rPrChange>
              </w:rPr>
              <w:delText>[é necessário?]</w:delText>
            </w:r>
            <w:r w:rsidRPr="004F3007" w:rsidDel="000C196A">
              <w:rPr>
                <w:rFonts w:ascii="Times New Roman" w:hAnsi="Times New Roman" w:cs="Times New Roman"/>
                <w:noProof/>
                <w:webHidden/>
                <w:sz w:val="24"/>
                <w:szCs w:val="24"/>
                <w:rPrChange w:id="957" w:author="matheus" w:date="2011-07-25T13:04:00Z">
                  <w:rPr>
                    <w:noProof/>
                    <w:webHidden/>
                  </w:rPr>
                </w:rPrChange>
              </w:rPr>
              <w:tab/>
              <w:delText>38</w:delText>
            </w:r>
          </w:del>
        </w:p>
        <w:p w:rsidR="00661F83" w:rsidRPr="004F3007" w:rsidRDefault="00661F83">
          <w:pPr>
            <w:spacing w:line="360" w:lineRule="auto"/>
            <w:rPr>
              <w:rFonts w:ascii="Times New Roman" w:hAnsi="Times New Roman" w:cs="Times New Roman"/>
              <w:sz w:val="24"/>
              <w:szCs w:val="24"/>
              <w:rPrChange w:id="958" w:author="matheus" w:date="2011-07-25T13:04:00Z">
                <w:rPr/>
              </w:rPrChange>
            </w:rPr>
            <w:pPrChange w:id="959" w:author="matheus" w:date="2011-07-25T13:09:00Z">
              <w:pPr/>
            </w:pPrChange>
          </w:pPr>
          <w:r w:rsidRPr="004F3007">
            <w:rPr>
              <w:rFonts w:ascii="Times New Roman" w:hAnsi="Times New Roman" w:cs="Times New Roman"/>
              <w:b/>
              <w:bCs/>
              <w:sz w:val="24"/>
              <w:szCs w:val="24"/>
              <w:rPrChange w:id="960" w:author="matheus" w:date="2011-07-25T13:04:00Z">
                <w:rPr>
                  <w:b/>
                  <w:bCs/>
                </w:rPr>
              </w:rPrChange>
            </w:rPr>
            <w:fldChar w:fldCharType="end"/>
          </w:r>
        </w:p>
      </w:sdtContent>
    </w:sdt>
    <w:p w:rsidR="007F68EC" w:rsidRPr="004F3007" w:rsidRDefault="007F68EC">
      <w:pPr>
        <w:spacing w:line="360" w:lineRule="auto"/>
        <w:rPr>
          <w:ins w:id="961" w:author="matheus" w:date="2011-07-25T12:32:00Z"/>
          <w:rFonts w:ascii="Times New Roman" w:eastAsiaTheme="majorEastAsia" w:hAnsi="Times New Roman" w:cs="Times New Roman"/>
          <w:b/>
          <w:bCs/>
          <w:color w:val="365F91" w:themeColor="accent1" w:themeShade="BF"/>
          <w:sz w:val="24"/>
          <w:szCs w:val="24"/>
          <w:rPrChange w:id="962" w:author="matheus" w:date="2011-07-25T13:04:00Z">
            <w:rPr>
              <w:ins w:id="963" w:author="matheus" w:date="2011-07-25T12:32:00Z"/>
              <w:rFonts w:asciiTheme="majorHAnsi" w:eastAsiaTheme="majorEastAsia" w:hAnsiTheme="majorHAnsi" w:cstheme="majorBidi"/>
              <w:b/>
              <w:bCs/>
              <w:color w:val="365F91" w:themeColor="accent1" w:themeShade="BF"/>
              <w:sz w:val="28"/>
              <w:szCs w:val="28"/>
            </w:rPr>
          </w:rPrChange>
        </w:rPr>
        <w:pPrChange w:id="964" w:author="matheus" w:date="2011-07-25T13:09:00Z">
          <w:pPr/>
        </w:pPrChange>
      </w:pPr>
      <w:ins w:id="965" w:author="matheus" w:date="2011-07-25T12:32:00Z">
        <w:r w:rsidRPr="004F3007">
          <w:rPr>
            <w:rFonts w:ascii="Times New Roman" w:hAnsi="Times New Roman" w:cs="Times New Roman"/>
            <w:sz w:val="24"/>
            <w:szCs w:val="24"/>
            <w:rPrChange w:id="966" w:author="matheus" w:date="2011-07-25T13:04:00Z">
              <w:rPr/>
            </w:rPrChange>
          </w:rPr>
          <w:br w:type="page"/>
        </w:r>
      </w:ins>
    </w:p>
    <w:p w:rsidR="00661F83" w:rsidRPr="002A3B9F" w:rsidDel="007F68EC" w:rsidRDefault="00661F83" w:rsidP="000C196A">
      <w:pPr>
        <w:spacing w:after="1701" w:line="360" w:lineRule="auto"/>
        <w:rPr>
          <w:del w:id="967" w:author="matheus" w:date="2011-07-25T12:31:00Z"/>
          <w:rFonts w:ascii="Arial" w:hAnsi="Arial" w:cs="Arial"/>
          <w:sz w:val="48"/>
          <w:szCs w:val="48"/>
          <w:rPrChange w:id="968" w:author="matheus" w:date="2011-07-25T14:20:00Z">
            <w:rPr>
              <w:del w:id="969" w:author="matheus" w:date="2011-07-25T12:31:00Z"/>
            </w:rPr>
          </w:rPrChange>
        </w:rPr>
        <w:pPrChange w:id="970" w:author="Matheus Zingarelli" w:date="2011-07-26T10:56:00Z">
          <w:pPr/>
        </w:pPrChange>
      </w:pPr>
    </w:p>
    <w:p w:rsidR="008547A9" w:rsidRPr="002A3B9F" w:rsidRDefault="008547A9" w:rsidP="000C196A">
      <w:pPr>
        <w:pStyle w:val="Ttulo1"/>
        <w:spacing w:before="0" w:after="1701" w:line="360" w:lineRule="auto"/>
        <w:rPr>
          <w:ins w:id="971" w:author="matheus" w:date="2011-07-25T13:16:00Z"/>
          <w:rFonts w:ascii="Arial" w:hAnsi="Arial" w:cs="Arial"/>
          <w:color w:val="auto"/>
          <w:sz w:val="48"/>
          <w:szCs w:val="48"/>
          <w:rPrChange w:id="972" w:author="matheus" w:date="2011-07-25T14:20:00Z">
            <w:rPr>
              <w:ins w:id="973" w:author="matheus" w:date="2011-07-25T13:16:00Z"/>
              <w:rStyle w:val="nfaseIntensa"/>
              <w:rFonts w:ascii="Times New Roman" w:eastAsiaTheme="minorHAnsi" w:hAnsi="Times New Roman" w:cs="Times New Roman"/>
              <w:b/>
              <w:bCs/>
              <w:i w:val="0"/>
              <w:iCs w:val="0"/>
              <w:color w:val="365F91" w:themeColor="accent1" w:themeShade="BF"/>
              <w:sz w:val="24"/>
              <w:szCs w:val="24"/>
            </w:rPr>
          </w:rPrChange>
        </w:rPr>
        <w:pPrChange w:id="974" w:author="Matheus Zingarelli" w:date="2011-07-26T10:56:00Z">
          <w:pPr>
            <w:pStyle w:val="Ttulo1"/>
          </w:pPr>
        </w:pPrChange>
      </w:pPr>
      <w:bookmarkStart w:id="975" w:name="_Toc299441113"/>
      <w:r w:rsidRPr="002A3B9F">
        <w:rPr>
          <w:rFonts w:ascii="Arial" w:hAnsi="Arial" w:cs="Arial"/>
          <w:color w:val="auto"/>
          <w:sz w:val="48"/>
          <w:szCs w:val="48"/>
          <w:rPrChange w:id="976" w:author="matheus" w:date="2011-07-25T14:20:00Z">
            <w:rPr>
              <w:rStyle w:val="nfaseIntensa"/>
              <w:i w:val="0"/>
              <w:iCs w:val="0"/>
              <w:color w:val="365F91" w:themeColor="accent1" w:themeShade="BF"/>
            </w:rPr>
          </w:rPrChange>
        </w:rPr>
        <w:t>Índice de Figuras</w:t>
      </w:r>
      <w:bookmarkEnd w:id="975"/>
    </w:p>
    <w:p w:rsidR="000041FF" w:rsidDel="000C196A" w:rsidRDefault="000041FF">
      <w:pPr>
        <w:rPr>
          <w:ins w:id="977" w:author="matheus" w:date="2011-07-25T13:17:00Z"/>
          <w:del w:id="978" w:author="Matheus Zingarelli" w:date="2011-07-26T10:56:00Z"/>
        </w:rPr>
        <w:pPrChange w:id="979" w:author="matheus" w:date="2011-07-25T13:16:00Z">
          <w:pPr>
            <w:pStyle w:val="Ttulo1"/>
          </w:pPr>
        </w:pPrChange>
      </w:pPr>
    </w:p>
    <w:p w:rsidR="000041FF" w:rsidRPr="000041FF" w:rsidDel="000C196A" w:rsidRDefault="000041FF">
      <w:pPr>
        <w:rPr>
          <w:del w:id="980" w:author="Matheus Zingarelli" w:date="2011-07-26T10:56:00Z"/>
          <w:rPrChange w:id="981" w:author="matheus" w:date="2011-07-25T13:16:00Z">
            <w:rPr>
              <w:del w:id="982" w:author="Matheus Zingarelli" w:date="2011-07-26T10:56:00Z"/>
              <w:rStyle w:val="nfaseIntensa"/>
              <w:i w:val="0"/>
              <w:iCs w:val="0"/>
              <w:color w:val="365F91" w:themeColor="accent1" w:themeShade="BF"/>
            </w:rPr>
          </w:rPrChange>
        </w:rPr>
        <w:pPrChange w:id="983" w:author="matheus" w:date="2011-07-25T13:16:00Z">
          <w:pPr>
            <w:pStyle w:val="Ttulo1"/>
          </w:pPr>
        </w:pPrChange>
      </w:pPr>
    </w:p>
    <w:p w:rsidR="00234CEA" w:rsidRPr="004F3007" w:rsidRDefault="00234CE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984" w:author="matheus" w:date="2011-07-25T13:04:00Z">
            <w:rPr>
              <w:rFonts w:eastAsiaTheme="minorEastAsia"/>
              <w:noProof/>
              <w:lang w:eastAsia="pt-BR"/>
            </w:rPr>
          </w:rPrChange>
        </w:rPr>
        <w:pPrChange w:id="985" w:author="matheus" w:date="2011-07-25T13:09:00Z">
          <w:pPr>
            <w:pStyle w:val="ndicedeilustraes"/>
            <w:tabs>
              <w:tab w:val="right" w:leader="dot" w:pos="8494"/>
            </w:tabs>
          </w:pPr>
        </w:pPrChange>
      </w:pPr>
      <w:r w:rsidRPr="004F3007">
        <w:rPr>
          <w:rFonts w:ascii="Times New Roman" w:hAnsi="Times New Roman" w:cs="Times New Roman"/>
          <w:sz w:val="24"/>
          <w:szCs w:val="24"/>
          <w:rPrChange w:id="986" w:author="matheus" w:date="2011-07-25T13:04:00Z">
            <w:rPr/>
          </w:rPrChange>
        </w:rPr>
        <w:fldChar w:fldCharType="begin"/>
      </w:r>
      <w:r w:rsidRPr="004F3007">
        <w:rPr>
          <w:rFonts w:ascii="Times New Roman" w:hAnsi="Times New Roman" w:cs="Times New Roman"/>
          <w:sz w:val="24"/>
          <w:szCs w:val="24"/>
          <w:rPrChange w:id="987" w:author="matheus" w:date="2011-07-25T13:04:00Z">
            <w:rPr/>
          </w:rPrChange>
        </w:rPr>
        <w:instrText xml:space="preserve"> TOC \h \z \c "Figura" </w:instrText>
      </w:r>
      <w:r w:rsidRPr="004F3007">
        <w:rPr>
          <w:rFonts w:ascii="Times New Roman" w:hAnsi="Times New Roman" w:cs="Times New Roman"/>
          <w:sz w:val="24"/>
          <w:szCs w:val="24"/>
          <w:rPrChange w:id="988" w:author="matheus" w:date="2011-07-25T13:04:00Z">
            <w:rPr/>
          </w:rPrChange>
        </w:rPr>
        <w:fldChar w:fldCharType="separate"/>
      </w:r>
      <w:r w:rsidR="002461DA" w:rsidRPr="004F3007">
        <w:rPr>
          <w:rFonts w:ascii="Times New Roman" w:hAnsi="Times New Roman" w:cs="Times New Roman"/>
          <w:noProof/>
          <w:sz w:val="24"/>
          <w:szCs w:val="24"/>
          <w:rPrChange w:id="989" w:author="matheus" w:date="2011-07-25T13:04:00Z">
            <w:rPr>
              <w:noProof/>
            </w:rPr>
          </w:rPrChange>
        </w:rPr>
        <w:fldChar w:fldCharType="begin"/>
      </w:r>
      <w:r w:rsidR="002461DA" w:rsidRPr="004F3007">
        <w:rPr>
          <w:rFonts w:ascii="Times New Roman" w:hAnsi="Times New Roman" w:cs="Times New Roman"/>
          <w:noProof/>
          <w:sz w:val="24"/>
          <w:szCs w:val="24"/>
          <w:rPrChange w:id="990" w:author="matheus" w:date="2011-07-25T13:04:00Z">
            <w:rPr/>
          </w:rPrChange>
        </w:rPr>
        <w:instrText xml:space="preserve"> HYPERLINK "file:///C:\\Documents%20and%20Settings\\Matheus\\Desktop\\Mestrado\\1-Meus-Artigos\\Qualificacao\\Qualificacao-Matheus-2011.docx" \l "_Toc299110731" </w:instrText>
      </w:r>
      <w:ins w:id="991" w:author="Matheus Zingarelli" w:date="2011-07-26T11:19:00Z">
        <w:r w:rsidR="0088354B" w:rsidRPr="004F3007">
          <w:rPr>
            <w:rFonts w:ascii="Times New Roman" w:hAnsi="Times New Roman" w:cs="Times New Roman"/>
            <w:noProof/>
            <w:sz w:val="24"/>
            <w:szCs w:val="24"/>
            <w:rPrChange w:id="992" w:author="matheus" w:date="2011-07-25T13:04:00Z">
              <w:rPr>
                <w:rFonts w:ascii="Times New Roman" w:hAnsi="Times New Roman" w:cs="Times New Roman"/>
                <w:noProof/>
                <w:sz w:val="24"/>
                <w:szCs w:val="24"/>
              </w:rPr>
            </w:rPrChange>
          </w:rPr>
        </w:r>
      </w:ins>
      <w:r w:rsidR="002461DA" w:rsidRPr="004F3007">
        <w:rPr>
          <w:rFonts w:ascii="Times New Roman" w:hAnsi="Times New Roman" w:cs="Times New Roman"/>
          <w:noProof/>
          <w:sz w:val="24"/>
          <w:szCs w:val="24"/>
          <w:rPrChange w:id="993" w:author="matheus" w:date="2011-07-25T13:04:00Z">
            <w:rPr>
              <w:noProof/>
            </w:rPr>
          </w:rPrChange>
        </w:rPr>
        <w:fldChar w:fldCharType="separate"/>
      </w:r>
      <w:r w:rsidRPr="004F3007">
        <w:rPr>
          <w:rStyle w:val="Hyperlink"/>
          <w:rFonts w:ascii="Times New Roman" w:hAnsi="Times New Roman" w:cs="Times New Roman"/>
          <w:noProof/>
          <w:sz w:val="24"/>
          <w:szCs w:val="24"/>
          <w:rPrChange w:id="994" w:author="matheus" w:date="2011-07-25T13:04:00Z">
            <w:rPr>
              <w:rStyle w:val="Hyperlink"/>
              <w:noProof/>
            </w:rPr>
          </w:rPrChange>
        </w:rPr>
        <w:t>Figura 1 - Exemplo de observância da informação de disparidade</w:t>
      </w:r>
      <w:r w:rsidRPr="004F3007">
        <w:rPr>
          <w:rFonts w:ascii="Times New Roman" w:hAnsi="Times New Roman" w:cs="Times New Roman"/>
          <w:noProof/>
          <w:webHidden/>
          <w:sz w:val="24"/>
          <w:szCs w:val="24"/>
          <w:rPrChange w:id="995" w:author="matheus" w:date="2011-07-25T13:04:00Z">
            <w:rPr>
              <w:noProof/>
              <w:webHidden/>
            </w:rPr>
          </w:rPrChange>
        </w:rPr>
        <w:tab/>
      </w:r>
      <w:r w:rsidRPr="004F3007">
        <w:rPr>
          <w:rFonts w:ascii="Times New Roman" w:hAnsi="Times New Roman" w:cs="Times New Roman"/>
          <w:noProof/>
          <w:webHidden/>
          <w:sz w:val="24"/>
          <w:szCs w:val="24"/>
          <w:rPrChange w:id="996" w:author="matheus" w:date="2011-07-25T13:04:00Z">
            <w:rPr>
              <w:noProof/>
              <w:webHidden/>
            </w:rPr>
          </w:rPrChange>
        </w:rPr>
        <w:fldChar w:fldCharType="begin"/>
      </w:r>
      <w:r w:rsidRPr="004F3007">
        <w:rPr>
          <w:rFonts w:ascii="Times New Roman" w:hAnsi="Times New Roman" w:cs="Times New Roman"/>
          <w:noProof/>
          <w:webHidden/>
          <w:sz w:val="24"/>
          <w:szCs w:val="24"/>
          <w:rPrChange w:id="997" w:author="matheus" w:date="2011-07-25T13:04:00Z">
            <w:rPr>
              <w:noProof/>
              <w:webHidden/>
            </w:rPr>
          </w:rPrChange>
        </w:rPr>
        <w:instrText xml:space="preserve"> PAGEREF _Toc299110731 \h </w:instrText>
      </w:r>
      <w:r w:rsidRPr="004F3007">
        <w:rPr>
          <w:rFonts w:ascii="Times New Roman" w:hAnsi="Times New Roman" w:cs="Times New Roman"/>
          <w:noProof/>
          <w:webHidden/>
          <w:sz w:val="24"/>
          <w:szCs w:val="24"/>
          <w:rPrChange w:id="998" w:author="matheus" w:date="2011-07-25T13:04:00Z">
            <w:rPr>
              <w:rFonts w:ascii="Times New Roman" w:hAnsi="Times New Roman" w:cs="Times New Roman"/>
              <w:noProof/>
              <w:webHidden/>
              <w:sz w:val="24"/>
              <w:szCs w:val="24"/>
            </w:rPr>
          </w:rPrChange>
        </w:rPr>
      </w:r>
      <w:r w:rsidRPr="004F3007">
        <w:rPr>
          <w:rFonts w:ascii="Times New Roman" w:hAnsi="Times New Roman" w:cs="Times New Roman"/>
          <w:noProof/>
          <w:webHidden/>
          <w:sz w:val="24"/>
          <w:szCs w:val="24"/>
          <w:rPrChange w:id="999" w:author="matheus" w:date="2011-07-25T13:04:00Z">
            <w:rPr>
              <w:noProof/>
              <w:webHidden/>
            </w:rPr>
          </w:rPrChange>
        </w:rPr>
        <w:fldChar w:fldCharType="separate"/>
      </w:r>
      <w:ins w:id="1000" w:author="Matheus Zingarelli" w:date="2011-07-26T11:19:00Z">
        <w:r w:rsidR="0088354B">
          <w:rPr>
            <w:rFonts w:ascii="Times New Roman" w:hAnsi="Times New Roman" w:cs="Times New Roman"/>
            <w:noProof/>
            <w:webHidden/>
            <w:sz w:val="24"/>
            <w:szCs w:val="24"/>
          </w:rPr>
          <w:t>14</w:t>
        </w:r>
      </w:ins>
      <w:del w:id="1001" w:author="Matheus Zingarelli" w:date="2011-07-26T11:19:00Z">
        <w:r w:rsidRPr="004F3007" w:rsidDel="0088354B">
          <w:rPr>
            <w:rFonts w:ascii="Times New Roman" w:hAnsi="Times New Roman" w:cs="Times New Roman"/>
            <w:noProof/>
            <w:webHidden/>
            <w:sz w:val="24"/>
            <w:szCs w:val="24"/>
            <w:rPrChange w:id="1002" w:author="matheus" w:date="2011-07-25T13:04:00Z">
              <w:rPr>
                <w:noProof/>
                <w:webHidden/>
              </w:rPr>
            </w:rPrChange>
          </w:rPr>
          <w:delText>10</w:delText>
        </w:r>
      </w:del>
      <w:r w:rsidRPr="004F3007">
        <w:rPr>
          <w:rFonts w:ascii="Times New Roman" w:hAnsi="Times New Roman" w:cs="Times New Roman"/>
          <w:noProof/>
          <w:webHidden/>
          <w:sz w:val="24"/>
          <w:szCs w:val="24"/>
          <w:rPrChange w:id="1003" w:author="matheus" w:date="2011-07-25T13:04:00Z">
            <w:rPr>
              <w:noProof/>
              <w:webHidden/>
            </w:rPr>
          </w:rPrChange>
        </w:rPr>
        <w:fldChar w:fldCharType="end"/>
      </w:r>
      <w:r w:rsidR="002461DA" w:rsidRPr="004F3007">
        <w:rPr>
          <w:rFonts w:ascii="Times New Roman" w:hAnsi="Times New Roman" w:cs="Times New Roman"/>
          <w:noProof/>
          <w:sz w:val="24"/>
          <w:szCs w:val="24"/>
          <w:rPrChange w:id="1004"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005" w:author="matheus" w:date="2011-07-25T13:04:00Z">
            <w:rPr>
              <w:rFonts w:eastAsiaTheme="minorEastAsia"/>
              <w:noProof/>
              <w:lang w:eastAsia="pt-BR"/>
            </w:rPr>
          </w:rPrChange>
        </w:rPr>
        <w:pPrChange w:id="1006"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007" w:author="matheus" w:date="2011-07-25T13:04:00Z">
            <w:rPr>
              <w:noProof/>
            </w:rPr>
          </w:rPrChange>
        </w:rPr>
        <w:fldChar w:fldCharType="begin"/>
      </w:r>
      <w:r w:rsidRPr="004F3007">
        <w:rPr>
          <w:rFonts w:ascii="Times New Roman" w:hAnsi="Times New Roman" w:cs="Times New Roman"/>
          <w:noProof/>
          <w:sz w:val="24"/>
          <w:szCs w:val="24"/>
          <w:rPrChange w:id="1008" w:author="matheus" w:date="2011-07-25T13:04:00Z">
            <w:rPr/>
          </w:rPrChange>
        </w:rPr>
        <w:instrText xml:space="preserve"> HYPERLINK "file:///C:\\Documents%20and%20Settings\\Matheus\\Desktop\\Mestrado\\1-Meus-Artigos\\Qualificacao\\Qualificacao-Matheus-2011.docx" \l "_Toc299110732" </w:instrText>
      </w:r>
      <w:ins w:id="1009" w:author="Matheus Zingarelli" w:date="2011-07-26T11:19:00Z">
        <w:r w:rsidR="0088354B" w:rsidRPr="004F3007">
          <w:rPr>
            <w:rFonts w:ascii="Times New Roman" w:hAnsi="Times New Roman" w:cs="Times New Roman"/>
            <w:noProof/>
            <w:sz w:val="24"/>
            <w:szCs w:val="24"/>
            <w:rPrChange w:id="1010"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011"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012" w:author="matheus" w:date="2011-07-25T13:04:00Z">
            <w:rPr>
              <w:rStyle w:val="Hyperlink"/>
              <w:noProof/>
            </w:rPr>
          </w:rPrChange>
        </w:rPr>
        <w:t>Figura 2 - Tipos de paralaxe</w:t>
      </w:r>
      <w:r w:rsidR="00234CEA" w:rsidRPr="004F3007">
        <w:rPr>
          <w:rStyle w:val="Hyperlink"/>
          <w:rFonts w:ascii="Times New Roman" w:hAnsi="Times New Roman" w:cs="Times New Roman"/>
          <w:i/>
          <w:noProof/>
          <w:sz w:val="24"/>
          <w:szCs w:val="24"/>
          <w:rPrChange w:id="1013" w:author="matheus" w:date="2011-07-25T13:04:00Z">
            <w:rPr>
              <w:rStyle w:val="Hyperlink"/>
              <w:i/>
              <w:noProof/>
            </w:rPr>
          </w:rPrChange>
        </w:rPr>
        <w:t>.</w:t>
      </w:r>
      <w:r w:rsidR="00234CEA" w:rsidRPr="004F3007">
        <w:rPr>
          <w:rFonts w:ascii="Times New Roman" w:hAnsi="Times New Roman" w:cs="Times New Roman"/>
          <w:noProof/>
          <w:webHidden/>
          <w:sz w:val="24"/>
          <w:szCs w:val="24"/>
          <w:rPrChange w:id="1014" w:author="matheus" w:date="2011-07-25T13:04:00Z">
            <w:rPr>
              <w:noProof/>
              <w:webHidden/>
            </w:rPr>
          </w:rPrChange>
        </w:rPr>
        <w:tab/>
      </w:r>
      <w:r w:rsidR="00234CEA" w:rsidRPr="004F3007">
        <w:rPr>
          <w:rFonts w:ascii="Times New Roman" w:hAnsi="Times New Roman" w:cs="Times New Roman"/>
          <w:noProof/>
          <w:webHidden/>
          <w:sz w:val="24"/>
          <w:szCs w:val="24"/>
          <w:rPrChange w:id="1015"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016" w:author="matheus" w:date="2011-07-25T13:04:00Z">
            <w:rPr>
              <w:noProof/>
              <w:webHidden/>
            </w:rPr>
          </w:rPrChange>
        </w:rPr>
        <w:instrText xml:space="preserve"> PAGEREF _Toc299110732 \h </w:instrText>
      </w:r>
      <w:r w:rsidR="00234CEA" w:rsidRPr="004F3007">
        <w:rPr>
          <w:rFonts w:ascii="Times New Roman" w:hAnsi="Times New Roman" w:cs="Times New Roman"/>
          <w:noProof/>
          <w:webHidden/>
          <w:sz w:val="24"/>
          <w:szCs w:val="24"/>
          <w:rPrChange w:id="1017"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018" w:author="matheus" w:date="2011-07-25T13:04:00Z">
            <w:rPr>
              <w:noProof/>
              <w:webHidden/>
            </w:rPr>
          </w:rPrChange>
        </w:rPr>
        <w:fldChar w:fldCharType="separate"/>
      </w:r>
      <w:ins w:id="1019" w:author="Matheus Zingarelli" w:date="2011-07-26T11:19:00Z">
        <w:r w:rsidR="0088354B">
          <w:rPr>
            <w:rFonts w:ascii="Times New Roman" w:hAnsi="Times New Roman" w:cs="Times New Roman"/>
            <w:noProof/>
            <w:webHidden/>
            <w:sz w:val="24"/>
            <w:szCs w:val="24"/>
          </w:rPr>
          <w:t>15</w:t>
        </w:r>
      </w:ins>
      <w:del w:id="1020" w:author="Matheus Zingarelli" w:date="2011-07-26T11:19:00Z">
        <w:r w:rsidR="00234CEA" w:rsidRPr="004F3007" w:rsidDel="0088354B">
          <w:rPr>
            <w:rFonts w:ascii="Times New Roman" w:hAnsi="Times New Roman" w:cs="Times New Roman"/>
            <w:noProof/>
            <w:webHidden/>
            <w:sz w:val="24"/>
            <w:szCs w:val="24"/>
            <w:rPrChange w:id="1021" w:author="matheus" w:date="2011-07-25T13:04:00Z">
              <w:rPr>
                <w:noProof/>
                <w:webHidden/>
              </w:rPr>
            </w:rPrChange>
          </w:rPr>
          <w:delText>12</w:delText>
        </w:r>
      </w:del>
      <w:r w:rsidR="00234CEA" w:rsidRPr="004F3007">
        <w:rPr>
          <w:rFonts w:ascii="Times New Roman" w:hAnsi="Times New Roman" w:cs="Times New Roman"/>
          <w:noProof/>
          <w:webHidden/>
          <w:sz w:val="24"/>
          <w:szCs w:val="24"/>
          <w:rPrChange w:id="1022" w:author="matheus" w:date="2011-07-25T13:04:00Z">
            <w:rPr>
              <w:noProof/>
              <w:webHidden/>
            </w:rPr>
          </w:rPrChange>
        </w:rPr>
        <w:fldChar w:fldCharType="end"/>
      </w:r>
      <w:r w:rsidRPr="004F3007">
        <w:rPr>
          <w:rFonts w:ascii="Times New Roman" w:hAnsi="Times New Roman" w:cs="Times New Roman"/>
          <w:noProof/>
          <w:sz w:val="24"/>
          <w:szCs w:val="24"/>
          <w:rPrChange w:id="1023"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024" w:author="matheus" w:date="2011-07-25T13:04:00Z">
            <w:rPr>
              <w:rFonts w:eastAsiaTheme="minorEastAsia"/>
              <w:noProof/>
              <w:lang w:eastAsia="pt-BR"/>
            </w:rPr>
          </w:rPrChange>
        </w:rPr>
        <w:pPrChange w:id="1025"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026" w:author="matheus" w:date="2011-07-25T13:04:00Z">
            <w:rPr>
              <w:noProof/>
            </w:rPr>
          </w:rPrChange>
        </w:rPr>
        <w:fldChar w:fldCharType="begin"/>
      </w:r>
      <w:r w:rsidRPr="004F3007">
        <w:rPr>
          <w:rFonts w:ascii="Times New Roman" w:hAnsi="Times New Roman" w:cs="Times New Roman"/>
          <w:noProof/>
          <w:sz w:val="24"/>
          <w:szCs w:val="24"/>
          <w:rPrChange w:id="1027" w:author="matheus" w:date="2011-07-25T13:04:00Z">
            <w:rPr/>
          </w:rPrChange>
        </w:rPr>
        <w:instrText xml:space="preserve"> HYPERLINK "file:///C:\\Documents%20and%20Settings\\Matheus\\Desktop\\Mestrado\\1-Meus-Artigos\\Qualificacao\\Qualificacao-Matheus-2011.docx" \l "_Toc299110733" </w:instrText>
      </w:r>
      <w:ins w:id="1028" w:author="Matheus Zingarelli" w:date="2011-07-26T11:19:00Z">
        <w:r w:rsidR="0088354B" w:rsidRPr="004F3007">
          <w:rPr>
            <w:rFonts w:ascii="Times New Roman" w:hAnsi="Times New Roman" w:cs="Times New Roman"/>
            <w:noProof/>
            <w:sz w:val="24"/>
            <w:szCs w:val="24"/>
            <w:rPrChange w:id="1029"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030"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031" w:author="matheus" w:date="2011-07-25T13:04:00Z">
            <w:rPr>
              <w:rStyle w:val="Hyperlink"/>
              <w:noProof/>
            </w:rPr>
          </w:rPrChange>
        </w:rPr>
        <w:t>Figura 3 - Processo de conversão anaglífica verde-magenta.</w:t>
      </w:r>
      <w:r w:rsidR="00234CEA" w:rsidRPr="004F3007">
        <w:rPr>
          <w:rFonts w:ascii="Times New Roman" w:hAnsi="Times New Roman" w:cs="Times New Roman"/>
          <w:noProof/>
          <w:webHidden/>
          <w:sz w:val="24"/>
          <w:szCs w:val="24"/>
          <w:rPrChange w:id="1032" w:author="matheus" w:date="2011-07-25T13:04:00Z">
            <w:rPr>
              <w:noProof/>
              <w:webHidden/>
            </w:rPr>
          </w:rPrChange>
        </w:rPr>
        <w:tab/>
      </w:r>
      <w:r w:rsidR="00234CEA" w:rsidRPr="004F3007">
        <w:rPr>
          <w:rFonts w:ascii="Times New Roman" w:hAnsi="Times New Roman" w:cs="Times New Roman"/>
          <w:noProof/>
          <w:webHidden/>
          <w:sz w:val="24"/>
          <w:szCs w:val="24"/>
          <w:rPrChange w:id="1033"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034" w:author="matheus" w:date="2011-07-25T13:04:00Z">
            <w:rPr>
              <w:noProof/>
              <w:webHidden/>
            </w:rPr>
          </w:rPrChange>
        </w:rPr>
        <w:instrText xml:space="preserve"> PAGEREF _Toc299110733 \h </w:instrText>
      </w:r>
      <w:r w:rsidR="00234CEA" w:rsidRPr="004F3007">
        <w:rPr>
          <w:rFonts w:ascii="Times New Roman" w:hAnsi="Times New Roman" w:cs="Times New Roman"/>
          <w:noProof/>
          <w:webHidden/>
          <w:sz w:val="24"/>
          <w:szCs w:val="24"/>
          <w:rPrChange w:id="1035"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036" w:author="matheus" w:date="2011-07-25T13:04:00Z">
            <w:rPr>
              <w:noProof/>
              <w:webHidden/>
            </w:rPr>
          </w:rPrChange>
        </w:rPr>
        <w:fldChar w:fldCharType="separate"/>
      </w:r>
      <w:ins w:id="1037" w:author="Matheus Zingarelli" w:date="2011-07-26T11:19:00Z">
        <w:r w:rsidR="0088354B">
          <w:rPr>
            <w:rFonts w:ascii="Times New Roman" w:hAnsi="Times New Roman" w:cs="Times New Roman"/>
            <w:noProof/>
            <w:webHidden/>
            <w:sz w:val="24"/>
            <w:szCs w:val="24"/>
          </w:rPr>
          <w:t>16</w:t>
        </w:r>
      </w:ins>
      <w:del w:id="1038" w:author="Matheus Zingarelli" w:date="2011-07-26T11:19:00Z">
        <w:r w:rsidR="00234CEA" w:rsidRPr="004F3007" w:rsidDel="0088354B">
          <w:rPr>
            <w:rFonts w:ascii="Times New Roman" w:hAnsi="Times New Roman" w:cs="Times New Roman"/>
            <w:noProof/>
            <w:webHidden/>
            <w:sz w:val="24"/>
            <w:szCs w:val="24"/>
            <w:rPrChange w:id="1039" w:author="matheus" w:date="2011-07-25T13:04:00Z">
              <w:rPr>
                <w:noProof/>
                <w:webHidden/>
              </w:rPr>
            </w:rPrChange>
          </w:rPr>
          <w:delText>13</w:delText>
        </w:r>
      </w:del>
      <w:r w:rsidR="00234CEA" w:rsidRPr="004F3007">
        <w:rPr>
          <w:rFonts w:ascii="Times New Roman" w:hAnsi="Times New Roman" w:cs="Times New Roman"/>
          <w:noProof/>
          <w:webHidden/>
          <w:sz w:val="24"/>
          <w:szCs w:val="24"/>
          <w:rPrChange w:id="1040" w:author="matheus" w:date="2011-07-25T13:04:00Z">
            <w:rPr>
              <w:noProof/>
              <w:webHidden/>
            </w:rPr>
          </w:rPrChange>
        </w:rPr>
        <w:fldChar w:fldCharType="end"/>
      </w:r>
      <w:r w:rsidRPr="004F3007">
        <w:rPr>
          <w:rFonts w:ascii="Times New Roman" w:hAnsi="Times New Roman" w:cs="Times New Roman"/>
          <w:noProof/>
          <w:sz w:val="24"/>
          <w:szCs w:val="24"/>
          <w:rPrChange w:id="1041"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042" w:author="matheus" w:date="2011-07-25T13:04:00Z">
            <w:rPr>
              <w:rFonts w:eastAsiaTheme="minorEastAsia"/>
              <w:noProof/>
              <w:lang w:eastAsia="pt-BR"/>
            </w:rPr>
          </w:rPrChange>
        </w:rPr>
        <w:pPrChange w:id="1043"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044" w:author="matheus" w:date="2011-07-25T13:04:00Z">
            <w:rPr>
              <w:noProof/>
            </w:rPr>
          </w:rPrChange>
        </w:rPr>
        <w:fldChar w:fldCharType="begin"/>
      </w:r>
      <w:r w:rsidRPr="004F3007">
        <w:rPr>
          <w:rFonts w:ascii="Times New Roman" w:hAnsi="Times New Roman" w:cs="Times New Roman"/>
          <w:noProof/>
          <w:sz w:val="24"/>
          <w:szCs w:val="24"/>
          <w:rPrChange w:id="1045" w:author="matheus" w:date="2011-07-25T13:04:00Z">
            <w:rPr/>
          </w:rPrChange>
        </w:rPr>
        <w:instrText xml:space="preserve"> HYPERLINK "file:///C:\\Documents%20and%20Settings\\Matheus\\Desktop\\Mestrado\\1-Meus-Artigos\\Qualificacao\\Qualificacao-Matheus-2011.docx" \l "_Toc299110734" </w:instrText>
      </w:r>
      <w:ins w:id="1046" w:author="Matheus Zingarelli" w:date="2011-07-26T11:19:00Z">
        <w:r w:rsidR="0088354B" w:rsidRPr="004F3007">
          <w:rPr>
            <w:rFonts w:ascii="Times New Roman" w:hAnsi="Times New Roman" w:cs="Times New Roman"/>
            <w:noProof/>
            <w:sz w:val="24"/>
            <w:szCs w:val="24"/>
            <w:rPrChange w:id="1047"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048"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049" w:author="matheus" w:date="2011-07-25T13:04:00Z">
            <w:rPr>
              <w:rStyle w:val="Hyperlink"/>
              <w:noProof/>
            </w:rPr>
          </w:rPrChange>
        </w:rPr>
        <w:t>Figura 4 - Tecnologia lenticular de monitores autoestereoscópicos</w:t>
      </w:r>
      <w:r w:rsidR="00234CEA" w:rsidRPr="004F3007">
        <w:rPr>
          <w:rFonts w:ascii="Times New Roman" w:hAnsi="Times New Roman" w:cs="Times New Roman"/>
          <w:noProof/>
          <w:webHidden/>
          <w:sz w:val="24"/>
          <w:szCs w:val="24"/>
          <w:rPrChange w:id="1050" w:author="matheus" w:date="2011-07-25T13:04:00Z">
            <w:rPr>
              <w:noProof/>
              <w:webHidden/>
            </w:rPr>
          </w:rPrChange>
        </w:rPr>
        <w:tab/>
      </w:r>
      <w:r w:rsidR="00234CEA" w:rsidRPr="004F3007">
        <w:rPr>
          <w:rFonts w:ascii="Times New Roman" w:hAnsi="Times New Roman" w:cs="Times New Roman"/>
          <w:noProof/>
          <w:webHidden/>
          <w:sz w:val="24"/>
          <w:szCs w:val="24"/>
          <w:rPrChange w:id="1051"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052" w:author="matheus" w:date="2011-07-25T13:04:00Z">
            <w:rPr>
              <w:noProof/>
              <w:webHidden/>
            </w:rPr>
          </w:rPrChange>
        </w:rPr>
        <w:instrText xml:space="preserve"> PAGEREF _Toc299110734 \h </w:instrText>
      </w:r>
      <w:r w:rsidR="00234CEA" w:rsidRPr="004F3007">
        <w:rPr>
          <w:rFonts w:ascii="Times New Roman" w:hAnsi="Times New Roman" w:cs="Times New Roman"/>
          <w:noProof/>
          <w:webHidden/>
          <w:sz w:val="24"/>
          <w:szCs w:val="24"/>
          <w:rPrChange w:id="1053"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054" w:author="matheus" w:date="2011-07-25T13:04:00Z">
            <w:rPr>
              <w:noProof/>
              <w:webHidden/>
            </w:rPr>
          </w:rPrChange>
        </w:rPr>
        <w:fldChar w:fldCharType="separate"/>
      </w:r>
      <w:ins w:id="1055" w:author="Matheus Zingarelli" w:date="2011-07-26T11:19:00Z">
        <w:r w:rsidR="0088354B">
          <w:rPr>
            <w:rFonts w:ascii="Times New Roman" w:hAnsi="Times New Roman" w:cs="Times New Roman"/>
            <w:noProof/>
            <w:webHidden/>
            <w:sz w:val="24"/>
            <w:szCs w:val="24"/>
          </w:rPr>
          <w:t>19</w:t>
        </w:r>
      </w:ins>
      <w:del w:id="1056" w:author="Matheus Zingarelli" w:date="2011-07-26T11:19:00Z">
        <w:r w:rsidR="00234CEA" w:rsidRPr="004F3007" w:rsidDel="0088354B">
          <w:rPr>
            <w:rFonts w:ascii="Times New Roman" w:hAnsi="Times New Roman" w:cs="Times New Roman"/>
            <w:noProof/>
            <w:webHidden/>
            <w:sz w:val="24"/>
            <w:szCs w:val="24"/>
            <w:rPrChange w:id="1057" w:author="matheus" w:date="2011-07-25T13:04:00Z">
              <w:rPr>
                <w:noProof/>
                <w:webHidden/>
              </w:rPr>
            </w:rPrChange>
          </w:rPr>
          <w:delText>16</w:delText>
        </w:r>
      </w:del>
      <w:r w:rsidR="00234CEA" w:rsidRPr="004F3007">
        <w:rPr>
          <w:rFonts w:ascii="Times New Roman" w:hAnsi="Times New Roman" w:cs="Times New Roman"/>
          <w:noProof/>
          <w:webHidden/>
          <w:sz w:val="24"/>
          <w:szCs w:val="24"/>
          <w:rPrChange w:id="1058" w:author="matheus" w:date="2011-07-25T13:04:00Z">
            <w:rPr>
              <w:noProof/>
              <w:webHidden/>
            </w:rPr>
          </w:rPrChange>
        </w:rPr>
        <w:fldChar w:fldCharType="end"/>
      </w:r>
      <w:r w:rsidRPr="004F3007">
        <w:rPr>
          <w:rFonts w:ascii="Times New Roman" w:hAnsi="Times New Roman" w:cs="Times New Roman"/>
          <w:noProof/>
          <w:sz w:val="24"/>
          <w:szCs w:val="24"/>
          <w:rPrChange w:id="1059"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060" w:author="matheus" w:date="2011-07-25T13:04:00Z">
            <w:rPr>
              <w:rFonts w:eastAsiaTheme="minorEastAsia"/>
              <w:noProof/>
              <w:lang w:eastAsia="pt-BR"/>
            </w:rPr>
          </w:rPrChange>
        </w:rPr>
        <w:pPrChange w:id="1061"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062" w:author="matheus" w:date="2011-07-25T13:04:00Z">
            <w:rPr>
              <w:noProof/>
            </w:rPr>
          </w:rPrChange>
        </w:rPr>
        <w:fldChar w:fldCharType="begin"/>
      </w:r>
      <w:r w:rsidRPr="004F3007">
        <w:rPr>
          <w:rFonts w:ascii="Times New Roman" w:hAnsi="Times New Roman" w:cs="Times New Roman"/>
          <w:noProof/>
          <w:sz w:val="24"/>
          <w:szCs w:val="24"/>
          <w:rPrChange w:id="1063" w:author="matheus" w:date="2011-07-25T13:04:00Z">
            <w:rPr/>
          </w:rPrChange>
        </w:rPr>
        <w:instrText xml:space="preserve"> HYPERLINK "file:///C:\\Documents%20and%20Settings\\Matheus\\Desktop\\Mestrado\\1-Meus-Artigos\\Qualificacao\\Qualificacao-Matheus-2011.docx" \l "_Toc299110735" </w:instrText>
      </w:r>
      <w:ins w:id="1064" w:author="Matheus Zingarelli" w:date="2011-07-26T11:19:00Z">
        <w:r w:rsidR="0088354B" w:rsidRPr="004F3007">
          <w:rPr>
            <w:rFonts w:ascii="Times New Roman" w:hAnsi="Times New Roman" w:cs="Times New Roman"/>
            <w:noProof/>
            <w:sz w:val="24"/>
            <w:szCs w:val="24"/>
            <w:rPrChange w:id="1065"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066"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067" w:author="matheus" w:date="2011-07-25T13:04:00Z">
            <w:rPr>
              <w:rStyle w:val="Hyperlink"/>
              <w:noProof/>
            </w:rPr>
          </w:rPrChange>
        </w:rPr>
        <w:t>Figura 5 - Tipos de subamostragem de crominância.</w:t>
      </w:r>
      <w:r w:rsidR="00234CEA" w:rsidRPr="004F3007">
        <w:rPr>
          <w:rFonts w:ascii="Times New Roman" w:hAnsi="Times New Roman" w:cs="Times New Roman"/>
          <w:noProof/>
          <w:webHidden/>
          <w:sz w:val="24"/>
          <w:szCs w:val="24"/>
          <w:rPrChange w:id="1068" w:author="matheus" w:date="2011-07-25T13:04:00Z">
            <w:rPr>
              <w:noProof/>
              <w:webHidden/>
            </w:rPr>
          </w:rPrChange>
        </w:rPr>
        <w:tab/>
      </w:r>
      <w:r w:rsidR="00234CEA" w:rsidRPr="004F3007">
        <w:rPr>
          <w:rFonts w:ascii="Times New Roman" w:hAnsi="Times New Roman" w:cs="Times New Roman"/>
          <w:noProof/>
          <w:webHidden/>
          <w:sz w:val="24"/>
          <w:szCs w:val="24"/>
          <w:rPrChange w:id="1069"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070" w:author="matheus" w:date="2011-07-25T13:04:00Z">
            <w:rPr>
              <w:noProof/>
              <w:webHidden/>
            </w:rPr>
          </w:rPrChange>
        </w:rPr>
        <w:instrText xml:space="preserve"> PAGEREF _Toc299110735 \h </w:instrText>
      </w:r>
      <w:r w:rsidR="00234CEA" w:rsidRPr="004F3007">
        <w:rPr>
          <w:rFonts w:ascii="Times New Roman" w:hAnsi="Times New Roman" w:cs="Times New Roman"/>
          <w:noProof/>
          <w:webHidden/>
          <w:sz w:val="24"/>
          <w:szCs w:val="24"/>
          <w:rPrChange w:id="1071"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072" w:author="matheus" w:date="2011-07-25T13:04:00Z">
            <w:rPr>
              <w:noProof/>
              <w:webHidden/>
            </w:rPr>
          </w:rPrChange>
        </w:rPr>
        <w:fldChar w:fldCharType="separate"/>
      </w:r>
      <w:ins w:id="1073" w:author="Matheus Zingarelli" w:date="2011-07-26T11:19:00Z">
        <w:r w:rsidR="0088354B">
          <w:rPr>
            <w:rFonts w:ascii="Times New Roman" w:hAnsi="Times New Roman" w:cs="Times New Roman"/>
            <w:noProof/>
            <w:webHidden/>
            <w:sz w:val="24"/>
            <w:szCs w:val="24"/>
          </w:rPr>
          <w:t>23</w:t>
        </w:r>
      </w:ins>
      <w:del w:id="1074" w:author="Matheus Zingarelli" w:date="2011-07-26T11:19:00Z">
        <w:r w:rsidR="00234CEA" w:rsidRPr="004F3007" w:rsidDel="0088354B">
          <w:rPr>
            <w:rFonts w:ascii="Times New Roman" w:hAnsi="Times New Roman" w:cs="Times New Roman"/>
            <w:noProof/>
            <w:webHidden/>
            <w:sz w:val="24"/>
            <w:szCs w:val="24"/>
            <w:rPrChange w:id="1075" w:author="matheus" w:date="2011-07-25T13:04:00Z">
              <w:rPr>
                <w:noProof/>
                <w:webHidden/>
              </w:rPr>
            </w:rPrChange>
          </w:rPr>
          <w:delText>19</w:delText>
        </w:r>
      </w:del>
      <w:r w:rsidR="00234CEA" w:rsidRPr="004F3007">
        <w:rPr>
          <w:rFonts w:ascii="Times New Roman" w:hAnsi="Times New Roman" w:cs="Times New Roman"/>
          <w:noProof/>
          <w:webHidden/>
          <w:sz w:val="24"/>
          <w:szCs w:val="24"/>
          <w:rPrChange w:id="1076" w:author="matheus" w:date="2011-07-25T13:04:00Z">
            <w:rPr>
              <w:noProof/>
              <w:webHidden/>
            </w:rPr>
          </w:rPrChange>
        </w:rPr>
        <w:fldChar w:fldCharType="end"/>
      </w:r>
      <w:r w:rsidRPr="004F3007">
        <w:rPr>
          <w:rFonts w:ascii="Times New Roman" w:hAnsi="Times New Roman" w:cs="Times New Roman"/>
          <w:noProof/>
          <w:sz w:val="24"/>
          <w:szCs w:val="24"/>
          <w:rPrChange w:id="1077"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078" w:author="matheus" w:date="2011-07-25T13:04:00Z">
            <w:rPr>
              <w:rFonts w:eastAsiaTheme="minorEastAsia"/>
              <w:noProof/>
              <w:lang w:eastAsia="pt-BR"/>
            </w:rPr>
          </w:rPrChange>
        </w:rPr>
        <w:pPrChange w:id="1079"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080" w:author="matheus" w:date="2011-07-25T13:04:00Z">
            <w:rPr>
              <w:noProof/>
            </w:rPr>
          </w:rPrChange>
        </w:rPr>
        <w:fldChar w:fldCharType="begin"/>
      </w:r>
      <w:r w:rsidRPr="004F3007">
        <w:rPr>
          <w:rFonts w:ascii="Times New Roman" w:hAnsi="Times New Roman" w:cs="Times New Roman"/>
          <w:noProof/>
          <w:sz w:val="24"/>
          <w:szCs w:val="24"/>
          <w:rPrChange w:id="1081" w:author="matheus" w:date="2011-07-25T13:04:00Z">
            <w:rPr/>
          </w:rPrChange>
        </w:rPr>
        <w:instrText xml:space="preserve"> HYPERLINK "file:///C:\\Documents%20and%20Settings\\Matheus\\Desktop\\Mestrado\\1-Meus-Artigos\\Qualificacao\\Qualificacao-Matheus-2011.docx" \l "_Toc299110737" </w:instrText>
      </w:r>
      <w:ins w:id="1082" w:author="Matheus Zingarelli" w:date="2011-07-26T11:19:00Z">
        <w:r w:rsidR="0088354B" w:rsidRPr="004F3007">
          <w:rPr>
            <w:rFonts w:ascii="Times New Roman" w:hAnsi="Times New Roman" w:cs="Times New Roman"/>
            <w:noProof/>
            <w:sz w:val="24"/>
            <w:szCs w:val="24"/>
            <w:rPrChange w:id="1083"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084"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085" w:author="matheus" w:date="2011-07-25T13:04:00Z">
            <w:rPr>
              <w:rStyle w:val="Hyperlink"/>
              <w:noProof/>
            </w:rPr>
          </w:rPrChange>
        </w:rPr>
        <w:t>Figura 6 - Conversão anaglífica utilizando a Tabela de Índice de Cores</w:t>
      </w:r>
      <w:r w:rsidR="00234CEA" w:rsidRPr="004F3007">
        <w:rPr>
          <w:rFonts w:ascii="Times New Roman" w:hAnsi="Times New Roman" w:cs="Times New Roman"/>
          <w:noProof/>
          <w:webHidden/>
          <w:sz w:val="24"/>
          <w:szCs w:val="24"/>
          <w:rPrChange w:id="1086" w:author="matheus" w:date="2011-07-25T13:04:00Z">
            <w:rPr>
              <w:noProof/>
              <w:webHidden/>
            </w:rPr>
          </w:rPrChange>
        </w:rPr>
        <w:tab/>
      </w:r>
      <w:r w:rsidR="00234CEA" w:rsidRPr="004F3007">
        <w:rPr>
          <w:rFonts w:ascii="Times New Roman" w:hAnsi="Times New Roman" w:cs="Times New Roman"/>
          <w:noProof/>
          <w:webHidden/>
          <w:sz w:val="24"/>
          <w:szCs w:val="24"/>
          <w:rPrChange w:id="1087"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088" w:author="matheus" w:date="2011-07-25T13:04:00Z">
            <w:rPr>
              <w:noProof/>
              <w:webHidden/>
            </w:rPr>
          </w:rPrChange>
        </w:rPr>
        <w:instrText xml:space="preserve"> PAGEREF _Toc299110737 \h </w:instrText>
      </w:r>
      <w:r w:rsidR="00234CEA" w:rsidRPr="004F3007">
        <w:rPr>
          <w:rFonts w:ascii="Times New Roman" w:hAnsi="Times New Roman" w:cs="Times New Roman"/>
          <w:noProof/>
          <w:webHidden/>
          <w:sz w:val="24"/>
          <w:szCs w:val="24"/>
          <w:rPrChange w:id="1089"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090" w:author="matheus" w:date="2011-07-25T13:04:00Z">
            <w:rPr>
              <w:noProof/>
              <w:webHidden/>
            </w:rPr>
          </w:rPrChange>
        </w:rPr>
        <w:fldChar w:fldCharType="separate"/>
      </w:r>
      <w:ins w:id="1091" w:author="Matheus Zingarelli" w:date="2011-07-26T11:19:00Z">
        <w:r w:rsidR="0088354B">
          <w:rPr>
            <w:rFonts w:ascii="Times New Roman" w:hAnsi="Times New Roman" w:cs="Times New Roman"/>
            <w:noProof/>
            <w:webHidden/>
            <w:sz w:val="24"/>
            <w:szCs w:val="24"/>
          </w:rPr>
          <w:t>32</w:t>
        </w:r>
      </w:ins>
      <w:del w:id="1092" w:author="Matheus Zingarelli" w:date="2011-07-26T11:19:00Z">
        <w:r w:rsidR="00234CEA" w:rsidRPr="004F3007" w:rsidDel="0088354B">
          <w:rPr>
            <w:rFonts w:ascii="Times New Roman" w:hAnsi="Times New Roman" w:cs="Times New Roman"/>
            <w:noProof/>
            <w:webHidden/>
            <w:sz w:val="24"/>
            <w:szCs w:val="24"/>
            <w:rPrChange w:id="1093" w:author="matheus" w:date="2011-07-25T13:04:00Z">
              <w:rPr>
                <w:noProof/>
                <w:webHidden/>
              </w:rPr>
            </w:rPrChange>
          </w:rPr>
          <w:delText>27</w:delText>
        </w:r>
      </w:del>
      <w:r w:rsidR="00234CEA" w:rsidRPr="004F3007">
        <w:rPr>
          <w:rFonts w:ascii="Times New Roman" w:hAnsi="Times New Roman" w:cs="Times New Roman"/>
          <w:noProof/>
          <w:webHidden/>
          <w:sz w:val="24"/>
          <w:szCs w:val="24"/>
          <w:rPrChange w:id="1094" w:author="matheus" w:date="2011-07-25T13:04:00Z">
            <w:rPr>
              <w:noProof/>
              <w:webHidden/>
            </w:rPr>
          </w:rPrChange>
        </w:rPr>
        <w:fldChar w:fldCharType="end"/>
      </w:r>
      <w:r w:rsidRPr="004F3007">
        <w:rPr>
          <w:rFonts w:ascii="Times New Roman" w:hAnsi="Times New Roman" w:cs="Times New Roman"/>
          <w:noProof/>
          <w:sz w:val="24"/>
          <w:szCs w:val="24"/>
          <w:rPrChange w:id="1095"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096" w:author="matheus" w:date="2011-07-25T13:04:00Z">
            <w:rPr>
              <w:rFonts w:eastAsiaTheme="minorEastAsia"/>
              <w:noProof/>
              <w:lang w:eastAsia="pt-BR"/>
            </w:rPr>
          </w:rPrChange>
        </w:rPr>
        <w:pPrChange w:id="1097"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098" w:author="matheus" w:date="2011-07-25T13:04:00Z">
            <w:rPr>
              <w:noProof/>
            </w:rPr>
          </w:rPrChange>
        </w:rPr>
        <w:fldChar w:fldCharType="begin"/>
      </w:r>
      <w:r w:rsidRPr="004F3007">
        <w:rPr>
          <w:rFonts w:ascii="Times New Roman" w:hAnsi="Times New Roman" w:cs="Times New Roman"/>
          <w:noProof/>
          <w:sz w:val="24"/>
          <w:szCs w:val="24"/>
          <w:rPrChange w:id="1099" w:author="matheus" w:date="2011-07-25T13:04:00Z">
            <w:rPr/>
          </w:rPrChange>
        </w:rPr>
        <w:instrText xml:space="preserve"> HYPERLINK "file:///C:\\Documents%20and%20Settings\\Matheus\\Desktop\\Mestrado\\1-Meus-Artigos\\Qualificacao\\Qualificacao-Matheus-2011.docx" \l "_Toc299110736" </w:instrText>
      </w:r>
      <w:ins w:id="1100" w:author="Matheus Zingarelli" w:date="2011-07-26T11:19:00Z">
        <w:r w:rsidR="0088354B" w:rsidRPr="004F3007">
          <w:rPr>
            <w:rFonts w:ascii="Times New Roman" w:hAnsi="Times New Roman" w:cs="Times New Roman"/>
            <w:noProof/>
            <w:sz w:val="24"/>
            <w:szCs w:val="24"/>
            <w:rPrChange w:id="1101"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102"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103" w:author="matheus" w:date="2011-07-25T13:04:00Z">
            <w:rPr>
              <w:rStyle w:val="Hyperlink"/>
              <w:noProof/>
            </w:rPr>
          </w:rPrChange>
        </w:rPr>
        <w:t>Figura 7 - Reversão anaglífica utilizando a Tabela de Índice de Cores</w:t>
      </w:r>
      <w:r w:rsidR="00234CEA" w:rsidRPr="004F3007">
        <w:rPr>
          <w:rFonts w:ascii="Times New Roman" w:hAnsi="Times New Roman" w:cs="Times New Roman"/>
          <w:noProof/>
          <w:webHidden/>
          <w:sz w:val="24"/>
          <w:szCs w:val="24"/>
          <w:rPrChange w:id="1104" w:author="matheus" w:date="2011-07-25T13:04:00Z">
            <w:rPr>
              <w:noProof/>
              <w:webHidden/>
            </w:rPr>
          </w:rPrChange>
        </w:rPr>
        <w:tab/>
      </w:r>
      <w:r w:rsidR="00234CEA" w:rsidRPr="004F3007">
        <w:rPr>
          <w:rFonts w:ascii="Times New Roman" w:hAnsi="Times New Roman" w:cs="Times New Roman"/>
          <w:noProof/>
          <w:webHidden/>
          <w:sz w:val="24"/>
          <w:szCs w:val="24"/>
          <w:rPrChange w:id="1105"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106" w:author="matheus" w:date="2011-07-25T13:04:00Z">
            <w:rPr>
              <w:noProof/>
              <w:webHidden/>
            </w:rPr>
          </w:rPrChange>
        </w:rPr>
        <w:instrText xml:space="preserve"> PAGEREF _Toc299110736 \h </w:instrText>
      </w:r>
      <w:r w:rsidR="00234CEA" w:rsidRPr="004F3007">
        <w:rPr>
          <w:rFonts w:ascii="Times New Roman" w:hAnsi="Times New Roman" w:cs="Times New Roman"/>
          <w:noProof/>
          <w:webHidden/>
          <w:sz w:val="24"/>
          <w:szCs w:val="24"/>
          <w:rPrChange w:id="1107"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108" w:author="matheus" w:date="2011-07-25T13:04:00Z">
            <w:rPr>
              <w:noProof/>
              <w:webHidden/>
            </w:rPr>
          </w:rPrChange>
        </w:rPr>
        <w:fldChar w:fldCharType="separate"/>
      </w:r>
      <w:ins w:id="1109" w:author="Matheus Zingarelli" w:date="2011-07-26T11:19:00Z">
        <w:r w:rsidR="0088354B">
          <w:rPr>
            <w:rFonts w:ascii="Times New Roman" w:hAnsi="Times New Roman" w:cs="Times New Roman"/>
            <w:noProof/>
            <w:webHidden/>
            <w:sz w:val="24"/>
            <w:szCs w:val="24"/>
          </w:rPr>
          <w:t>32</w:t>
        </w:r>
      </w:ins>
      <w:del w:id="1110" w:author="Matheus Zingarelli" w:date="2011-07-26T11:19:00Z">
        <w:r w:rsidR="00234CEA" w:rsidRPr="004F3007" w:rsidDel="0088354B">
          <w:rPr>
            <w:rFonts w:ascii="Times New Roman" w:hAnsi="Times New Roman" w:cs="Times New Roman"/>
            <w:noProof/>
            <w:webHidden/>
            <w:sz w:val="24"/>
            <w:szCs w:val="24"/>
            <w:rPrChange w:id="1111" w:author="matheus" w:date="2011-07-25T13:04:00Z">
              <w:rPr>
                <w:noProof/>
                <w:webHidden/>
              </w:rPr>
            </w:rPrChange>
          </w:rPr>
          <w:delText>27</w:delText>
        </w:r>
      </w:del>
      <w:r w:rsidR="00234CEA" w:rsidRPr="004F3007">
        <w:rPr>
          <w:rFonts w:ascii="Times New Roman" w:hAnsi="Times New Roman" w:cs="Times New Roman"/>
          <w:noProof/>
          <w:webHidden/>
          <w:sz w:val="24"/>
          <w:szCs w:val="24"/>
          <w:rPrChange w:id="1112" w:author="matheus" w:date="2011-07-25T13:04:00Z">
            <w:rPr>
              <w:noProof/>
              <w:webHidden/>
            </w:rPr>
          </w:rPrChange>
        </w:rPr>
        <w:fldChar w:fldCharType="end"/>
      </w:r>
      <w:r w:rsidRPr="004F3007">
        <w:rPr>
          <w:rFonts w:ascii="Times New Roman" w:hAnsi="Times New Roman" w:cs="Times New Roman"/>
          <w:noProof/>
          <w:sz w:val="24"/>
          <w:szCs w:val="24"/>
          <w:rPrChange w:id="1113"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114" w:author="matheus" w:date="2011-07-25T13:04:00Z">
            <w:rPr>
              <w:rFonts w:eastAsiaTheme="minorEastAsia"/>
              <w:noProof/>
              <w:lang w:eastAsia="pt-BR"/>
            </w:rPr>
          </w:rPrChange>
        </w:rPr>
        <w:pPrChange w:id="1115"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116" w:author="matheus" w:date="2011-07-25T13:04:00Z">
            <w:rPr>
              <w:noProof/>
            </w:rPr>
          </w:rPrChange>
        </w:rPr>
        <w:fldChar w:fldCharType="begin"/>
      </w:r>
      <w:r w:rsidRPr="004F3007">
        <w:rPr>
          <w:rFonts w:ascii="Times New Roman" w:hAnsi="Times New Roman" w:cs="Times New Roman"/>
          <w:noProof/>
          <w:sz w:val="24"/>
          <w:szCs w:val="24"/>
          <w:rPrChange w:id="1117" w:author="matheus" w:date="2011-07-25T13:04:00Z">
            <w:rPr/>
          </w:rPrChange>
        </w:rPr>
        <w:instrText xml:space="preserve"> HYPERLINK "file:///C:\\Documents%20and%20Settings\\Matheus\\Desktop\\Mestrado\\1-Meus-Artigos\\Qualificacao\\Qualificacao-Matheus-2011.docx" \l "_Toc299110738" </w:instrText>
      </w:r>
      <w:ins w:id="1118" w:author="Matheus Zingarelli" w:date="2011-07-26T11:19:00Z">
        <w:r w:rsidR="0088354B" w:rsidRPr="004F3007">
          <w:rPr>
            <w:rFonts w:ascii="Times New Roman" w:hAnsi="Times New Roman" w:cs="Times New Roman"/>
            <w:noProof/>
            <w:sz w:val="24"/>
            <w:szCs w:val="24"/>
            <w:rPrChange w:id="1119"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120"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121" w:author="matheus" w:date="2011-07-25T13:04:00Z">
            <w:rPr>
              <w:rStyle w:val="Hyperlink"/>
              <w:noProof/>
            </w:rPr>
          </w:rPrChange>
        </w:rPr>
        <w:t>Figura 8 - Comparação qualitativa do anáglifo verde-magenta obtido a partir do par estéreo original (A) com o obtido a partir do par estéreo revertido (B)</w:t>
      </w:r>
      <w:r w:rsidR="00234CEA" w:rsidRPr="004F3007">
        <w:rPr>
          <w:rFonts w:ascii="Times New Roman" w:hAnsi="Times New Roman" w:cs="Times New Roman"/>
          <w:noProof/>
          <w:webHidden/>
          <w:sz w:val="24"/>
          <w:szCs w:val="24"/>
          <w:rPrChange w:id="1122" w:author="matheus" w:date="2011-07-25T13:04:00Z">
            <w:rPr>
              <w:noProof/>
              <w:webHidden/>
            </w:rPr>
          </w:rPrChange>
        </w:rPr>
        <w:tab/>
      </w:r>
      <w:r w:rsidR="00234CEA" w:rsidRPr="004F3007">
        <w:rPr>
          <w:rFonts w:ascii="Times New Roman" w:hAnsi="Times New Roman" w:cs="Times New Roman"/>
          <w:noProof/>
          <w:webHidden/>
          <w:sz w:val="24"/>
          <w:szCs w:val="24"/>
          <w:rPrChange w:id="1123"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124" w:author="matheus" w:date="2011-07-25T13:04:00Z">
            <w:rPr>
              <w:noProof/>
              <w:webHidden/>
            </w:rPr>
          </w:rPrChange>
        </w:rPr>
        <w:instrText xml:space="preserve"> PAGEREF _Toc299110738 \h </w:instrText>
      </w:r>
      <w:r w:rsidR="00234CEA" w:rsidRPr="004F3007">
        <w:rPr>
          <w:rFonts w:ascii="Times New Roman" w:hAnsi="Times New Roman" w:cs="Times New Roman"/>
          <w:noProof/>
          <w:webHidden/>
          <w:sz w:val="24"/>
          <w:szCs w:val="24"/>
          <w:rPrChange w:id="1125"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126" w:author="matheus" w:date="2011-07-25T13:04:00Z">
            <w:rPr>
              <w:noProof/>
              <w:webHidden/>
            </w:rPr>
          </w:rPrChange>
        </w:rPr>
        <w:fldChar w:fldCharType="separate"/>
      </w:r>
      <w:ins w:id="1127" w:author="Matheus Zingarelli" w:date="2011-07-26T11:19:00Z">
        <w:r w:rsidR="0088354B">
          <w:rPr>
            <w:rFonts w:ascii="Times New Roman" w:hAnsi="Times New Roman" w:cs="Times New Roman"/>
            <w:noProof/>
            <w:webHidden/>
            <w:sz w:val="24"/>
            <w:szCs w:val="24"/>
          </w:rPr>
          <w:t>37</w:t>
        </w:r>
      </w:ins>
      <w:del w:id="1128" w:author="Matheus Zingarelli" w:date="2011-07-26T11:19:00Z">
        <w:r w:rsidR="00234CEA" w:rsidRPr="004F3007" w:rsidDel="0088354B">
          <w:rPr>
            <w:rFonts w:ascii="Times New Roman" w:hAnsi="Times New Roman" w:cs="Times New Roman"/>
            <w:noProof/>
            <w:webHidden/>
            <w:sz w:val="24"/>
            <w:szCs w:val="24"/>
            <w:rPrChange w:id="1129" w:author="matheus" w:date="2011-07-25T13:04:00Z">
              <w:rPr>
                <w:noProof/>
                <w:webHidden/>
              </w:rPr>
            </w:rPrChange>
          </w:rPr>
          <w:delText>30</w:delText>
        </w:r>
      </w:del>
      <w:r w:rsidR="00234CEA" w:rsidRPr="004F3007">
        <w:rPr>
          <w:rFonts w:ascii="Times New Roman" w:hAnsi="Times New Roman" w:cs="Times New Roman"/>
          <w:noProof/>
          <w:webHidden/>
          <w:sz w:val="24"/>
          <w:szCs w:val="24"/>
          <w:rPrChange w:id="1130" w:author="matheus" w:date="2011-07-25T13:04:00Z">
            <w:rPr>
              <w:noProof/>
              <w:webHidden/>
            </w:rPr>
          </w:rPrChange>
        </w:rPr>
        <w:fldChar w:fldCharType="end"/>
      </w:r>
      <w:r w:rsidRPr="004F3007">
        <w:rPr>
          <w:rFonts w:ascii="Times New Roman" w:hAnsi="Times New Roman" w:cs="Times New Roman"/>
          <w:noProof/>
          <w:sz w:val="24"/>
          <w:szCs w:val="24"/>
          <w:rPrChange w:id="1131"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132" w:author="matheus" w:date="2011-07-25T13:04:00Z">
            <w:rPr>
              <w:rFonts w:eastAsiaTheme="minorEastAsia"/>
              <w:noProof/>
              <w:lang w:eastAsia="pt-BR"/>
            </w:rPr>
          </w:rPrChange>
        </w:rPr>
        <w:pPrChange w:id="1133"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134" w:author="matheus" w:date="2011-07-25T13:04:00Z">
            <w:rPr>
              <w:noProof/>
            </w:rPr>
          </w:rPrChange>
        </w:rPr>
        <w:fldChar w:fldCharType="begin"/>
      </w:r>
      <w:r w:rsidRPr="004F3007">
        <w:rPr>
          <w:rFonts w:ascii="Times New Roman" w:hAnsi="Times New Roman" w:cs="Times New Roman"/>
          <w:noProof/>
          <w:sz w:val="24"/>
          <w:szCs w:val="24"/>
          <w:rPrChange w:id="1135" w:author="matheus" w:date="2011-07-25T13:04:00Z">
            <w:rPr/>
          </w:rPrChange>
        </w:rPr>
        <w:instrText xml:space="preserve"> HYPERLINK "file:///C:\\Documents%20and%20Settings\\Matheus\\Desktop\\Mestrado\\1-Meus-Artigos\\Qualificacao\\Qualificacao-Matheus-2011.docx" \l "_Toc299110739" </w:instrText>
      </w:r>
      <w:ins w:id="1136" w:author="Matheus Zingarelli" w:date="2011-07-26T11:19:00Z">
        <w:r w:rsidR="0088354B" w:rsidRPr="004F3007">
          <w:rPr>
            <w:rFonts w:ascii="Times New Roman" w:hAnsi="Times New Roman" w:cs="Times New Roman"/>
            <w:noProof/>
            <w:sz w:val="24"/>
            <w:szCs w:val="24"/>
            <w:rPrChange w:id="1137"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138"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139" w:author="matheus" w:date="2011-07-25T13:04:00Z">
            <w:rPr>
              <w:rStyle w:val="Hyperlink"/>
              <w:noProof/>
            </w:rPr>
          </w:rPrChange>
        </w:rPr>
        <w:t>Figura 9 - Comparação qualitativa do par estéreo original (A) e o obtido pelo processo de reversão anaglífica com o uso da Tabela de Índice de Cores (B)</w:t>
      </w:r>
      <w:r w:rsidR="00234CEA" w:rsidRPr="004F3007">
        <w:rPr>
          <w:rFonts w:ascii="Times New Roman" w:hAnsi="Times New Roman" w:cs="Times New Roman"/>
          <w:noProof/>
          <w:webHidden/>
          <w:sz w:val="24"/>
          <w:szCs w:val="24"/>
          <w:rPrChange w:id="1140" w:author="matheus" w:date="2011-07-25T13:04:00Z">
            <w:rPr>
              <w:noProof/>
              <w:webHidden/>
            </w:rPr>
          </w:rPrChange>
        </w:rPr>
        <w:tab/>
      </w:r>
      <w:r w:rsidR="00234CEA" w:rsidRPr="004F3007">
        <w:rPr>
          <w:rFonts w:ascii="Times New Roman" w:hAnsi="Times New Roman" w:cs="Times New Roman"/>
          <w:noProof/>
          <w:webHidden/>
          <w:sz w:val="24"/>
          <w:szCs w:val="24"/>
          <w:rPrChange w:id="1141"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142" w:author="matheus" w:date="2011-07-25T13:04:00Z">
            <w:rPr>
              <w:noProof/>
              <w:webHidden/>
            </w:rPr>
          </w:rPrChange>
        </w:rPr>
        <w:instrText xml:space="preserve"> PAGEREF _Toc299110739 \h </w:instrText>
      </w:r>
      <w:r w:rsidR="00234CEA" w:rsidRPr="004F3007">
        <w:rPr>
          <w:rFonts w:ascii="Times New Roman" w:hAnsi="Times New Roman" w:cs="Times New Roman"/>
          <w:noProof/>
          <w:webHidden/>
          <w:sz w:val="24"/>
          <w:szCs w:val="24"/>
          <w:rPrChange w:id="1143"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144" w:author="matheus" w:date="2011-07-25T13:04:00Z">
            <w:rPr>
              <w:noProof/>
              <w:webHidden/>
            </w:rPr>
          </w:rPrChange>
        </w:rPr>
        <w:fldChar w:fldCharType="separate"/>
      </w:r>
      <w:ins w:id="1145" w:author="Matheus Zingarelli" w:date="2011-07-26T11:19:00Z">
        <w:r w:rsidR="0088354B">
          <w:rPr>
            <w:rFonts w:ascii="Times New Roman" w:hAnsi="Times New Roman" w:cs="Times New Roman"/>
            <w:noProof/>
            <w:webHidden/>
            <w:sz w:val="24"/>
            <w:szCs w:val="24"/>
          </w:rPr>
          <w:t>40</w:t>
        </w:r>
      </w:ins>
      <w:del w:id="1146" w:author="Matheus Zingarelli" w:date="2011-07-26T11:19:00Z">
        <w:r w:rsidR="00234CEA" w:rsidRPr="004F3007" w:rsidDel="0088354B">
          <w:rPr>
            <w:rFonts w:ascii="Times New Roman" w:hAnsi="Times New Roman" w:cs="Times New Roman"/>
            <w:noProof/>
            <w:webHidden/>
            <w:sz w:val="24"/>
            <w:szCs w:val="24"/>
            <w:rPrChange w:id="1147" w:author="matheus" w:date="2011-07-25T13:04:00Z">
              <w:rPr>
                <w:noProof/>
                <w:webHidden/>
              </w:rPr>
            </w:rPrChange>
          </w:rPr>
          <w:delText>34</w:delText>
        </w:r>
      </w:del>
      <w:r w:rsidR="00234CEA" w:rsidRPr="004F3007">
        <w:rPr>
          <w:rFonts w:ascii="Times New Roman" w:hAnsi="Times New Roman" w:cs="Times New Roman"/>
          <w:noProof/>
          <w:webHidden/>
          <w:sz w:val="24"/>
          <w:szCs w:val="24"/>
          <w:rPrChange w:id="1148" w:author="matheus" w:date="2011-07-25T13:04:00Z">
            <w:rPr>
              <w:noProof/>
              <w:webHidden/>
            </w:rPr>
          </w:rPrChange>
        </w:rPr>
        <w:fldChar w:fldCharType="end"/>
      </w:r>
      <w:r w:rsidRPr="004F3007">
        <w:rPr>
          <w:rFonts w:ascii="Times New Roman" w:hAnsi="Times New Roman" w:cs="Times New Roman"/>
          <w:noProof/>
          <w:sz w:val="24"/>
          <w:szCs w:val="24"/>
          <w:rPrChange w:id="1149"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150" w:author="matheus" w:date="2011-07-25T13:04:00Z">
            <w:rPr>
              <w:rFonts w:eastAsiaTheme="minorEastAsia"/>
              <w:noProof/>
              <w:lang w:eastAsia="pt-BR"/>
            </w:rPr>
          </w:rPrChange>
        </w:rPr>
        <w:pPrChange w:id="1151"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152" w:author="matheus" w:date="2011-07-25T13:04:00Z">
            <w:rPr>
              <w:noProof/>
            </w:rPr>
          </w:rPrChange>
        </w:rPr>
        <w:fldChar w:fldCharType="begin"/>
      </w:r>
      <w:r w:rsidRPr="004F3007">
        <w:rPr>
          <w:rFonts w:ascii="Times New Roman" w:hAnsi="Times New Roman" w:cs="Times New Roman"/>
          <w:noProof/>
          <w:sz w:val="24"/>
          <w:szCs w:val="24"/>
          <w:rPrChange w:id="1153" w:author="matheus" w:date="2011-07-25T13:04:00Z">
            <w:rPr/>
          </w:rPrChange>
        </w:rPr>
        <w:instrText xml:space="preserve"> HYPERLINK "file:///C:\\Documents%20and%20Settings\\Matheus\\Desktop\\Mestrado\\1-Meus-Artigos\\Qualificacao\\Qualificacao-Matheus-2011.docx" \l "_Toc299110740" </w:instrText>
      </w:r>
      <w:ins w:id="1154" w:author="Matheus Zingarelli" w:date="2011-07-26T11:19:00Z">
        <w:r w:rsidR="0088354B" w:rsidRPr="004F3007">
          <w:rPr>
            <w:rFonts w:ascii="Times New Roman" w:hAnsi="Times New Roman" w:cs="Times New Roman"/>
            <w:noProof/>
            <w:sz w:val="24"/>
            <w:szCs w:val="24"/>
            <w:rPrChange w:id="1155"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156"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157" w:author="matheus" w:date="2011-07-25T13:04:00Z">
            <w:rPr>
              <w:rStyle w:val="Hyperlink"/>
              <w:noProof/>
            </w:rPr>
          </w:rPrChange>
        </w:rPr>
        <w:t>Figura 10 - Processo de teste de qualidade subjetiva de imagens ou vídeos</w:t>
      </w:r>
      <w:r w:rsidR="00234CEA" w:rsidRPr="004F3007">
        <w:rPr>
          <w:rFonts w:ascii="Times New Roman" w:hAnsi="Times New Roman" w:cs="Times New Roman"/>
          <w:noProof/>
          <w:webHidden/>
          <w:sz w:val="24"/>
          <w:szCs w:val="24"/>
          <w:rPrChange w:id="1158" w:author="matheus" w:date="2011-07-25T13:04:00Z">
            <w:rPr>
              <w:noProof/>
              <w:webHidden/>
            </w:rPr>
          </w:rPrChange>
        </w:rPr>
        <w:tab/>
      </w:r>
      <w:r w:rsidR="00234CEA" w:rsidRPr="004F3007">
        <w:rPr>
          <w:rFonts w:ascii="Times New Roman" w:hAnsi="Times New Roman" w:cs="Times New Roman"/>
          <w:noProof/>
          <w:webHidden/>
          <w:sz w:val="24"/>
          <w:szCs w:val="24"/>
          <w:rPrChange w:id="1159"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160" w:author="matheus" w:date="2011-07-25T13:04:00Z">
            <w:rPr>
              <w:noProof/>
              <w:webHidden/>
            </w:rPr>
          </w:rPrChange>
        </w:rPr>
        <w:instrText xml:space="preserve"> PAGEREF _Toc299110740 \h </w:instrText>
      </w:r>
      <w:r w:rsidR="00234CEA" w:rsidRPr="004F3007">
        <w:rPr>
          <w:rFonts w:ascii="Times New Roman" w:hAnsi="Times New Roman" w:cs="Times New Roman"/>
          <w:noProof/>
          <w:webHidden/>
          <w:sz w:val="24"/>
          <w:szCs w:val="24"/>
          <w:rPrChange w:id="1161"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162" w:author="matheus" w:date="2011-07-25T13:04:00Z">
            <w:rPr>
              <w:noProof/>
              <w:webHidden/>
            </w:rPr>
          </w:rPrChange>
        </w:rPr>
        <w:fldChar w:fldCharType="separate"/>
      </w:r>
      <w:ins w:id="1163" w:author="Matheus Zingarelli" w:date="2011-07-26T11:19:00Z">
        <w:r w:rsidR="0088354B">
          <w:rPr>
            <w:rFonts w:ascii="Times New Roman" w:hAnsi="Times New Roman" w:cs="Times New Roman"/>
            <w:noProof/>
            <w:webHidden/>
            <w:sz w:val="24"/>
            <w:szCs w:val="24"/>
          </w:rPr>
          <w:t>41</w:t>
        </w:r>
      </w:ins>
      <w:del w:id="1164" w:author="Matheus Zingarelli" w:date="2011-07-26T11:19:00Z">
        <w:r w:rsidR="00234CEA" w:rsidRPr="004F3007" w:rsidDel="0088354B">
          <w:rPr>
            <w:rFonts w:ascii="Times New Roman" w:hAnsi="Times New Roman" w:cs="Times New Roman"/>
            <w:noProof/>
            <w:webHidden/>
            <w:sz w:val="24"/>
            <w:szCs w:val="24"/>
            <w:rPrChange w:id="1165" w:author="matheus" w:date="2011-07-25T13:04:00Z">
              <w:rPr>
                <w:noProof/>
                <w:webHidden/>
              </w:rPr>
            </w:rPrChange>
          </w:rPr>
          <w:delText>35</w:delText>
        </w:r>
      </w:del>
      <w:r w:rsidR="00234CEA" w:rsidRPr="004F3007">
        <w:rPr>
          <w:rFonts w:ascii="Times New Roman" w:hAnsi="Times New Roman" w:cs="Times New Roman"/>
          <w:noProof/>
          <w:webHidden/>
          <w:sz w:val="24"/>
          <w:szCs w:val="24"/>
          <w:rPrChange w:id="1166" w:author="matheus" w:date="2011-07-25T13:04:00Z">
            <w:rPr>
              <w:noProof/>
              <w:webHidden/>
            </w:rPr>
          </w:rPrChange>
        </w:rPr>
        <w:fldChar w:fldCharType="end"/>
      </w:r>
      <w:r w:rsidRPr="004F3007">
        <w:rPr>
          <w:rFonts w:ascii="Times New Roman" w:hAnsi="Times New Roman" w:cs="Times New Roman"/>
          <w:noProof/>
          <w:sz w:val="24"/>
          <w:szCs w:val="24"/>
          <w:rPrChange w:id="1167" w:author="matheus" w:date="2011-07-25T13:04:00Z">
            <w:rPr>
              <w:noProof/>
            </w:rPr>
          </w:rPrChange>
        </w:rPr>
        <w:fldChar w:fldCharType="end"/>
      </w:r>
    </w:p>
    <w:p w:rsidR="007F68EC" w:rsidRPr="004F3007" w:rsidRDefault="00234CEA">
      <w:pPr>
        <w:pStyle w:val="Ttulo1"/>
        <w:spacing w:line="360" w:lineRule="auto"/>
        <w:rPr>
          <w:ins w:id="1168" w:author="matheus" w:date="2011-07-25T12:32:00Z"/>
          <w:rFonts w:ascii="Times New Roman" w:hAnsi="Times New Roman" w:cs="Times New Roman"/>
          <w:b w:val="0"/>
          <w:bCs w:val="0"/>
          <w:sz w:val="24"/>
          <w:szCs w:val="24"/>
          <w:rPrChange w:id="1169" w:author="matheus" w:date="2011-07-25T13:04:00Z">
            <w:rPr>
              <w:ins w:id="1170" w:author="matheus" w:date="2011-07-25T12:32:00Z"/>
              <w:rFonts w:asciiTheme="majorHAnsi" w:eastAsiaTheme="majorEastAsia" w:hAnsiTheme="majorHAnsi" w:cstheme="majorBidi"/>
              <w:b/>
              <w:bCs/>
              <w:color w:val="365F91" w:themeColor="accent1" w:themeShade="BF"/>
              <w:sz w:val="28"/>
              <w:szCs w:val="28"/>
            </w:rPr>
          </w:rPrChange>
        </w:rPr>
        <w:pPrChange w:id="1171" w:author="matheus" w:date="2011-07-25T14:20:00Z">
          <w:pPr/>
        </w:pPrChange>
      </w:pPr>
      <w:r w:rsidRPr="004F3007">
        <w:rPr>
          <w:rFonts w:ascii="Times New Roman" w:hAnsi="Times New Roman" w:cs="Times New Roman"/>
          <w:sz w:val="24"/>
          <w:szCs w:val="24"/>
          <w:rPrChange w:id="1172" w:author="matheus" w:date="2011-07-25T13:04:00Z">
            <w:rPr>
              <w:b/>
              <w:bCs/>
            </w:rPr>
          </w:rPrChange>
        </w:rPr>
        <w:fldChar w:fldCharType="end"/>
      </w:r>
      <w:ins w:id="1173" w:author="matheus" w:date="2011-07-25T12:32:00Z">
        <w:r w:rsidR="007F68EC" w:rsidRPr="004F3007">
          <w:rPr>
            <w:rFonts w:ascii="Times New Roman" w:hAnsi="Times New Roman" w:cs="Times New Roman"/>
            <w:sz w:val="24"/>
            <w:szCs w:val="24"/>
            <w:rPrChange w:id="1174" w:author="matheus" w:date="2011-07-25T13:04:00Z">
              <w:rPr>
                <w:b/>
                <w:bCs/>
              </w:rPr>
            </w:rPrChange>
          </w:rPr>
          <w:br w:type="page"/>
        </w:r>
      </w:ins>
    </w:p>
    <w:p w:rsidR="00234CEA" w:rsidRPr="002A3B9F" w:rsidRDefault="008547A9" w:rsidP="000C196A">
      <w:pPr>
        <w:pStyle w:val="Ttulo1"/>
        <w:spacing w:before="0" w:after="1701" w:line="360" w:lineRule="auto"/>
        <w:rPr>
          <w:rFonts w:ascii="Arial" w:hAnsi="Arial" w:cs="Arial"/>
          <w:color w:val="auto"/>
          <w:sz w:val="48"/>
          <w:szCs w:val="48"/>
          <w:rPrChange w:id="1175" w:author="matheus" w:date="2011-07-25T14:20:00Z">
            <w:rPr>
              <w:noProof/>
            </w:rPr>
          </w:rPrChange>
        </w:rPr>
        <w:pPrChange w:id="1176" w:author="Matheus Zingarelli" w:date="2011-07-26T10:56:00Z">
          <w:pPr>
            <w:pStyle w:val="Ttulo1"/>
          </w:pPr>
        </w:pPrChange>
      </w:pPr>
      <w:bookmarkStart w:id="1177" w:name="_Toc299441114"/>
      <w:r w:rsidRPr="002A3B9F">
        <w:rPr>
          <w:rFonts w:ascii="Arial" w:hAnsi="Arial" w:cs="Arial"/>
          <w:color w:val="auto"/>
          <w:sz w:val="48"/>
          <w:szCs w:val="48"/>
          <w:rPrChange w:id="1178" w:author="matheus" w:date="2011-07-25T14:20:00Z">
            <w:rPr>
              <w:rStyle w:val="nfaseIntensa"/>
              <w:i w:val="0"/>
              <w:iCs w:val="0"/>
              <w:color w:val="365F91" w:themeColor="accent1" w:themeShade="BF"/>
            </w:rPr>
          </w:rPrChange>
        </w:rPr>
        <w:lastRenderedPageBreak/>
        <w:t>Índice de Tabelas</w:t>
      </w:r>
      <w:bookmarkEnd w:id="1177"/>
      <w:r w:rsidR="00234CEA" w:rsidRPr="004F3007">
        <w:rPr>
          <w:rStyle w:val="nfaseIntensa"/>
          <w:rFonts w:ascii="Times New Roman" w:hAnsi="Times New Roman" w:cs="Times New Roman"/>
          <w:i w:val="0"/>
          <w:iCs w:val="0"/>
          <w:color w:val="365F91" w:themeColor="accent1" w:themeShade="BF"/>
          <w:sz w:val="24"/>
          <w:szCs w:val="24"/>
          <w:rPrChange w:id="1179" w:author="matheus" w:date="2011-07-25T13:04:00Z">
            <w:rPr>
              <w:rStyle w:val="nfaseIntensa"/>
              <w:i w:val="0"/>
              <w:iCs w:val="0"/>
              <w:color w:val="365F91" w:themeColor="accent1" w:themeShade="BF"/>
            </w:rPr>
          </w:rPrChange>
        </w:rPr>
        <w:fldChar w:fldCharType="begin"/>
      </w:r>
      <w:r w:rsidR="00234CEA" w:rsidRPr="004F3007">
        <w:rPr>
          <w:rStyle w:val="nfaseIntensa"/>
          <w:rFonts w:ascii="Times New Roman" w:hAnsi="Times New Roman" w:cs="Times New Roman"/>
          <w:i w:val="0"/>
          <w:iCs w:val="0"/>
          <w:color w:val="365F91" w:themeColor="accent1" w:themeShade="BF"/>
          <w:sz w:val="24"/>
          <w:szCs w:val="24"/>
          <w:rPrChange w:id="1180" w:author="matheus" w:date="2011-07-25T13:04:00Z">
            <w:rPr>
              <w:rStyle w:val="nfaseIntensa"/>
              <w:i w:val="0"/>
              <w:iCs w:val="0"/>
              <w:color w:val="365F91" w:themeColor="accent1" w:themeShade="BF"/>
            </w:rPr>
          </w:rPrChange>
        </w:rPr>
        <w:instrText xml:space="preserve"> TOC \h \z \c "Tabela" </w:instrText>
      </w:r>
      <w:r w:rsidR="00234CEA" w:rsidRPr="004F3007">
        <w:rPr>
          <w:rStyle w:val="nfaseIntensa"/>
          <w:rFonts w:ascii="Times New Roman" w:hAnsi="Times New Roman" w:cs="Times New Roman"/>
          <w:i w:val="0"/>
          <w:iCs w:val="0"/>
          <w:color w:val="365F91" w:themeColor="accent1" w:themeShade="BF"/>
          <w:sz w:val="24"/>
          <w:szCs w:val="24"/>
          <w:rPrChange w:id="1181" w:author="matheus" w:date="2011-07-25T13:04:00Z">
            <w:rPr>
              <w:rStyle w:val="nfaseIntensa"/>
              <w:i w:val="0"/>
              <w:iCs w:val="0"/>
              <w:color w:val="365F91" w:themeColor="accent1" w:themeShade="BF"/>
            </w:rPr>
          </w:rPrChange>
        </w:rPr>
        <w:fldChar w:fldCharType="separate"/>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182" w:author="matheus" w:date="2011-07-25T13:04:00Z">
            <w:rPr>
              <w:rFonts w:eastAsiaTheme="minorEastAsia"/>
              <w:noProof/>
              <w:lang w:eastAsia="pt-BR"/>
            </w:rPr>
          </w:rPrChange>
        </w:rPr>
        <w:pPrChange w:id="1183" w:author="matheus" w:date="2011-07-25T13:09:00Z">
          <w:pPr>
            <w:pStyle w:val="ndicedeilustraes"/>
            <w:tabs>
              <w:tab w:val="right" w:leader="dot" w:pos="8494"/>
            </w:tabs>
          </w:pPr>
        </w:pPrChange>
      </w:pPr>
      <w:r w:rsidRPr="004F3007">
        <w:rPr>
          <w:rFonts w:ascii="Times New Roman" w:hAnsi="Times New Roman" w:cs="Times New Roman"/>
          <w:sz w:val="24"/>
          <w:szCs w:val="24"/>
          <w:rPrChange w:id="1184" w:author="matheus" w:date="2011-07-25T13:04:00Z">
            <w:rPr>
              <w:noProof/>
            </w:rPr>
          </w:rPrChange>
        </w:rPr>
        <w:fldChar w:fldCharType="begin"/>
      </w:r>
      <w:r w:rsidRPr="004F3007">
        <w:rPr>
          <w:rFonts w:ascii="Times New Roman" w:hAnsi="Times New Roman" w:cs="Times New Roman"/>
          <w:sz w:val="24"/>
          <w:szCs w:val="24"/>
          <w:rPrChange w:id="1185" w:author="matheus" w:date="2011-07-25T13:04:00Z">
            <w:rPr/>
          </w:rPrChange>
        </w:rPr>
        <w:instrText xml:space="preserve"> HYPERLINK \l "_Toc299110863" </w:instrText>
      </w:r>
      <w:r w:rsidRPr="004F3007">
        <w:rPr>
          <w:rFonts w:ascii="Times New Roman" w:hAnsi="Times New Roman" w:cs="Times New Roman"/>
          <w:sz w:val="24"/>
          <w:szCs w:val="24"/>
          <w:rPrChange w:id="1186"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187" w:author="matheus" w:date="2011-07-25T13:04:00Z">
            <w:rPr>
              <w:rStyle w:val="Hyperlink"/>
              <w:noProof/>
            </w:rPr>
          </w:rPrChange>
        </w:rPr>
        <w:t>Tabela 1 -</w:t>
      </w:r>
      <w:r w:rsidR="00234CEA" w:rsidRPr="004F3007">
        <w:rPr>
          <w:rStyle w:val="Hyperlink"/>
          <w:rFonts w:ascii="Times New Roman" w:hAnsi="Times New Roman" w:cs="Times New Roman"/>
          <w:i/>
          <w:noProof/>
          <w:sz w:val="24"/>
          <w:szCs w:val="24"/>
          <w:rPrChange w:id="1188" w:author="matheus" w:date="2011-07-25T13:04:00Z">
            <w:rPr>
              <w:rStyle w:val="Hyperlink"/>
              <w:i/>
              <w:noProof/>
            </w:rPr>
          </w:rPrChange>
        </w:rPr>
        <w:t xml:space="preserve"> </w:t>
      </w:r>
      <w:r w:rsidR="00234CEA" w:rsidRPr="004F3007">
        <w:rPr>
          <w:rStyle w:val="Hyperlink"/>
          <w:rFonts w:ascii="Times New Roman" w:hAnsi="Times New Roman" w:cs="Times New Roman"/>
          <w:noProof/>
          <w:sz w:val="24"/>
          <w:szCs w:val="24"/>
          <w:rPrChange w:id="1189" w:author="matheus" w:date="2011-07-25T13:04:00Z">
            <w:rPr>
              <w:rStyle w:val="Hyperlink"/>
              <w:noProof/>
            </w:rPr>
          </w:rPrChange>
        </w:rPr>
        <w:t>Resultados dos testes da compressão de imagens estereoscópicas usando conversão anaglífica com a Tabela de Índice de Core</w:t>
      </w:r>
      <w:r w:rsidR="00234CEA" w:rsidRPr="004F3007">
        <w:rPr>
          <w:rStyle w:val="Hyperlink"/>
          <w:rFonts w:ascii="Times New Roman" w:hAnsi="Times New Roman" w:cs="Times New Roman"/>
          <w:i/>
          <w:noProof/>
          <w:sz w:val="24"/>
          <w:szCs w:val="24"/>
          <w:rPrChange w:id="1190" w:author="matheus" w:date="2011-07-25T13:04:00Z">
            <w:rPr>
              <w:rStyle w:val="Hyperlink"/>
              <w:i/>
              <w:noProof/>
            </w:rPr>
          </w:rPrChange>
        </w:rPr>
        <w:t>s</w:t>
      </w:r>
      <w:r w:rsidR="00234CEA" w:rsidRPr="004F3007">
        <w:rPr>
          <w:rFonts w:ascii="Times New Roman" w:hAnsi="Times New Roman" w:cs="Times New Roman"/>
          <w:noProof/>
          <w:webHidden/>
          <w:sz w:val="24"/>
          <w:szCs w:val="24"/>
          <w:rPrChange w:id="1191" w:author="matheus" w:date="2011-07-25T13:04:00Z">
            <w:rPr>
              <w:noProof/>
              <w:webHidden/>
            </w:rPr>
          </w:rPrChange>
        </w:rPr>
        <w:tab/>
      </w:r>
      <w:r w:rsidR="00234CEA" w:rsidRPr="004F3007">
        <w:rPr>
          <w:rFonts w:ascii="Times New Roman" w:hAnsi="Times New Roman" w:cs="Times New Roman"/>
          <w:noProof/>
          <w:webHidden/>
          <w:sz w:val="24"/>
          <w:szCs w:val="24"/>
          <w:rPrChange w:id="1192"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193" w:author="matheus" w:date="2011-07-25T13:04:00Z">
            <w:rPr>
              <w:noProof/>
              <w:webHidden/>
            </w:rPr>
          </w:rPrChange>
        </w:rPr>
        <w:instrText xml:space="preserve"> PAGEREF _Toc299110863 \h </w:instrText>
      </w:r>
      <w:r w:rsidR="00234CEA" w:rsidRPr="004F3007">
        <w:rPr>
          <w:rFonts w:ascii="Times New Roman" w:hAnsi="Times New Roman" w:cs="Times New Roman"/>
          <w:noProof/>
          <w:webHidden/>
          <w:sz w:val="24"/>
          <w:szCs w:val="24"/>
          <w:rPrChange w:id="1194"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195"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196" w:author="matheus" w:date="2011-07-25T13:04:00Z">
            <w:rPr>
              <w:noProof/>
              <w:webHidden/>
            </w:rPr>
          </w:rPrChange>
        </w:rPr>
        <w:t>29</w:t>
      </w:r>
      <w:r w:rsidR="00234CEA" w:rsidRPr="004F3007">
        <w:rPr>
          <w:rFonts w:ascii="Times New Roman" w:hAnsi="Times New Roman" w:cs="Times New Roman"/>
          <w:noProof/>
          <w:webHidden/>
          <w:sz w:val="24"/>
          <w:szCs w:val="24"/>
          <w:rPrChange w:id="1197" w:author="matheus" w:date="2011-07-25T13:04:00Z">
            <w:rPr>
              <w:noProof/>
              <w:webHidden/>
            </w:rPr>
          </w:rPrChange>
        </w:rPr>
        <w:fldChar w:fldCharType="end"/>
      </w:r>
      <w:r w:rsidRPr="004F3007">
        <w:rPr>
          <w:rFonts w:ascii="Times New Roman" w:hAnsi="Times New Roman" w:cs="Times New Roman"/>
          <w:noProof/>
          <w:sz w:val="24"/>
          <w:szCs w:val="24"/>
          <w:rPrChange w:id="1198"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199" w:author="matheus" w:date="2011-07-25T13:04:00Z">
            <w:rPr>
              <w:rFonts w:eastAsiaTheme="minorEastAsia"/>
              <w:noProof/>
              <w:lang w:eastAsia="pt-BR"/>
            </w:rPr>
          </w:rPrChange>
        </w:rPr>
        <w:pPrChange w:id="1200" w:author="matheus" w:date="2011-07-25T13:09:00Z">
          <w:pPr>
            <w:pStyle w:val="ndicedeilustraes"/>
            <w:tabs>
              <w:tab w:val="right" w:leader="dot" w:pos="8494"/>
            </w:tabs>
          </w:pPr>
        </w:pPrChange>
      </w:pPr>
      <w:r w:rsidRPr="004F3007">
        <w:rPr>
          <w:rFonts w:ascii="Times New Roman" w:hAnsi="Times New Roman" w:cs="Times New Roman"/>
          <w:sz w:val="24"/>
          <w:szCs w:val="24"/>
          <w:rPrChange w:id="1201" w:author="matheus" w:date="2011-07-25T13:04:00Z">
            <w:rPr>
              <w:noProof/>
            </w:rPr>
          </w:rPrChange>
        </w:rPr>
        <w:fldChar w:fldCharType="begin"/>
      </w:r>
      <w:r w:rsidRPr="004F3007">
        <w:rPr>
          <w:rFonts w:ascii="Times New Roman" w:hAnsi="Times New Roman" w:cs="Times New Roman"/>
          <w:sz w:val="24"/>
          <w:szCs w:val="24"/>
          <w:rPrChange w:id="1202" w:author="matheus" w:date="2011-07-25T13:04:00Z">
            <w:rPr/>
          </w:rPrChange>
        </w:rPr>
        <w:instrText xml:space="preserve"> HYPERLINK \l "_Toc299110864" </w:instrText>
      </w:r>
      <w:r w:rsidRPr="004F3007">
        <w:rPr>
          <w:rFonts w:ascii="Times New Roman" w:hAnsi="Times New Roman" w:cs="Times New Roman"/>
          <w:sz w:val="24"/>
          <w:szCs w:val="24"/>
          <w:rPrChange w:id="1203"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204" w:author="matheus" w:date="2011-07-25T13:04:00Z">
            <w:rPr>
              <w:rStyle w:val="Hyperlink"/>
              <w:noProof/>
            </w:rPr>
          </w:rPrChange>
        </w:rPr>
        <w:t>Tabela 2- Cronograma de atividades para a conclusão do Mestrado</w:t>
      </w:r>
      <w:r w:rsidR="00234CEA" w:rsidRPr="004F3007">
        <w:rPr>
          <w:rFonts w:ascii="Times New Roman" w:hAnsi="Times New Roman" w:cs="Times New Roman"/>
          <w:noProof/>
          <w:webHidden/>
          <w:sz w:val="24"/>
          <w:szCs w:val="24"/>
          <w:rPrChange w:id="1205" w:author="matheus" w:date="2011-07-25T13:04:00Z">
            <w:rPr>
              <w:noProof/>
              <w:webHidden/>
            </w:rPr>
          </w:rPrChange>
        </w:rPr>
        <w:tab/>
      </w:r>
      <w:r w:rsidR="00234CEA" w:rsidRPr="004F3007">
        <w:rPr>
          <w:rFonts w:ascii="Times New Roman" w:hAnsi="Times New Roman" w:cs="Times New Roman"/>
          <w:noProof/>
          <w:webHidden/>
          <w:sz w:val="24"/>
          <w:szCs w:val="24"/>
          <w:rPrChange w:id="1206"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207" w:author="matheus" w:date="2011-07-25T13:04:00Z">
            <w:rPr>
              <w:noProof/>
              <w:webHidden/>
            </w:rPr>
          </w:rPrChange>
        </w:rPr>
        <w:instrText xml:space="preserve"> PAGEREF _Toc299110864 \h </w:instrText>
      </w:r>
      <w:r w:rsidR="00234CEA" w:rsidRPr="004F3007">
        <w:rPr>
          <w:rFonts w:ascii="Times New Roman" w:hAnsi="Times New Roman" w:cs="Times New Roman"/>
          <w:noProof/>
          <w:webHidden/>
          <w:sz w:val="24"/>
          <w:szCs w:val="24"/>
          <w:rPrChange w:id="1208"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209"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210" w:author="matheus" w:date="2011-07-25T13:04:00Z">
            <w:rPr>
              <w:noProof/>
              <w:webHidden/>
            </w:rPr>
          </w:rPrChange>
        </w:rPr>
        <w:t>36</w:t>
      </w:r>
      <w:r w:rsidR="00234CEA" w:rsidRPr="004F3007">
        <w:rPr>
          <w:rFonts w:ascii="Times New Roman" w:hAnsi="Times New Roman" w:cs="Times New Roman"/>
          <w:noProof/>
          <w:webHidden/>
          <w:sz w:val="24"/>
          <w:szCs w:val="24"/>
          <w:rPrChange w:id="1211" w:author="matheus" w:date="2011-07-25T13:04:00Z">
            <w:rPr>
              <w:noProof/>
              <w:webHidden/>
            </w:rPr>
          </w:rPrChange>
        </w:rPr>
        <w:fldChar w:fldCharType="end"/>
      </w:r>
      <w:r w:rsidRPr="004F3007">
        <w:rPr>
          <w:rFonts w:ascii="Times New Roman" w:hAnsi="Times New Roman" w:cs="Times New Roman"/>
          <w:noProof/>
          <w:sz w:val="24"/>
          <w:szCs w:val="24"/>
          <w:rPrChange w:id="1212" w:author="matheus" w:date="2011-07-25T13:04:00Z">
            <w:rPr>
              <w:noProof/>
            </w:rPr>
          </w:rPrChange>
        </w:rPr>
        <w:fldChar w:fldCharType="end"/>
      </w:r>
    </w:p>
    <w:p w:rsidR="007F68EC" w:rsidRPr="004F3007" w:rsidRDefault="00234CEA">
      <w:pPr>
        <w:pStyle w:val="Ttulo1"/>
        <w:spacing w:line="360" w:lineRule="auto"/>
        <w:rPr>
          <w:ins w:id="1213" w:author="matheus" w:date="2011-07-25T12:32:00Z"/>
          <w:rStyle w:val="nfaseIntensa"/>
          <w:rFonts w:ascii="Times New Roman" w:hAnsi="Times New Roman" w:cs="Times New Roman"/>
          <w:i w:val="0"/>
          <w:iCs w:val="0"/>
          <w:color w:val="365F91" w:themeColor="accent1" w:themeShade="BF"/>
          <w:sz w:val="24"/>
          <w:szCs w:val="24"/>
          <w:rPrChange w:id="1214" w:author="matheus" w:date="2011-07-25T13:04:00Z">
            <w:rPr>
              <w:ins w:id="1215" w:author="matheus" w:date="2011-07-25T12:32:00Z"/>
              <w:rStyle w:val="nfaseIntensa"/>
              <w:rFonts w:asciiTheme="minorHAnsi" w:eastAsiaTheme="minorHAnsi" w:hAnsiTheme="minorHAnsi" w:cstheme="minorBidi"/>
              <w:b/>
              <w:bCs/>
              <w:i w:val="0"/>
              <w:iCs w:val="0"/>
              <w:color w:val="365F91" w:themeColor="accent1" w:themeShade="BF"/>
              <w:sz w:val="22"/>
              <w:szCs w:val="22"/>
            </w:rPr>
          </w:rPrChange>
        </w:rPr>
        <w:pPrChange w:id="1216" w:author="matheus" w:date="2011-07-25T13:09:00Z">
          <w:pPr>
            <w:pStyle w:val="Ttulo1"/>
          </w:pPr>
        </w:pPrChange>
      </w:pPr>
      <w:r w:rsidRPr="004F3007">
        <w:rPr>
          <w:rStyle w:val="nfaseIntensa"/>
          <w:rFonts w:ascii="Times New Roman" w:hAnsi="Times New Roman" w:cs="Times New Roman"/>
          <w:i w:val="0"/>
          <w:iCs w:val="0"/>
          <w:color w:val="365F91" w:themeColor="accent1" w:themeShade="BF"/>
          <w:sz w:val="24"/>
          <w:szCs w:val="24"/>
          <w:rPrChange w:id="1217" w:author="matheus" w:date="2011-07-25T13:04:00Z">
            <w:rPr>
              <w:rStyle w:val="nfaseIntensa"/>
              <w:i w:val="0"/>
              <w:iCs w:val="0"/>
              <w:color w:val="365F91" w:themeColor="accent1" w:themeShade="BF"/>
            </w:rPr>
          </w:rPrChange>
        </w:rPr>
        <w:fldChar w:fldCharType="end"/>
      </w:r>
    </w:p>
    <w:p w:rsidR="000C196A" w:rsidRDefault="000C196A">
      <w:pPr>
        <w:rPr>
          <w:ins w:id="1218" w:author="Matheus Zingarelli" w:date="2011-07-26T10:54:00Z"/>
          <w:rFonts w:ascii="Arial" w:eastAsiaTheme="majorEastAsia" w:hAnsi="Arial" w:cs="Arial"/>
          <w:bCs/>
          <w:sz w:val="48"/>
          <w:szCs w:val="48"/>
        </w:rPr>
      </w:pPr>
      <w:ins w:id="1219" w:author="Matheus Zingarelli" w:date="2011-07-26T10:54:00Z">
        <w:r>
          <w:rPr>
            <w:rFonts w:ascii="Arial" w:hAnsi="Arial" w:cs="Arial"/>
            <w:b/>
            <w:sz w:val="48"/>
            <w:szCs w:val="48"/>
          </w:rPr>
          <w:br w:type="page"/>
        </w:r>
      </w:ins>
    </w:p>
    <w:p w:rsidR="0088354B" w:rsidRDefault="0088354B">
      <w:pPr>
        <w:pStyle w:val="Ttulo1"/>
        <w:numPr>
          <w:ilvl w:val="0"/>
          <w:numId w:val="6"/>
        </w:numPr>
        <w:spacing w:before="1701" w:after="1701" w:line="360" w:lineRule="auto"/>
        <w:ind w:left="357" w:hanging="357"/>
        <w:rPr>
          <w:ins w:id="1220" w:author="Matheus Zingarelli" w:date="2011-07-26T11:13:00Z"/>
          <w:rFonts w:ascii="Arial" w:hAnsi="Arial" w:cs="Arial"/>
          <w:b w:val="0"/>
          <w:color w:val="auto"/>
          <w:sz w:val="48"/>
          <w:szCs w:val="48"/>
        </w:rPr>
        <w:sectPr w:rsidR="0088354B" w:rsidSect="004F3007">
          <w:pgSz w:w="11906" w:h="16838" w:code="9"/>
          <w:pgMar w:top="1701" w:right="1134" w:bottom="1134" w:left="1701" w:header="709" w:footer="709" w:gutter="0"/>
          <w:cols w:space="708"/>
          <w:docGrid w:linePitch="360"/>
        </w:sectPr>
      </w:pPr>
      <w:bookmarkStart w:id="1221" w:name="_Toc299441115"/>
    </w:p>
    <w:p w:rsidR="004D53E3" w:rsidRPr="00BD576D" w:rsidRDefault="00F71EA9">
      <w:pPr>
        <w:pStyle w:val="Ttulo1"/>
        <w:numPr>
          <w:ilvl w:val="0"/>
          <w:numId w:val="6"/>
        </w:numPr>
        <w:spacing w:before="1701" w:after="1701" w:line="360" w:lineRule="auto"/>
        <w:ind w:left="357" w:hanging="357"/>
        <w:rPr>
          <w:ins w:id="1222" w:author="matheus" w:date="2011-07-25T13:18:00Z"/>
          <w:rFonts w:ascii="Arial" w:hAnsi="Arial" w:cs="Arial"/>
          <w:b w:val="0"/>
          <w:color w:val="auto"/>
          <w:sz w:val="48"/>
          <w:szCs w:val="48"/>
          <w:rPrChange w:id="1223" w:author="matheus" w:date="2011-07-25T14:17:00Z">
            <w:rPr>
              <w:ins w:id="1224" w:author="matheus" w:date="2011-07-25T13:18:00Z"/>
              <w:rFonts w:ascii="Times New Roman" w:hAnsi="Times New Roman" w:cs="Times New Roman"/>
              <w:color w:val="auto"/>
              <w:sz w:val="40"/>
              <w:szCs w:val="40"/>
            </w:rPr>
          </w:rPrChange>
        </w:rPr>
        <w:pPrChange w:id="1225" w:author="matheus" w:date="2011-07-25T14:03:00Z">
          <w:pPr>
            <w:pStyle w:val="Ttulo1"/>
          </w:pPr>
        </w:pPrChange>
      </w:pPr>
      <w:r w:rsidRPr="00BD576D">
        <w:rPr>
          <w:rFonts w:ascii="Arial" w:hAnsi="Arial" w:cs="Arial"/>
          <w:b w:val="0"/>
          <w:color w:val="auto"/>
          <w:sz w:val="48"/>
          <w:szCs w:val="48"/>
          <w:rPrChange w:id="1226" w:author="matheus" w:date="2011-07-25T14:17:00Z">
            <w:rPr/>
          </w:rPrChange>
        </w:rPr>
        <w:lastRenderedPageBreak/>
        <w:t>Introdução</w:t>
      </w:r>
      <w:bookmarkEnd w:id="1221"/>
    </w:p>
    <w:p w:rsidR="000041FF" w:rsidRPr="002D0547" w:rsidDel="002D0547" w:rsidRDefault="000041FF">
      <w:pPr>
        <w:spacing w:after="0" w:line="360" w:lineRule="auto"/>
        <w:rPr>
          <w:del w:id="1227" w:author="matheus" w:date="2011-07-25T14:03:00Z"/>
          <w:rFonts w:ascii="Times New Roman" w:hAnsi="Times New Roman" w:cs="Times New Roman"/>
          <w:sz w:val="24"/>
          <w:szCs w:val="24"/>
          <w:rPrChange w:id="1228" w:author="matheus" w:date="2011-07-25T14:02:00Z">
            <w:rPr>
              <w:del w:id="1229" w:author="matheus" w:date="2011-07-25T14:03:00Z"/>
            </w:rPr>
          </w:rPrChange>
        </w:rPr>
        <w:pPrChange w:id="1230" w:author="matheus" w:date="2011-07-25T13:34:00Z">
          <w:pPr>
            <w:pStyle w:val="Ttulo1"/>
          </w:pPr>
        </w:pPrChange>
      </w:pPr>
    </w:p>
    <w:p w:rsidR="001E1FFB" w:rsidRPr="004F3007" w:rsidRDefault="001E1FFB">
      <w:pPr>
        <w:pStyle w:val="PargrafodaLista"/>
        <w:spacing w:line="360" w:lineRule="auto"/>
        <w:ind w:left="0" w:firstLine="567"/>
        <w:jc w:val="both"/>
        <w:rPr>
          <w:rFonts w:ascii="Times New Roman" w:hAnsi="Times New Roman" w:cs="Times New Roman"/>
          <w:sz w:val="24"/>
          <w:szCs w:val="24"/>
          <w:rPrChange w:id="1231" w:author="matheus" w:date="2011-07-25T13:04:00Z">
            <w:rPr/>
          </w:rPrChange>
        </w:rPr>
        <w:pPrChange w:id="1232" w:author="matheus" w:date="2011-07-25T13:30:00Z">
          <w:pPr>
            <w:pStyle w:val="PargrafodaLista"/>
            <w:spacing w:line="360" w:lineRule="auto"/>
            <w:ind w:left="360" w:firstLine="348"/>
            <w:jc w:val="both"/>
          </w:pPr>
        </w:pPrChange>
      </w:pPr>
      <w:r w:rsidRPr="00306233">
        <w:rPr>
          <w:rFonts w:ascii="Times New Roman" w:hAnsi="Times New Roman" w:cs="Times New Roman"/>
          <w:sz w:val="24"/>
          <w:szCs w:val="24"/>
          <w:rPrChange w:id="1233" w:author="matheus" w:date="2011-07-25T13:30:00Z">
            <w:rPr/>
          </w:rPrChange>
        </w:rPr>
        <w:t xml:space="preserve">As produções </w:t>
      </w:r>
      <w:r w:rsidR="00703613" w:rsidRPr="00306233">
        <w:rPr>
          <w:rFonts w:ascii="Times New Roman" w:hAnsi="Times New Roman" w:cs="Times New Roman"/>
          <w:sz w:val="24"/>
          <w:szCs w:val="24"/>
          <w:rPrChange w:id="1234" w:author="matheus" w:date="2011-07-25T13:30:00Z">
            <w:rPr/>
          </w:rPrChange>
        </w:rPr>
        <w:t>3D</w:t>
      </w:r>
      <w:r w:rsidR="00073EFE" w:rsidRPr="00306233">
        <w:rPr>
          <w:rFonts w:ascii="Times New Roman" w:hAnsi="Times New Roman" w:cs="Times New Roman"/>
          <w:sz w:val="24"/>
          <w:szCs w:val="24"/>
          <w:rPrChange w:id="1235" w:author="matheus" w:date="2011-07-25T13:30:00Z">
            <w:rPr/>
          </w:rPrChange>
        </w:rPr>
        <w:t xml:space="preserve"> para o cinema</w:t>
      </w:r>
      <w:r w:rsidR="00417089" w:rsidRPr="00306233">
        <w:rPr>
          <w:rFonts w:ascii="Times New Roman" w:hAnsi="Times New Roman" w:cs="Times New Roman"/>
          <w:sz w:val="24"/>
          <w:szCs w:val="24"/>
          <w:rPrChange w:id="1236" w:author="matheus" w:date="2011-07-25T13:30:00Z">
            <w:rPr/>
          </w:rPrChange>
        </w:rPr>
        <w:t xml:space="preserve"> surgiram </w:t>
      </w:r>
      <w:r w:rsidR="008E041F" w:rsidRPr="00306233">
        <w:rPr>
          <w:rFonts w:ascii="Times New Roman" w:hAnsi="Times New Roman" w:cs="Times New Roman"/>
          <w:sz w:val="24"/>
          <w:szCs w:val="24"/>
          <w:rPrChange w:id="1237" w:author="matheus" w:date="2011-07-25T13:30:00Z">
            <w:rPr/>
          </w:rPrChange>
        </w:rPr>
        <w:t>por volta da década de 1950</w:t>
      </w:r>
      <w:r w:rsidR="00E902C8" w:rsidRPr="00306233">
        <w:rPr>
          <w:rFonts w:ascii="Times New Roman" w:hAnsi="Times New Roman" w:cs="Times New Roman"/>
          <w:sz w:val="24"/>
          <w:szCs w:val="24"/>
          <w:rPrChange w:id="1238" w:author="matheus" w:date="2011-07-25T13:30:00Z">
            <w:rPr/>
          </w:rPrChange>
        </w:rPr>
        <w:t xml:space="preserve"> (</w:t>
      </w:r>
      <w:r w:rsidR="00107AF9" w:rsidRPr="00306233">
        <w:rPr>
          <w:rFonts w:ascii="Times New Roman" w:hAnsi="Times New Roman" w:cs="Times New Roman"/>
          <w:sz w:val="24"/>
          <w:szCs w:val="24"/>
          <w:rPrChange w:id="1239" w:author="matheus" w:date="2011-07-25T13:30:00Z">
            <w:rPr>
              <w:rFonts w:ascii="Times New Roman" w:hAnsi="Times New Roman" w:cs="Times New Roman"/>
              <w:sz w:val="24"/>
              <w:szCs w:val="24"/>
            </w:rPr>
          </w:rPrChange>
        </w:rPr>
        <w:t>LIPTON</w:t>
      </w:r>
      <w:r w:rsidR="00E902C8" w:rsidRPr="00306233">
        <w:rPr>
          <w:rFonts w:ascii="Times New Roman" w:hAnsi="Times New Roman" w:cs="Times New Roman"/>
          <w:sz w:val="24"/>
          <w:szCs w:val="24"/>
          <w:rPrChange w:id="1240" w:author="matheus" w:date="2011-07-25T13:30:00Z">
            <w:rPr/>
          </w:rPrChange>
        </w:rPr>
        <w:t>, 1982)</w:t>
      </w:r>
      <w:r w:rsidR="00964AAD" w:rsidRPr="004F3007">
        <w:rPr>
          <w:rFonts w:ascii="Times New Roman" w:hAnsi="Times New Roman" w:cs="Times New Roman"/>
          <w:sz w:val="24"/>
          <w:szCs w:val="24"/>
          <w:rPrChange w:id="1241" w:author="matheus" w:date="2011-07-25T13:04:00Z">
            <w:rPr/>
          </w:rPrChange>
        </w:rPr>
        <w:t xml:space="preserve"> como forma de resgatar o público perdido com a dissemin</w:t>
      </w:r>
      <w:r w:rsidR="008E041F" w:rsidRPr="004F3007">
        <w:rPr>
          <w:rFonts w:ascii="Times New Roman" w:hAnsi="Times New Roman" w:cs="Times New Roman"/>
          <w:sz w:val="24"/>
          <w:szCs w:val="24"/>
          <w:rPrChange w:id="1242" w:author="matheus" w:date="2011-07-25T13:04:00Z">
            <w:rPr/>
          </w:rPrChange>
        </w:rPr>
        <w:t>ação dos televisores domésticos</w:t>
      </w:r>
      <w:r w:rsidR="00814BC7" w:rsidRPr="004F3007">
        <w:rPr>
          <w:rFonts w:ascii="Times New Roman" w:hAnsi="Times New Roman" w:cs="Times New Roman"/>
          <w:sz w:val="24"/>
          <w:szCs w:val="24"/>
          <w:rPrChange w:id="1243" w:author="matheus" w:date="2011-07-25T13:04:00Z">
            <w:rPr/>
          </w:rPrChange>
        </w:rPr>
        <w:t>. S</w:t>
      </w:r>
      <w:r w:rsidR="008E041F" w:rsidRPr="004F3007">
        <w:rPr>
          <w:rFonts w:ascii="Times New Roman" w:hAnsi="Times New Roman" w:cs="Times New Roman"/>
          <w:sz w:val="24"/>
          <w:szCs w:val="24"/>
          <w:rPrChange w:id="1244" w:author="matheus" w:date="2011-07-25T13:04:00Z">
            <w:rPr/>
          </w:rPrChange>
        </w:rPr>
        <w:t>eu sucesso</w:t>
      </w:r>
      <w:r w:rsidR="00814BC7" w:rsidRPr="004F3007">
        <w:rPr>
          <w:rFonts w:ascii="Times New Roman" w:hAnsi="Times New Roman" w:cs="Times New Roman"/>
          <w:sz w:val="24"/>
          <w:szCs w:val="24"/>
          <w:rPrChange w:id="1245" w:author="matheus" w:date="2011-07-25T13:04:00Z">
            <w:rPr/>
          </w:rPrChange>
        </w:rPr>
        <w:t>, porém,</w:t>
      </w:r>
      <w:r w:rsidR="008E041F" w:rsidRPr="004F3007">
        <w:rPr>
          <w:rFonts w:ascii="Times New Roman" w:hAnsi="Times New Roman" w:cs="Times New Roman"/>
          <w:sz w:val="24"/>
          <w:szCs w:val="24"/>
          <w:rPrChange w:id="1246" w:author="matheus" w:date="2011-07-25T13:04:00Z">
            <w:rPr/>
          </w:rPrChange>
        </w:rPr>
        <w:t xml:space="preserve"> foi por um período muito curto</w:t>
      </w:r>
      <w:r w:rsidR="00E902C8" w:rsidRPr="004F3007">
        <w:rPr>
          <w:rFonts w:ascii="Times New Roman" w:hAnsi="Times New Roman" w:cs="Times New Roman"/>
          <w:sz w:val="24"/>
          <w:szCs w:val="24"/>
          <w:rPrChange w:id="1247" w:author="matheus" w:date="2011-07-25T13:04:00Z">
            <w:rPr/>
          </w:rPrChange>
        </w:rPr>
        <w:t xml:space="preserve"> de tempo</w:t>
      </w:r>
      <w:r w:rsidR="008E041F" w:rsidRPr="004F3007">
        <w:rPr>
          <w:rFonts w:ascii="Times New Roman" w:hAnsi="Times New Roman" w:cs="Times New Roman"/>
          <w:sz w:val="24"/>
          <w:szCs w:val="24"/>
          <w:rPrChange w:id="1248" w:author="matheus" w:date="2011-07-25T13:04:00Z">
            <w:rPr/>
          </w:rPrChange>
        </w:rPr>
        <w:t>, principalmente devido a problemas técnicos tanto na captura quanto na reprodução, bem como a inexperiência de diretores e produtores em criar cenas que explorassem os aspectos de profundidade, fatos que causavam produção de filmes com baixa qualidade</w:t>
      </w:r>
      <w:r w:rsidR="001E08BE" w:rsidRPr="004F3007">
        <w:rPr>
          <w:rFonts w:ascii="Times New Roman" w:hAnsi="Times New Roman" w:cs="Times New Roman"/>
          <w:sz w:val="24"/>
          <w:szCs w:val="24"/>
          <w:rPrChange w:id="1249" w:author="matheus" w:date="2011-07-25T13:04:00Z">
            <w:rPr/>
          </w:rPrChange>
        </w:rPr>
        <w:t xml:space="preserve">, </w:t>
      </w:r>
      <w:r w:rsidR="00E8319D" w:rsidRPr="004F3007">
        <w:rPr>
          <w:rFonts w:ascii="Times New Roman" w:hAnsi="Times New Roman" w:cs="Times New Roman"/>
          <w:sz w:val="24"/>
          <w:szCs w:val="24"/>
          <w:rPrChange w:id="1250" w:author="matheus" w:date="2011-07-25T13:04:00Z">
            <w:rPr/>
          </w:rPrChange>
        </w:rPr>
        <w:t xml:space="preserve">muitos </w:t>
      </w:r>
      <w:r w:rsidR="001E08BE" w:rsidRPr="004F3007">
        <w:rPr>
          <w:rFonts w:ascii="Times New Roman" w:hAnsi="Times New Roman" w:cs="Times New Roman"/>
          <w:sz w:val="24"/>
          <w:szCs w:val="24"/>
          <w:rPrChange w:id="1251" w:author="matheus" w:date="2011-07-25T13:04:00Z">
            <w:rPr/>
          </w:rPrChange>
        </w:rPr>
        <w:t xml:space="preserve">feitos apenas </w:t>
      </w:r>
      <w:r w:rsidR="00E8319D" w:rsidRPr="004F3007">
        <w:rPr>
          <w:rFonts w:ascii="Times New Roman" w:hAnsi="Times New Roman" w:cs="Times New Roman"/>
          <w:sz w:val="24"/>
          <w:szCs w:val="24"/>
          <w:rPrChange w:id="1252" w:author="matheus" w:date="2011-07-25T13:04:00Z">
            <w:rPr/>
          </w:rPrChange>
        </w:rPr>
        <w:t>com o intuito</w:t>
      </w:r>
      <w:r w:rsidR="001E08BE" w:rsidRPr="004F3007">
        <w:rPr>
          <w:rFonts w:ascii="Times New Roman" w:hAnsi="Times New Roman" w:cs="Times New Roman"/>
          <w:sz w:val="24"/>
          <w:szCs w:val="24"/>
          <w:rPrChange w:id="1253" w:author="matheus" w:date="2011-07-25T13:04:00Z">
            <w:rPr/>
          </w:rPrChange>
        </w:rPr>
        <w:t xml:space="preserve"> </w:t>
      </w:r>
      <w:r w:rsidR="00326109" w:rsidRPr="004F3007">
        <w:rPr>
          <w:rFonts w:ascii="Times New Roman" w:hAnsi="Times New Roman" w:cs="Times New Roman"/>
          <w:sz w:val="24"/>
          <w:szCs w:val="24"/>
          <w:rPrChange w:id="1254" w:author="matheus" w:date="2011-07-25T13:04:00Z">
            <w:rPr/>
          </w:rPrChange>
        </w:rPr>
        <w:t xml:space="preserve">de </w:t>
      </w:r>
      <w:r w:rsidR="001E08BE" w:rsidRPr="004F3007">
        <w:rPr>
          <w:rFonts w:ascii="Times New Roman" w:hAnsi="Times New Roman" w:cs="Times New Roman"/>
          <w:sz w:val="24"/>
          <w:szCs w:val="24"/>
          <w:rPrChange w:id="1255" w:author="matheus" w:date="2011-07-25T13:04:00Z">
            <w:rPr/>
          </w:rPrChange>
        </w:rPr>
        <w:t xml:space="preserve">se aproveitar da </w:t>
      </w:r>
      <w:r w:rsidR="00E8319D" w:rsidRPr="004F3007">
        <w:rPr>
          <w:rFonts w:ascii="Times New Roman" w:hAnsi="Times New Roman" w:cs="Times New Roman"/>
          <w:sz w:val="24"/>
          <w:szCs w:val="24"/>
          <w:rPrChange w:id="1256" w:author="matheus" w:date="2011-07-25T13:04:00Z">
            <w:rPr/>
          </w:rPrChange>
        </w:rPr>
        <w:t>fama da novidade</w:t>
      </w:r>
      <w:r w:rsidR="008E041F" w:rsidRPr="004F3007">
        <w:rPr>
          <w:rFonts w:ascii="Times New Roman" w:hAnsi="Times New Roman" w:cs="Times New Roman"/>
          <w:sz w:val="24"/>
          <w:szCs w:val="24"/>
          <w:rPrChange w:id="1257" w:author="matheus" w:date="2011-07-25T13:04:00Z">
            <w:rPr/>
          </w:rPrChange>
        </w:rPr>
        <w:t xml:space="preserve">. </w:t>
      </w:r>
      <w:r w:rsidR="00885C86" w:rsidRPr="004F3007">
        <w:rPr>
          <w:rFonts w:ascii="Times New Roman" w:hAnsi="Times New Roman" w:cs="Times New Roman"/>
          <w:sz w:val="24"/>
          <w:szCs w:val="24"/>
          <w:rPrChange w:id="1258" w:author="matheus" w:date="2011-07-25T13:04:00Z">
            <w:rPr/>
          </w:rPrChange>
        </w:rPr>
        <w:t>Com isso, surgiu um longo período de poucas produções</w:t>
      </w:r>
      <w:r w:rsidR="00073EFE" w:rsidRPr="004F3007">
        <w:rPr>
          <w:rFonts w:ascii="Times New Roman" w:hAnsi="Times New Roman" w:cs="Times New Roman"/>
          <w:sz w:val="24"/>
          <w:szCs w:val="24"/>
          <w:rPrChange w:id="1259" w:author="matheus" w:date="2011-07-25T13:04:00Z">
            <w:rPr/>
          </w:rPrChange>
        </w:rPr>
        <w:t xml:space="preserve"> convertidas </w:t>
      </w:r>
      <w:r w:rsidR="00703613" w:rsidRPr="004F3007">
        <w:rPr>
          <w:rFonts w:ascii="Times New Roman" w:hAnsi="Times New Roman" w:cs="Times New Roman"/>
          <w:sz w:val="24"/>
          <w:szCs w:val="24"/>
          <w:rPrChange w:id="1260" w:author="matheus" w:date="2011-07-25T13:04:00Z">
            <w:rPr/>
          </w:rPrChange>
        </w:rPr>
        <w:t>para 3D</w:t>
      </w:r>
      <w:r w:rsidR="00885C86" w:rsidRPr="004F3007">
        <w:rPr>
          <w:rFonts w:ascii="Times New Roman" w:hAnsi="Times New Roman" w:cs="Times New Roman"/>
          <w:sz w:val="24"/>
          <w:szCs w:val="24"/>
          <w:rPrChange w:id="1261" w:author="matheus" w:date="2011-07-25T13:04:00Z">
            <w:rPr/>
          </w:rPrChange>
        </w:rPr>
        <w:t>. O sucesso voltou novamente com a estreia de Avatar em 2009</w:t>
      </w:r>
      <w:r w:rsidR="00073EFE" w:rsidRPr="004F3007">
        <w:rPr>
          <w:rFonts w:ascii="Times New Roman" w:hAnsi="Times New Roman" w:cs="Times New Roman"/>
          <w:sz w:val="24"/>
          <w:szCs w:val="24"/>
          <w:rPrChange w:id="1262" w:author="matheus" w:date="2011-07-25T13:04:00Z">
            <w:rPr/>
          </w:rPrChange>
        </w:rPr>
        <w:t xml:space="preserve">, cujo custo de produção foi </w:t>
      </w:r>
      <w:r w:rsidR="00326109" w:rsidRPr="004F3007">
        <w:rPr>
          <w:rFonts w:ascii="Times New Roman" w:hAnsi="Times New Roman" w:cs="Times New Roman"/>
          <w:sz w:val="24"/>
          <w:szCs w:val="24"/>
          <w:rPrChange w:id="1263" w:author="matheus" w:date="2011-07-25T13:04:00Z">
            <w:rPr/>
          </w:rPrChange>
        </w:rPr>
        <w:t xml:space="preserve">bem </w:t>
      </w:r>
      <w:r w:rsidR="00073EFE" w:rsidRPr="004F3007">
        <w:rPr>
          <w:rFonts w:ascii="Times New Roman" w:hAnsi="Times New Roman" w:cs="Times New Roman"/>
          <w:sz w:val="24"/>
          <w:szCs w:val="24"/>
          <w:rPrChange w:id="1264" w:author="matheus" w:date="2011-07-25T13:04:00Z">
            <w:rPr/>
          </w:rPrChange>
        </w:rPr>
        <w:t>alto, sendo um dos fatores a tecnologia desenvolvida</w:t>
      </w:r>
      <w:r w:rsidR="00EF00F8" w:rsidRPr="004F3007">
        <w:rPr>
          <w:rFonts w:ascii="Times New Roman" w:hAnsi="Times New Roman" w:cs="Times New Roman"/>
          <w:sz w:val="24"/>
          <w:szCs w:val="24"/>
          <w:rPrChange w:id="1265" w:author="matheus" w:date="2011-07-25T13:04:00Z">
            <w:rPr/>
          </w:rPrChange>
        </w:rPr>
        <w:t xml:space="preserve"> para captura, tratamento,</w:t>
      </w:r>
      <w:r w:rsidR="00ED0D2F" w:rsidRPr="004F3007">
        <w:rPr>
          <w:rFonts w:ascii="Times New Roman" w:hAnsi="Times New Roman" w:cs="Times New Roman"/>
          <w:sz w:val="24"/>
          <w:szCs w:val="24"/>
          <w:rPrChange w:id="1266" w:author="matheus" w:date="2011-07-25T13:04:00Z">
            <w:rPr/>
          </w:rPrChange>
        </w:rPr>
        <w:t xml:space="preserve"> produção</w:t>
      </w:r>
      <w:r w:rsidR="00814BC7" w:rsidRPr="004F3007">
        <w:rPr>
          <w:rFonts w:ascii="Times New Roman" w:hAnsi="Times New Roman" w:cs="Times New Roman"/>
          <w:sz w:val="24"/>
          <w:szCs w:val="24"/>
          <w:rPrChange w:id="1267" w:author="matheus" w:date="2011-07-25T13:04:00Z">
            <w:rPr/>
          </w:rPrChange>
        </w:rPr>
        <w:t xml:space="preserve"> e reprodução</w:t>
      </w:r>
      <w:r w:rsidR="00ED0D2F" w:rsidRPr="004F3007">
        <w:rPr>
          <w:rFonts w:ascii="Times New Roman" w:hAnsi="Times New Roman" w:cs="Times New Roman"/>
          <w:sz w:val="24"/>
          <w:szCs w:val="24"/>
          <w:rPrChange w:id="1268" w:author="matheus" w:date="2011-07-25T13:04:00Z">
            <w:rPr/>
          </w:rPrChange>
        </w:rPr>
        <w:t xml:space="preserve"> d</w:t>
      </w:r>
      <w:r w:rsidR="00326109" w:rsidRPr="004F3007">
        <w:rPr>
          <w:rFonts w:ascii="Times New Roman" w:hAnsi="Times New Roman" w:cs="Times New Roman"/>
          <w:sz w:val="24"/>
          <w:szCs w:val="24"/>
          <w:rPrChange w:id="1269" w:author="matheus" w:date="2011-07-25T13:04:00Z">
            <w:rPr/>
          </w:rPrChange>
        </w:rPr>
        <w:t>as</w:t>
      </w:r>
      <w:r w:rsidR="00ED0D2F" w:rsidRPr="004F3007">
        <w:rPr>
          <w:rFonts w:ascii="Times New Roman" w:hAnsi="Times New Roman" w:cs="Times New Roman"/>
          <w:sz w:val="24"/>
          <w:szCs w:val="24"/>
          <w:rPrChange w:id="1270" w:author="matheus" w:date="2011-07-25T13:04:00Z">
            <w:rPr/>
          </w:rPrChange>
        </w:rPr>
        <w:t xml:space="preserve"> imagens digitais</w:t>
      </w:r>
      <w:r w:rsidR="00885C86" w:rsidRPr="004F3007">
        <w:rPr>
          <w:rFonts w:ascii="Times New Roman" w:hAnsi="Times New Roman" w:cs="Times New Roman"/>
          <w:sz w:val="24"/>
          <w:szCs w:val="24"/>
          <w:rPrChange w:id="1271" w:author="matheus" w:date="2011-07-25T13:04:00Z">
            <w:rPr/>
          </w:rPrChange>
        </w:rPr>
        <w:t>.</w:t>
      </w:r>
      <w:r w:rsidR="00814BC7" w:rsidRPr="004F3007">
        <w:rPr>
          <w:rFonts w:ascii="Times New Roman" w:hAnsi="Times New Roman" w:cs="Times New Roman"/>
          <w:sz w:val="24"/>
          <w:szCs w:val="24"/>
          <w:rPrChange w:id="1272" w:author="matheus" w:date="2011-07-25T13:04:00Z">
            <w:rPr/>
          </w:rPrChange>
        </w:rPr>
        <w:t xml:space="preserve"> Do lado da indústria, é também observável o avanço nas pesquisas para criação de televisores e </w:t>
      </w:r>
      <w:r w:rsidR="006929F3" w:rsidRPr="004F3007">
        <w:rPr>
          <w:rFonts w:ascii="Times New Roman" w:hAnsi="Times New Roman" w:cs="Times New Roman"/>
          <w:i/>
          <w:sz w:val="24"/>
          <w:szCs w:val="24"/>
          <w:rPrChange w:id="1273" w:author="matheus" w:date="2011-07-25T13:04:00Z">
            <w:rPr>
              <w:i/>
            </w:rPr>
          </w:rPrChange>
        </w:rPr>
        <w:t>displays</w:t>
      </w:r>
      <w:r w:rsidR="00814BC7" w:rsidRPr="004F3007">
        <w:rPr>
          <w:rFonts w:ascii="Times New Roman" w:hAnsi="Times New Roman" w:cs="Times New Roman"/>
          <w:sz w:val="24"/>
          <w:szCs w:val="24"/>
          <w:rPrChange w:id="1274" w:author="matheus" w:date="2011-07-25T13:04:00Z">
            <w:rPr/>
          </w:rPrChange>
        </w:rPr>
        <w:t xml:space="preserve"> que reproduzam conteúdos 3D de alta qualidade e </w:t>
      </w:r>
      <w:r w:rsidR="00E222AA" w:rsidRPr="004F3007">
        <w:rPr>
          <w:rFonts w:ascii="Times New Roman" w:hAnsi="Times New Roman" w:cs="Times New Roman"/>
          <w:sz w:val="24"/>
          <w:szCs w:val="24"/>
          <w:rPrChange w:id="1275" w:author="matheus" w:date="2011-07-25T13:04:00Z">
            <w:rPr/>
          </w:rPrChange>
        </w:rPr>
        <w:t>definição</w:t>
      </w:r>
      <w:r w:rsidR="00814BC7" w:rsidRPr="004F3007">
        <w:rPr>
          <w:rFonts w:ascii="Times New Roman" w:hAnsi="Times New Roman" w:cs="Times New Roman"/>
          <w:sz w:val="24"/>
          <w:szCs w:val="24"/>
          <w:rPrChange w:id="1276" w:author="matheus" w:date="2011-07-25T13:04:00Z">
            <w:rPr/>
          </w:rPrChange>
        </w:rPr>
        <w:t>, com ou sem a necessidade de óculos</w:t>
      </w:r>
      <w:r w:rsidR="00E902C8" w:rsidRPr="004F3007">
        <w:rPr>
          <w:rFonts w:ascii="Times New Roman" w:hAnsi="Times New Roman" w:cs="Times New Roman"/>
          <w:sz w:val="24"/>
          <w:szCs w:val="24"/>
          <w:rPrChange w:id="1277" w:author="matheus" w:date="2011-07-25T13:04:00Z">
            <w:rPr/>
          </w:rPrChange>
        </w:rPr>
        <w:t xml:space="preserve"> (</w:t>
      </w:r>
      <w:r w:rsidR="00111F3A" w:rsidRPr="004F3007">
        <w:rPr>
          <w:rFonts w:ascii="Times New Roman" w:hAnsi="Times New Roman" w:cs="Times New Roman"/>
          <w:sz w:val="24"/>
          <w:szCs w:val="24"/>
          <w:rPrChange w:id="1278" w:author="matheus" w:date="2011-07-25T13:04:00Z">
            <w:rPr/>
          </w:rPrChange>
        </w:rPr>
        <w:t xml:space="preserve">LG,2011; </w:t>
      </w:r>
      <w:r w:rsidR="00107AF9" w:rsidRPr="004F3007">
        <w:rPr>
          <w:rFonts w:ascii="Times New Roman" w:hAnsi="Times New Roman" w:cs="Times New Roman"/>
          <w:sz w:val="24"/>
          <w:szCs w:val="24"/>
          <w:rPrChange w:id="1279" w:author="matheus" w:date="2011-07-25T13:04:00Z">
            <w:rPr>
              <w:rFonts w:ascii="Times New Roman" w:hAnsi="Times New Roman" w:cs="Times New Roman"/>
              <w:sz w:val="24"/>
              <w:szCs w:val="24"/>
            </w:rPr>
          </w:rPrChange>
        </w:rPr>
        <w:t>MENDIBURU</w:t>
      </w:r>
      <w:r w:rsidR="00111F3A" w:rsidRPr="004F3007">
        <w:rPr>
          <w:rFonts w:ascii="Times New Roman" w:hAnsi="Times New Roman" w:cs="Times New Roman"/>
          <w:sz w:val="24"/>
          <w:szCs w:val="24"/>
          <w:rPrChange w:id="1280" w:author="matheus" w:date="2011-07-25T13:04:00Z">
            <w:rPr/>
          </w:rPrChange>
        </w:rPr>
        <w:t xml:space="preserve">, 2009; </w:t>
      </w:r>
      <w:r w:rsidR="00107AF9" w:rsidRPr="004F3007">
        <w:rPr>
          <w:rFonts w:ascii="Times New Roman" w:hAnsi="Times New Roman" w:cs="Times New Roman"/>
          <w:sz w:val="24"/>
          <w:szCs w:val="24"/>
          <w:rPrChange w:id="1281" w:author="matheus" w:date="2011-07-25T13:04:00Z">
            <w:rPr>
              <w:rFonts w:ascii="Times New Roman" w:hAnsi="Times New Roman" w:cs="Times New Roman"/>
              <w:sz w:val="24"/>
              <w:szCs w:val="24"/>
            </w:rPr>
          </w:rPrChange>
        </w:rPr>
        <w:t>NINTENDO</w:t>
      </w:r>
      <w:r w:rsidR="00111F3A" w:rsidRPr="004F3007">
        <w:rPr>
          <w:rFonts w:ascii="Times New Roman" w:hAnsi="Times New Roman" w:cs="Times New Roman"/>
          <w:sz w:val="24"/>
          <w:szCs w:val="24"/>
          <w:rPrChange w:id="1282" w:author="matheus" w:date="2011-07-25T13:04:00Z">
            <w:rPr/>
          </w:rPrChange>
        </w:rPr>
        <w:t xml:space="preserve">, 2011; </w:t>
      </w:r>
      <w:r w:rsidR="00107AF9" w:rsidRPr="004F3007">
        <w:rPr>
          <w:rFonts w:ascii="Times New Roman" w:hAnsi="Times New Roman" w:cs="Times New Roman"/>
          <w:sz w:val="24"/>
          <w:szCs w:val="24"/>
          <w:rPrChange w:id="1283" w:author="matheus" w:date="2011-07-25T13:04:00Z">
            <w:rPr>
              <w:rFonts w:ascii="Times New Roman" w:hAnsi="Times New Roman" w:cs="Times New Roman"/>
              <w:sz w:val="24"/>
              <w:szCs w:val="24"/>
            </w:rPr>
          </w:rPrChange>
        </w:rPr>
        <w:t>SONY</w:t>
      </w:r>
      <w:r w:rsidR="00111F3A" w:rsidRPr="004F3007">
        <w:rPr>
          <w:rFonts w:ascii="Times New Roman" w:hAnsi="Times New Roman" w:cs="Times New Roman"/>
          <w:sz w:val="24"/>
          <w:szCs w:val="24"/>
          <w:rPrChange w:id="1284" w:author="matheus" w:date="2011-07-25T13:04:00Z">
            <w:rPr/>
          </w:rPrChange>
        </w:rPr>
        <w:t>, 2011</w:t>
      </w:r>
      <w:r w:rsidR="00770C5F" w:rsidRPr="004F3007">
        <w:rPr>
          <w:rFonts w:ascii="Times New Roman" w:hAnsi="Times New Roman" w:cs="Times New Roman"/>
          <w:sz w:val="24"/>
          <w:szCs w:val="24"/>
          <w:rPrChange w:id="1285" w:author="matheus" w:date="2011-07-25T13:04:00Z">
            <w:rPr/>
          </w:rPrChange>
        </w:rPr>
        <w:t>).</w:t>
      </w:r>
    </w:p>
    <w:p w:rsidR="00703613" w:rsidRPr="004F3007" w:rsidRDefault="00703613">
      <w:pPr>
        <w:pStyle w:val="PargrafodaLista"/>
        <w:spacing w:line="360" w:lineRule="auto"/>
        <w:ind w:left="0" w:firstLine="567"/>
        <w:jc w:val="both"/>
        <w:rPr>
          <w:rFonts w:ascii="Times New Roman" w:hAnsi="Times New Roman" w:cs="Times New Roman"/>
          <w:sz w:val="24"/>
          <w:szCs w:val="24"/>
          <w:rPrChange w:id="1286" w:author="matheus" w:date="2011-07-25T13:04:00Z">
            <w:rPr/>
          </w:rPrChange>
        </w:rPr>
        <w:pPrChange w:id="1287"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288" w:author="matheus" w:date="2011-07-25T13:04:00Z">
            <w:rPr/>
          </w:rPrChange>
        </w:rPr>
        <w:t xml:space="preserve">Em termos técnicos, os vídeos 3D são definidos como vídeos estereoscópicos e utilizam métodos também chamados estereoscópicos, os quais consistem em apresentar duas imagens bidimensionais especiais – </w:t>
      </w:r>
      <w:r w:rsidR="00326109" w:rsidRPr="004F3007">
        <w:rPr>
          <w:rFonts w:ascii="Times New Roman" w:hAnsi="Times New Roman" w:cs="Times New Roman"/>
          <w:sz w:val="24"/>
          <w:szCs w:val="24"/>
          <w:rPrChange w:id="1289" w:author="matheus" w:date="2011-07-25T13:04:00Z">
            <w:rPr/>
          </w:rPrChange>
        </w:rPr>
        <w:t xml:space="preserve">denominado </w:t>
      </w:r>
      <w:r w:rsidRPr="004F3007">
        <w:rPr>
          <w:rFonts w:ascii="Times New Roman" w:hAnsi="Times New Roman" w:cs="Times New Roman"/>
          <w:sz w:val="24"/>
          <w:szCs w:val="24"/>
          <w:rPrChange w:id="1290" w:author="matheus" w:date="2011-07-25T13:04:00Z">
            <w:rPr/>
          </w:rPrChange>
        </w:rPr>
        <w:t>par estéreo – para serem interpretadas pelo cérebro humano na criação de uma imagem única e tridimensional, provocando a sensação de profundidade e distanciamento. Tais métodos visam</w:t>
      </w:r>
      <w:r w:rsidR="00EF00F8" w:rsidRPr="004F3007">
        <w:rPr>
          <w:rFonts w:ascii="Times New Roman" w:hAnsi="Times New Roman" w:cs="Times New Roman"/>
          <w:sz w:val="24"/>
          <w:szCs w:val="24"/>
          <w:rPrChange w:id="1291" w:author="matheus" w:date="2011-07-25T13:04:00Z">
            <w:rPr/>
          </w:rPrChange>
        </w:rPr>
        <w:t>,</w:t>
      </w:r>
      <w:r w:rsidRPr="004F3007">
        <w:rPr>
          <w:rFonts w:ascii="Times New Roman" w:hAnsi="Times New Roman" w:cs="Times New Roman"/>
          <w:sz w:val="24"/>
          <w:szCs w:val="24"/>
          <w:rPrChange w:id="1292" w:author="matheus" w:date="2011-07-25T13:04:00Z">
            <w:rPr/>
          </w:rPrChange>
        </w:rPr>
        <w:t xml:space="preserve"> </w:t>
      </w:r>
      <w:r w:rsidR="00EF00F8" w:rsidRPr="004F3007">
        <w:rPr>
          <w:rFonts w:ascii="Times New Roman" w:hAnsi="Times New Roman" w:cs="Times New Roman"/>
          <w:sz w:val="24"/>
          <w:szCs w:val="24"/>
          <w:rPrChange w:id="1293" w:author="matheus" w:date="2011-07-25T13:04:00Z">
            <w:rPr/>
          </w:rPrChange>
        </w:rPr>
        <w:t xml:space="preserve">através de imagens bidimensionais, </w:t>
      </w:r>
      <w:r w:rsidRPr="004F3007">
        <w:rPr>
          <w:rFonts w:ascii="Times New Roman" w:hAnsi="Times New Roman" w:cs="Times New Roman"/>
          <w:sz w:val="24"/>
          <w:szCs w:val="24"/>
          <w:rPrChange w:id="1294" w:author="matheus" w:date="2011-07-25T13:04:00Z">
            <w:rPr/>
          </w:rPrChange>
        </w:rPr>
        <w:t xml:space="preserve">simular o efeito obtido </w:t>
      </w:r>
      <w:r w:rsidR="00EF00F8" w:rsidRPr="004F3007">
        <w:rPr>
          <w:rFonts w:ascii="Times New Roman" w:hAnsi="Times New Roman" w:cs="Times New Roman"/>
          <w:sz w:val="24"/>
          <w:szCs w:val="24"/>
          <w:rPrChange w:id="1295" w:author="matheus" w:date="2011-07-25T13:04:00Z">
            <w:rPr/>
          </w:rPrChange>
        </w:rPr>
        <w:t xml:space="preserve">naturalmente </w:t>
      </w:r>
      <w:r w:rsidRPr="004F3007">
        <w:rPr>
          <w:rFonts w:ascii="Times New Roman" w:hAnsi="Times New Roman" w:cs="Times New Roman"/>
          <w:sz w:val="24"/>
          <w:szCs w:val="24"/>
          <w:rPrChange w:id="1296" w:author="matheus" w:date="2011-07-25T13:04:00Z">
            <w:rPr/>
          </w:rPrChange>
        </w:rPr>
        <w:t>na visão humana</w:t>
      </w:r>
      <w:r w:rsidR="00EF00F8" w:rsidRPr="004F3007">
        <w:rPr>
          <w:rFonts w:ascii="Times New Roman" w:hAnsi="Times New Roman" w:cs="Times New Roman"/>
          <w:sz w:val="24"/>
          <w:szCs w:val="24"/>
          <w:rPrChange w:id="1297" w:author="matheus" w:date="2011-07-25T13:04:00Z">
            <w:rPr/>
          </w:rPrChange>
        </w:rPr>
        <w:t>:</w:t>
      </w:r>
      <w:r w:rsidRPr="004F3007">
        <w:rPr>
          <w:rFonts w:ascii="Times New Roman" w:hAnsi="Times New Roman" w:cs="Times New Roman"/>
          <w:sz w:val="24"/>
          <w:szCs w:val="24"/>
          <w:rPrChange w:id="1298" w:author="matheus" w:date="2011-07-25T13:04:00Z">
            <w:rPr/>
          </w:rPrChange>
        </w:rPr>
        <w:t xml:space="preserve"> </w:t>
      </w:r>
      <w:r w:rsidR="00EF00F8" w:rsidRPr="004F3007">
        <w:rPr>
          <w:rFonts w:ascii="Times New Roman" w:hAnsi="Times New Roman" w:cs="Times New Roman"/>
          <w:sz w:val="24"/>
          <w:szCs w:val="24"/>
          <w:rPrChange w:id="1299" w:author="matheus" w:date="2011-07-25T13:04:00Z">
            <w:rPr/>
          </w:rPrChange>
        </w:rPr>
        <w:t xml:space="preserve">como </w:t>
      </w:r>
      <w:r w:rsidRPr="004F3007">
        <w:rPr>
          <w:rFonts w:ascii="Times New Roman" w:hAnsi="Times New Roman" w:cs="Times New Roman"/>
          <w:sz w:val="24"/>
          <w:szCs w:val="24"/>
          <w:rPrChange w:id="1300" w:author="matheus" w:date="2011-07-25T13:04:00Z">
            <w:rPr/>
          </w:rPrChange>
        </w:rPr>
        <w:t xml:space="preserve">nossos olhos </w:t>
      </w:r>
      <w:r w:rsidR="00EF00F8" w:rsidRPr="004F3007">
        <w:rPr>
          <w:rFonts w:ascii="Times New Roman" w:hAnsi="Times New Roman" w:cs="Times New Roman"/>
          <w:sz w:val="24"/>
          <w:szCs w:val="24"/>
          <w:rPrChange w:id="1301" w:author="matheus" w:date="2011-07-25T13:04:00Z">
            <w:rPr/>
          </w:rPrChange>
        </w:rPr>
        <w:t>estão</w:t>
      </w:r>
      <w:r w:rsidRPr="004F3007">
        <w:rPr>
          <w:rFonts w:ascii="Times New Roman" w:hAnsi="Times New Roman" w:cs="Times New Roman"/>
          <w:sz w:val="24"/>
          <w:szCs w:val="24"/>
          <w:rPrChange w:id="1302" w:author="matheus" w:date="2011-07-25T13:04:00Z">
            <w:rPr/>
          </w:rPrChange>
        </w:rPr>
        <w:t xml:space="preserve"> distantes horizontalmente um do outro, </w:t>
      </w:r>
      <w:r w:rsidR="00EF00F8" w:rsidRPr="004F3007">
        <w:rPr>
          <w:rFonts w:ascii="Times New Roman" w:hAnsi="Times New Roman" w:cs="Times New Roman"/>
          <w:sz w:val="24"/>
          <w:szCs w:val="24"/>
          <w:rPrChange w:id="1303" w:author="matheus" w:date="2011-07-25T13:04:00Z">
            <w:rPr/>
          </w:rPrChange>
        </w:rPr>
        <w:t>cada olho</w:t>
      </w:r>
      <w:r w:rsidRPr="004F3007">
        <w:rPr>
          <w:rFonts w:ascii="Times New Roman" w:hAnsi="Times New Roman" w:cs="Times New Roman"/>
          <w:sz w:val="24"/>
          <w:szCs w:val="24"/>
          <w:rPrChange w:id="1304" w:author="matheus" w:date="2011-07-25T13:04:00Z">
            <w:rPr/>
          </w:rPrChange>
        </w:rPr>
        <w:t xml:space="preserve"> te</w:t>
      </w:r>
      <w:r w:rsidR="00EF00F8" w:rsidRPr="004F3007">
        <w:rPr>
          <w:rFonts w:ascii="Times New Roman" w:hAnsi="Times New Roman" w:cs="Times New Roman"/>
          <w:sz w:val="24"/>
          <w:szCs w:val="24"/>
          <w:rPrChange w:id="1305" w:author="matheus" w:date="2011-07-25T13:04:00Z">
            <w:rPr/>
          </w:rPrChange>
        </w:rPr>
        <w:t>m</w:t>
      </w:r>
      <w:r w:rsidRPr="004F3007">
        <w:rPr>
          <w:rFonts w:ascii="Times New Roman" w:hAnsi="Times New Roman" w:cs="Times New Roman"/>
          <w:sz w:val="24"/>
          <w:szCs w:val="24"/>
          <w:rPrChange w:id="1306" w:author="matheus" w:date="2011-07-25T13:04:00Z">
            <w:rPr/>
          </w:rPrChange>
        </w:rPr>
        <w:t xml:space="preserve"> um ponto de vista diferente</w:t>
      </w:r>
      <w:r w:rsidR="00EE5BED" w:rsidRPr="004F3007">
        <w:rPr>
          <w:rFonts w:ascii="Times New Roman" w:hAnsi="Times New Roman" w:cs="Times New Roman"/>
          <w:sz w:val="24"/>
          <w:szCs w:val="24"/>
          <w:rPrChange w:id="1307" w:author="matheus" w:date="2011-07-25T13:04:00Z">
            <w:rPr/>
          </w:rPrChange>
        </w:rPr>
        <w:t>,</w:t>
      </w:r>
      <w:r w:rsidR="00EF00F8" w:rsidRPr="004F3007">
        <w:rPr>
          <w:rFonts w:ascii="Times New Roman" w:hAnsi="Times New Roman" w:cs="Times New Roman"/>
          <w:sz w:val="24"/>
          <w:szCs w:val="24"/>
          <w:rPrChange w:id="1308" w:author="matheus" w:date="2011-07-25T13:04:00Z">
            <w:rPr/>
          </w:rPrChange>
        </w:rPr>
        <w:t xml:space="preserve"> deslocado.</w:t>
      </w:r>
      <w:r w:rsidR="00EE5BED" w:rsidRPr="004F3007">
        <w:rPr>
          <w:rFonts w:ascii="Times New Roman" w:hAnsi="Times New Roman" w:cs="Times New Roman"/>
          <w:sz w:val="24"/>
          <w:szCs w:val="24"/>
          <w:rPrChange w:id="1309" w:author="matheus" w:date="2011-07-25T13:04:00Z">
            <w:rPr/>
          </w:rPrChange>
        </w:rPr>
        <w:t xml:space="preserve"> </w:t>
      </w:r>
      <w:r w:rsidR="00EF00F8" w:rsidRPr="004F3007">
        <w:rPr>
          <w:rFonts w:ascii="Times New Roman" w:hAnsi="Times New Roman" w:cs="Times New Roman"/>
          <w:sz w:val="24"/>
          <w:szCs w:val="24"/>
          <w:rPrChange w:id="1310" w:author="matheus" w:date="2011-07-25T13:04:00Z">
            <w:rPr/>
          </w:rPrChange>
        </w:rPr>
        <w:t xml:space="preserve">Isso </w:t>
      </w:r>
      <w:r w:rsidR="00EE5BED" w:rsidRPr="004F3007">
        <w:rPr>
          <w:rFonts w:ascii="Times New Roman" w:hAnsi="Times New Roman" w:cs="Times New Roman"/>
          <w:sz w:val="24"/>
          <w:szCs w:val="24"/>
          <w:rPrChange w:id="1311" w:author="matheus" w:date="2011-07-25T13:04:00Z">
            <w:rPr/>
          </w:rPrChange>
        </w:rPr>
        <w:t>é chamado de</w:t>
      </w:r>
      <w:r w:rsidRPr="004F3007">
        <w:rPr>
          <w:rFonts w:ascii="Times New Roman" w:hAnsi="Times New Roman" w:cs="Times New Roman"/>
          <w:sz w:val="24"/>
          <w:szCs w:val="24"/>
          <w:rPrChange w:id="1312" w:author="matheus" w:date="2011-07-25T13:04:00Z">
            <w:rPr/>
          </w:rPrChange>
        </w:rPr>
        <w:t xml:space="preserve"> disparidade binocular (</w:t>
      </w:r>
      <w:ins w:id="1313"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314" w:author="Matheus Zingarelli" w:date="2011-07-26T11:46:00Z">
        <w:r w:rsidRPr="004F3007" w:rsidDel="002C7C68">
          <w:rPr>
            <w:rFonts w:ascii="Times New Roman" w:hAnsi="Times New Roman" w:cs="Times New Roman"/>
            <w:sz w:val="24"/>
            <w:szCs w:val="24"/>
            <w:rPrChange w:id="1315" w:author="matheus" w:date="2011-07-25T13:04:00Z">
              <w:rPr/>
            </w:rPrChange>
          </w:rPr>
          <w:delText>Azevedo</w:delText>
        </w:r>
      </w:del>
      <w:del w:id="1316" w:author="Matheus Zingarelli" w:date="2011-07-26T11:45:00Z">
        <w:r w:rsidRPr="004F3007" w:rsidDel="002C7C68">
          <w:rPr>
            <w:rFonts w:ascii="Times New Roman" w:hAnsi="Times New Roman" w:cs="Times New Roman"/>
            <w:sz w:val="24"/>
            <w:szCs w:val="24"/>
            <w:rPrChange w:id="1317" w:author="matheus" w:date="2011-07-25T13:04:00Z">
              <w:rPr/>
            </w:rPrChange>
          </w:rPr>
          <w:delText xml:space="preserve"> &amp; </w:delText>
        </w:r>
      </w:del>
      <w:del w:id="1318" w:author="Matheus Zingarelli" w:date="2011-07-26T11:46:00Z">
        <w:r w:rsidRPr="004F3007" w:rsidDel="002C7C68">
          <w:rPr>
            <w:rFonts w:ascii="Times New Roman" w:hAnsi="Times New Roman" w:cs="Times New Roman"/>
            <w:sz w:val="24"/>
            <w:szCs w:val="24"/>
            <w:rPrChange w:id="1319" w:author="matheus" w:date="2011-07-25T13:04:00Z">
              <w:rPr/>
            </w:rPrChange>
          </w:rPr>
          <w:delText>Conci, 2003</w:delText>
        </w:r>
      </w:del>
      <w:r w:rsidRPr="004F3007">
        <w:rPr>
          <w:rFonts w:ascii="Times New Roman" w:hAnsi="Times New Roman" w:cs="Times New Roman"/>
          <w:sz w:val="24"/>
          <w:szCs w:val="24"/>
          <w:rPrChange w:id="1320" w:author="matheus" w:date="2011-07-25T13:04:00Z">
            <w:rPr/>
          </w:rPrChange>
        </w:rPr>
        <w:t>).</w:t>
      </w:r>
    </w:p>
    <w:p w:rsidR="00703613" w:rsidRPr="004F3007" w:rsidRDefault="00EE5BED">
      <w:pPr>
        <w:pStyle w:val="PargrafodaLista"/>
        <w:spacing w:line="360" w:lineRule="auto"/>
        <w:ind w:left="0" w:firstLine="567"/>
        <w:jc w:val="both"/>
        <w:rPr>
          <w:rFonts w:ascii="Times New Roman" w:hAnsi="Times New Roman" w:cs="Times New Roman"/>
          <w:sz w:val="24"/>
          <w:szCs w:val="24"/>
          <w:rPrChange w:id="1321" w:author="matheus" w:date="2011-07-25T13:04:00Z">
            <w:rPr/>
          </w:rPrChange>
        </w:rPr>
        <w:pPrChange w:id="1322"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323" w:author="matheus" w:date="2011-07-25T13:04:00Z">
            <w:rPr/>
          </w:rPrChange>
        </w:rPr>
        <w:t>Com o passar dos anos, c</w:t>
      </w:r>
      <w:r w:rsidR="00703613" w:rsidRPr="004F3007">
        <w:rPr>
          <w:rFonts w:ascii="Times New Roman" w:hAnsi="Times New Roman" w:cs="Times New Roman"/>
          <w:sz w:val="24"/>
          <w:szCs w:val="24"/>
          <w:rPrChange w:id="1324" w:author="matheus" w:date="2011-07-25T13:04:00Z">
            <w:rPr/>
          </w:rPrChange>
        </w:rPr>
        <w:t xml:space="preserve">âmeras especiais </w:t>
      </w:r>
      <w:r w:rsidRPr="004F3007">
        <w:rPr>
          <w:rFonts w:ascii="Times New Roman" w:hAnsi="Times New Roman" w:cs="Times New Roman"/>
          <w:sz w:val="24"/>
          <w:szCs w:val="24"/>
          <w:rPrChange w:id="1325" w:author="matheus" w:date="2011-07-25T13:04:00Z">
            <w:rPr/>
          </w:rPrChange>
        </w:rPr>
        <w:t xml:space="preserve">têm sido </w:t>
      </w:r>
      <w:r w:rsidR="00703613" w:rsidRPr="004F3007">
        <w:rPr>
          <w:rFonts w:ascii="Times New Roman" w:hAnsi="Times New Roman" w:cs="Times New Roman"/>
          <w:sz w:val="24"/>
          <w:szCs w:val="24"/>
          <w:rPrChange w:id="1326" w:author="matheus" w:date="2011-07-25T13:04:00Z">
            <w:rPr/>
          </w:rPrChange>
        </w:rPr>
        <w:t>desenvolvidas visando capturar dois pontos de vista diferentes de uma mesma imagem (gerando o par estéreo), ou então gerando um mapa de profundidade das cenas juntamente com o vídeo (</w:t>
      </w:r>
      <w:r w:rsidR="00603E11" w:rsidRPr="004F3007">
        <w:rPr>
          <w:rFonts w:ascii="Times New Roman" w:hAnsi="Times New Roman" w:cs="Times New Roman"/>
          <w:sz w:val="24"/>
          <w:szCs w:val="24"/>
          <w:rPrChange w:id="1327" w:author="matheus" w:date="2011-07-25T13:04:00Z">
            <w:rPr>
              <w:rFonts w:ascii="Times New Roman" w:hAnsi="Times New Roman" w:cs="Times New Roman"/>
              <w:sz w:val="24"/>
              <w:szCs w:val="24"/>
            </w:rPr>
          </w:rPrChange>
        </w:rPr>
        <w:t>FEHN</w:t>
      </w:r>
      <w:r w:rsidR="00703613" w:rsidRPr="004F3007">
        <w:rPr>
          <w:rFonts w:ascii="Times New Roman" w:hAnsi="Times New Roman" w:cs="Times New Roman"/>
          <w:sz w:val="24"/>
          <w:szCs w:val="24"/>
          <w:rPrChange w:id="1328" w:author="matheus" w:date="2011-07-25T13:04:00Z">
            <w:rPr/>
          </w:rPrChange>
        </w:rPr>
        <w:t xml:space="preserve"> et al</w:t>
      </w:r>
      <w:r w:rsidR="00B77AE0" w:rsidRPr="004F3007">
        <w:rPr>
          <w:rFonts w:ascii="Times New Roman" w:hAnsi="Times New Roman" w:cs="Times New Roman"/>
          <w:sz w:val="24"/>
          <w:szCs w:val="24"/>
          <w:rPrChange w:id="1329" w:author="matheus" w:date="2011-07-25T13:04:00Z">
            <w:rPr/>
          </w:rPrChange>
        </w:rPr>
        <w:t>.</w:t>
      </w:r>
      <w:r w:rsidR="00703613" w:rsidRPr="004F3007">
        <w:rPr>
          <w:rFonts w:ascii="Times New Roman" w:hAnsi="Times New Roman" w:cs="Times New Roman"/>
          <w:sz w:val="24"/>
          <w:szCs w:val="24"/>
          <w:rPrChange w:id="1330" w:author="matheus" w:date="2011-07-25T13:04:00Z">
            <w:rPr/>
          </w:rPrChange>
        </w:rPr>
        <w:t>, 2002</w:t>
      </w:r>
      <w:r w:rsidR="005369C9" w:rsidRPr="004F3007">
        <w:rPr>
          <w:rFonts w:ascii="Times New Roman" w:hAnsi="Times New Roman" w:cs="Times New Roman"/>
          <w:sz w:val="24"/>
          <w:szCs w:val="24"/>
          <w:rPrChange w:id="1331" w:author="matheus" w:date="2011-07-25T13:04:00Z">
            <w:rPr/>
          </w:rPrChange>
        </w:rPr>
        <w:t xml:space="preserve">; </w:t>
      </w:r>
      <w:r w:rsidR="00603E11" w:rsidRPr="004F3007">
        <w:rPr>
          <w:rFonts w:ascii="Times New Roman" w:hAnsi="Times New Roman" w:cs="Times New Roman"/>
          <w:sz w:val="24"/>
          <w:szCs w:val="24"/>
          <w:rPrChange w:id="1332" w:author="matheus" w:date="2011-07-25T13:04:00Z">
            <w:rPr>
              <w:rFonts w:ascii="Times New Roman" w:hAnsi="Times New Roman" w:cs="Times New Roman"/>
              <w:sz w:val="24"/>
              <w:szCs w:val="24"/>
            </w:rPr>
          </w:rPrChange>
        </w:rPr>
        <w:t xml:space="preserve">SMOLIC </w:t>
      </w:r>
      <w:r w:rsidR="0027557B" w:rsidRPr="004F3007">
        <w:rPr>
          <w:rFonts w:ascii="Times New Roman" w:hAnsi="Times New Roman" w:cs="Times New Roman"/>
          <w:sz w:val="24"/>
          <w:szCs w:val="24"/>
          <w:rPrChange w:id="1333" w:author="matheus" w:date="2011-07-25T13:04:00Z">
            <w:rPr/>
          </w:rPrChange>
        </w:rPr>
        <w:t>et al., 2009</w:t>
      </w:r>
      <w:r w:rsidR="00703613" w:rsidRPr="004F3007">
        <w:rPr>
          <w:rFonts w:ascii="Times New Roman" w:hAnsi="Times New Roman" w:cs="Times New Roman"/>
          <w:sz w:val="24"/>
          <w:szCs w:val="24"/>
          <w:rPrChange w:id="1334" w:author="matheus" w:date="2011-07-25T13:04:00Z">
            <w:rPr/>
          </w:rPrChange>
        </w:rPr>
        <w:t xml:space="preserve">). </w:t>
      </w:r>
      <w:r w:rsidRPr="004F3007">
        <w:rPr>
          <w:rFonts w:ascii="Times New Roman" w:hAnsi="Times New Roman" w:cs="Times New Roman"/>
          <w:sz w:val="24"/>
          <w:szCs w:val="24"/>
          <w:rPrChange w:id="1335" w:author="matheus" w:date="2011-07-25T13:04:00Z">
            <w:rPr/>
          </w:rPrChange>
        </w:rPr>
        <w:t>Pode ser visto t</w:t>
      </w:r>
      <w:r w:rsidR="00703613" w:rsidRPr="004F3007">
        <w:rPr>
          <w:rFonts w:ascii="Times New Roman" w:hAnsi="Times New Roman" w:cs="Times New Roman"/>
          <w:sz w:val="24"/>
          <w:szCs w:val="24"/>
          <w:rPrChange w:id="1336" w:author="matheus" w:date="2011-07-25T13:04:00Z">
            <w:rPr/>
          </w:rPrChange>
        </w:rPr>
        <w:t xml:space="preserve">ambém </w:t>
      </w:r>
      <w:r w:rsidRPr="004F3007">
        <w:rPr>
          <w:rFonts w:ascii="Times New Roman" w:hAnsi="Times New Roman" w:cs="Times New Roman"/>
          <w:sz w:val="24"/>
          <w:szCs w:val="24"/>
          <w:rPrChange w:id="1337" w:author="matheus" w:date="2011-07-25T13:04:00Z">
            <w:rPr/>
          </w:rPrChange>
        </w:rPr>
        <w:t>o desenvolvimento e aperfeiçoamento de</w:t>
      </w:r>
      <w:r w:rsidR="00703613" w:rsidRPr="004F3007">
        <w:rPr>
          <w:rFonts w:ascii="Times New Roman" w:hAnsi="Times New Roman" w:cs="Times New Roman"/>
          <w:sz w:val="24"/>
          <w:szCs w:val="24"/>
          <w:rPrChange w:id="1338" w:author="matheus" w:date="2011-07-25T13:04:00Z">
            <w:rPr/>
          </w:rPrChange>
        </w:rPr>
        <w:t xml:space="preserve"> técnicas para conversão e apresentação de vídeos </w:t>
      </w:r>
      <w:r w:rsidR="000929CB" w:rsidRPr="004F3007">
        <w:rPr>
          <w:rFonts w:ascii="Times New Roman" w:hAnsi="Times New Roman" w:cs="Times New Roman"/>
          <w:sz w:val="24"/>
          <w:szCs w:val="24"/>
          <w:rPrChange w:id="1339" w:author="matheus" w:date="2011-07-25T13:04:00Z">
            <w:rPr/>
          </w:rPrChange>
        </w:rPr>
        <w:t>estereoscópicos</w:t>
      </w:r>
      <w:r w:rsidR="00703613" w:rsidRPr="004F3007">
        <w:rPr>
          <w:rFonts w:ascii="Times New Roman" w:hAnsi="Times New Roman" w:cs="Times New Roman"/>
          <w:sz w:val="24"/>
          <w:szCs w:val="24"/>
          <w:rPrChange w:id="1340" w:author="matheus" w:date="2011-07-25T13:04:00Z">
            <w:rPr/>
          </w:rPrChange>
        </w:rPr>
        <w:t xml:space="preserve"> a partir de vídeos originalmente em 2D (</w:t>
      </w:r>
      <w:r w:rsidR="00107AF9" w:rsidRPr="004F3007">
        <w:rPr>
          <w:rFonts w:ascii="Times New Roman" w:hAnsi="Times New Roman" w:cs="Times New Roman"/>
          <w:sz w:val="24"/>
          <w:szCs w:val="24"/>
          <w:rPrChange w:id="1341" w:author="matheus" w:date="2011-07-25T13:04:00Z">
            <w:rPr>
              <w:rFonts w:ascii="Times New Roman" w:hAnsi="Times New Roman" w:cs="Times New Roman"/>
              <w:sz w:val="24"/>
              <w:szCs w:val="24"/>
            </w:rPr>
          </w:rPrChange>
        </w:rPr>
        <w:t>TAM</w:t>
      </w:r>
      <w:del w:id="1342" w:author="Matheus Zingarelli" w:date="2011-07-26T12:09:00Z">
        <w:r w:rsidR="00703613" w:rsidRPr="004F3007" w:rsidDel="00107AF9">
          <w:rPr>
            <w:rFonts w:ascii="Times New Roman" w:hAnsi="Times New Roman" w:cs="Times New Roman"/>
            <w:sz w:val="24"/>
            <w:szCs w:val="24"/>
            <w:rPrChange w:id="1343" w:author="matheus" w:date="2011-07-25T13:04:00Z">
              <w:rPr/>
            </w:rPrChange>
          </w:rPr>
          <w:delText xml:space="preserve"> &amp;</w:delText>
        </w:r>
      </w:del>
      <w:ins w:id="1344" w:author="Matheus Zingarelli" w:date="2011-07-26T12:09:00Z">
        <w:r w:rsidR="00107AF9">
          <w:rPr>
            <w:rFonts w:ascii="Times New Roman" w:hAnsi="Times New Roman" w:cs="Times New Roman"/>
            <w:sz w:val="24"/>
            <w:szCs w:val="24"/>
          </w:rPr>
          <w:t>;</w:t>
        </w:r>
      </w:ins>
      <w:r w:rsidR="00107AF9" w:rsidRPr="004F3007">
        <w:rPr>
          <w:rFonts w:ascii="Times New Roman" w:hAnsi="Times New Roman" w:cs="Times New Roman"/>
          <w:sz w:val="24"/>
          <w:szCs w:val="24"/>
          <w:rPrChange w:id="1345" w:author="matheus" w:date="2011-07-25T13:04:00Z">
            <w:rPr>
              <w:rFonts w:ascii="Times New Roman" w:hAnsi="Times New Roman" w:cs="Times New Roman"/>
              <w:sz w:val="24"/>
              <w:szCs w:val="24"/>
            </w:rPr>
          </w:rPrChange>
        </w:rPr>
        <w:t xml:space="preserve"> ZHANG</w:t>
      </w:r>
      <w:r w:rsidR="00703613" w:rsidRPr="004F3007">
        <w:rPr>
          <w:rFonts w:ascii="Times New Roman" w:hAnsi="Times New Roman" w:cs="Times New Roman"/>
          <w:sz w:val="24"/>
          <w:szCs w:val="24"/>
          <w:rPrChange w:id="1346" w:author="matheus" w:date="2011-07-25T13:04:00Z">
            <w:rPr/>
          </w:rPrChange>
        </w:rPr>
        <w:t xml:space="preserve">, 2006). No que diz respeito à reprodução, existem tecnologias que fazem uso de óculos especiais para separar o par estéreo, direcionando a imagem correta para cada olho </w:t>
      </w:r>
      <w:r w:rsidR="00703613" w:rsidRPr="004F3007">
        <w:rPr>
          <w:rFonts w:ascii="Times New Roman" w:hAnsi="Times New Roman" w:cs="Times New Roman"/>
          <w:sz w:val="24"/>
          <w:szCs w:val="24"/>
          <w:rPrChange w:id="1347" w:author="matheus" w:date="2011-07-25T13:04:00Z">
            <w:rPr/>
          </w:rPrChange>
        </w:rPr>
        <w:lastRenderedPageBreak/>
        <w:t>(</w:t>
      </w:r>
      <w:r w:rsidR="00107AF9" w:rsidRPr="004F3007">
        <w:rPr>
          <w:rFonts w:ascii="Times New Roman" w:hAnsi="Times New Roman" w:cs="Times New Roman"/>
          <w:sz w:val="24"/>
          <w:szCs w:val="24"/>
          <w:rPrChange w:id="1348" w:author="matheus" w:date="2011-07-25T13:04:00Z">
            <w:rPr>
              <w:rFonts w:ascii="Times New Roman" w:hAnsi="Times New Roman" w:cs="Times New Roman"/>
              <w:sz w:val="24"/>
              <w:szCs w:val="24"/>
            </w:rPr>
          </w:rPrChange>
        </w:rPr>
        <w:t>STEREOGRAPHICS</w:t>
      </w:r>
      <w:r w:rsidR="00703613" w:rsidRPr="004F3007">
        <w:rPr>
          <w:rFonts w:ascii="Times New Roman" w:hAnsi="Times New Roman" w:cs="Times New Roman"/>
          <w:sz w:val="24"/>
          <w:szCs w:val="24"/>
          <w:rPrChange w:id="1349" w:author="matheus" w:date="2011-07-25T13:04:00Z">
            <w:rPr/>
          </w:rPrChange>
        </w:rPr>
        <w:t xml:space="preserve">, 1997), bem como monitores denominados autoestereoscópicos, os quais permitem assistir </w:t>
      </w:r>
      <w:r w:rsidR="000929CB" w:rsidRPr="004F3007">
        <w:rPr>
          <w:rFonts w:ascii="Times New Roman" w:hAnsi="Times New Roman" w:cs="Times New Roman"/>
          <w:sz w:val="24"/>
          <w:szCs w:val="24"/>
          <w:rPrChange w:id="1350" w:author="matheus" w:date="2011-07-25T13:04:00Z">
            <w:rPr/>
          </w:rPrChange>
        </w:rPr>
        <w:t>a conteúdo estereoscópico</w:t>
      </w:r>
      <w:r w:rsidR="00703613" w:rsidRPr="004F3007">
        <w:rPr>
          <w:rFonts w:ascii="Times New Roman" w:hAnsi="Times New Roman" w:cs="Times New Roman"/>
          <w:sz w:val="24"/>
          <w:szCs w:val="24"/>
          <w:rPrChange w:id="1351" w:author="matheus" w:date="2011-07-25T13:04:00Z">
            <w:rPr/>
          </w:rPrChange>
        </w:rPr>
        <w:t xml:space="preserve"> sem o auxílio de óculos</w:t>
      </w:r>
      <w:r w:rsidRPr="004F3007">
        <w:rPr>
          <w:rFonts w:ascii="Times New Roman" w:hAnsi="Times New Roman" w:cs="Times New Roman"/>
          <w:sz w:val="24"/>
          <w:szCs w:val="24"/>
          <w:rPrChange w:id="1352" w:author="matheus" w:date="2011-07-25T13:04:00Z">
            <w:rPr/>
          </w:rPrChange>
        </w:rPr>
        <w:t xml:space="preserve"> ou qualquer outro dispositivo</w:t>
      </w:r>
      <w:r w:rsidR="00326109" w:rsidRPr="004F3007">
        <w:rPr>
          <w:rFonts w:ascii="Times New Roman" w:hAnsi="Times New Roman" w:cs="Times New Roman"/>
          <w:sz w:val="24"/>
          <w:szCs w:val="24"/>
          <w:rPrChange w:id="1353" w:author="matheus" w:date="2011-07-25T13:04:00Z">
            <w:rPr/>
          </w:rPrChange>
        </w:rPr>
        <w:t xml:space="preserve"> </w:t>
      </w:r>
      <w:r w:rsidR="000B09DA" w:rsidRPr="004F3007">
        <w:rPr>
          <w:rFonts w:ascii="Times New Roman" w:hAnsi="Times New Roman" w:cs="Times New Roman"/>
          <w:sz w:val="24"/>
          <w:szCs w:val="24"/>
          <w:rPrChange w:id="1354" w:author="matheus" w:date="2011-07-25T13:04:00Z">
            <w:rPr/>
          </w:rPrChange>
        </w:rPr>
        <w:t>(</w:t>
      </w:r>
      <w:r w:rsidR="00603E11" w:rsidRPr="004F3007">
        <w:rPr>
          <w:rFonts w:ascii="Times New Roman" w:hAnsi="Times New Roman" w:cs="Times New Roman"/>
          <w:sz w:val="24"/>
          <w:szCs w:val="24"/>
          <w:rPrChange w:id="1355" w:author="matheus" w:date="2011-07-25T13:04:00Z">
            <w:rPr>
              <w:rFonts w:ascii="Times New Roman" w:hAnsi="Times New Roman" w:cs="Times New Roman"/>
              <w:sz w:val="24"/>
              <w:szCs w:val="24"/>
            </w:rPr>
          </w:rPrChange>
        </w:rPr>
        <w:t>DODGSON</w:t>
      </w:r>
      <w:r w:rsidR="000B09DA" w:rsidRPr="004F3007">
        <w:rPr>
          <w:rFonts w:ascii="Times New Roman" w:hAnsi="Times New Roman" w:cs="Times New Roman"/>
          <w:sz w:val="24"/>
          <w:szCs w:val="24"/>
          <w:rPrChange w:id="1356" w:author="matheus" w:date="2011-07-25T13:04:00Z">
            <w:rPr/>
          </w:rPrChange>
        </w:rPr>
        <w:t>, 2005)</w:t>
      </w:r>
      <w:r w:rsidR="00703613" w:rsidRPr="004F3007">
        <w:rPr>
          <w:rFonts w:ascii="Times New Roman" w:hAnsi="Times New Roman" w:cs="Times New Roman"/>
          <w:sz w:val="24"/>
          <w:szCs w:val="24"/>
          <w:rPrChange w:id="1357" w:author="matheus" w:date="2011-07-25T13:04:00Z">
            <w:rPr/>
          </w:rPrChange>
        </w:rPr>
        <w:t>.</w:t>
      </w:r>
    </w:p>
    <w:p w:rsidR="00B95BCA" w:rsidRPr="004F3007" w:rsidRDefault="00EE5BED">
      <w:pPr>
        <w:pStyle w:val="PargrafodaLista"/>
        <w:spacing w:line="360" w:lineRule="auto"/>
        <w:ind w:left="0" w:firstLine="567"/>
        <w:jc w:val="both"/>
        <w:rPr>
          <w:rFonts w:ascii="Times New Roman" w:hAnsi="Times New Roman" w:cs="Times New Roman"/>
          <w:sz w:val="24"/>
          <w:szCs w:val="24"/>
          <w:rPrChange w:id="1358" w:author="matheus" w:date="2011-07-25T13:04:00Z">
            <w:rPr/>
          </w:rPrChange>
        </w:rPr>
        <w:pPrChange w:id="1359"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360" w:author="matheus" w:date="2011-07-25T13:04:00Z">
            <w:rPr/>
          </w:rPrChange>
        </w:rPr>
        <w:t xml:space="preserve">Apesar dos avanços vistos na tanto na captura quanto na reprodução e representação de vídeos estereoscópicos, </w:t>
      </w:r>
      <w:r w:rsidR="00703613" w:rsidRPr="004F3007">
        <w:rPr>
          <w:rFonts w:ascii="Times New Roman" w:hAnsi="Times New Roman" w:cs="Times New Roman"/>
          <w:sz w:val="24"/>
          <w:szCs w:val="24"/>
          <w:rPrChange w:id="1361" w:author="matheus" w:date="2011-07-25T13:04:00Z">
            <w:rPr/>
          </w:rPrChange>
        </w:rPr>
        <w:t xml:space="preserve">ainda existe </w:t>
      </w:r>
      <w:r w:rsidR="00AF07F1" w:rsidRPr="004F3007">
        <w:rPr>
          <w:rFonts w:ascii="Times New Roman" w:hAnsi="Times New Roman" w:cs="Times New Roman"/>
          <w:sz w:val="24"/>
          <w:szCs w:val="24"/>
          <w:rPrChange w:id="1362" w:author="matheus" w:date="2011-07-25T13:04:00Z">
            <w:rPr/>
          </w:rPrChange>
        </w:rPr>
        <w:t xml:space="preserve">a </w:t>
      </w:r>
      <w:r w:rsidR="00703613" w:rsidRPr="004F3007">
        <w:rPr>
          <w:rFonts w:ascii="Times New Roman" w:hAnsi="Times New Roman" w:cs="Times New Roman"/>
          <w:sz w:val="24"/>
          <w:szCs w:val="24"/>
          <w:rPrChange w:id="1363" w:author="matheus" w:date="2011-07-25T13:04:00Z">
            <w:rPr/>
          </w:rPrChange>
        </w:rPr>
        <w:t>necessidade de mais pesquisa na área</w:t>
      </w:r>
      <w:r w:rsidR="00AF07F1" w:rsidRPr="004F3007">
        <w:rPr>
          <w:rFonts w:ascii="Times New Roman" w:hAnsi="Times New Roman" w:cs="Times New Roman"/>
          <w:sz w:val="24"/>
          <w:szCs w:val="24"/>
          <w:rPrChange w:id="1364" w:author="matheus" w:date="2011-07-25T13:04:00Z">
            <w:rPr/>
          </w:rPrChange>
        </w:rPr>
        <w:t xml:space="preserve"> da codificação</w:t>
      </w:r>
      <w:r w:rsidR="00703613" w:rsidRPr="004F3007">
        <w:rPr>
          <w:rFonts w:ascii="Times New Roman" w:hAnsi="Times New Roman" w:cs="Times New Roman"/>
          <w:sz w:val="24"/>
          <w:szCs w:val="24"/>
          <w:rPrChange w:id="1365" w:author="matheus" w:date="2011-07-25T13:04:00Z">
            <w:rPr/>
          </w:rPrChange>
        </w:rPr>
        <w:t xml:space="preserve">. Um reflexo disso é a atual falta de padronização no modo de organizar dados </w:t>
      </w:r>
      <w:r w:rsidRPr="004F3007">
        <w:rPr>
          <w:rFonts w:ascii="Times New Roman" w:hAnsi="Times New Roman" w:cs="Times New Roman"/>
          <w:sz w:val="24"/>
          <w:szCs w:val="24"/>
          <w:rPrChange w:id="1366" w:author="matheus" w:date="2011-07-25T13:04:00Z">
            <w:rPr/>
          </w:rPrChange>
        </w:rPr>
        <w:t xml:space="preserve">de vídeos estereoscópicos </w:t>
      </w:r>
      <w:r w:rsidR="00703613" w:rsidRPr="004F3007">
        <w:rPr>
          <w:rFonts w:ascii="Times New Roman" w:hAnsi="Times New Roman" w:cs="Times New Roman"/>
          <w:sz w:val="24"/>
          <w:szCs w:val="24"/>
          <w:rPrChange w:id="1367" w:author="matheus" w:date="2011-07-25T13:04:00Z">
            <w:rPr/>
          </w:rPrChange>
        </w:rPr>
        <w:t xml:space="preserve">para fins de armazenamento ou transmissão, sendo que </w:t>
      </w:r>
      <w:r w:rsidR="00B3637D" w:rsidRPr="004F3007">
        <w:rPr>
          <w:rFonts w:ascii="Times New Roman" w:hAnsi="Times New Roman" w:cs="Times New Roman"/>
          <w:sz w:val="24"/>
          <w:szCs w:val="24"/>
          <w:rPrChange w:id="1368" w:author="matheus" w:date="2011-07-25T13:04:00Z">
            <w:rPr/>
          </w:rPrChange>
        </w:rPr>
        <w:t xml:space="preserve">as estratégias existentes para </w:t>
      </w:r>
      <w:r w:rsidR="00112976" w:rsidRPr="004F3007">
        <w:rPr>
          <w:rFonts w:ascii="Times New Roman" w:hAnsi="Times New Roman" w:cs="Times New Roman"/>
          <w:sz w:val="24"/>
          <w:szCs w:val="24"/>
          <w:rPrChange w:id="1369" w:author="matheus" w:date="2011-07-25T13:04:00Z">
            <w:rPr/>
          </w:rPrChange>
        </w:rPr>
        <w:t>tal organização pode</w:t>
      </w:r>
      <w:r w:rsidR="00B3637D" w:rsidRPr="004F3007">
        <w:rPr>
          <w:rFonts w:ascii="Times New Roman" w:hAnsi="Times New Roman" w:cs="Times New Roman"/>
          <w:sz w:val="24"/>
          <w:szCs w:val="24"/>
          <w:rPrChange w:id="1370" w:author="matheus" w:date="2011-07-25T13:04:00Z">
            <w:rPr/>
          </w:rPrChange>
        </w:rPr>
        <w:t>m</w:t>
      </w:r>
      <w:r w:rsidR="00112976" w:rsidRPr="004F3007">
        <w:rPr>
          <w:rFonts w:ascii="Times New Roman" w:hAnsi="Times New Roman" w:cs="Times New Roman"/>
          <w:sz w:val="24"/>
          <w:szCs w:val="24"/>
          <w:rPrChange w:id="1371" w:author="matheus" w:date="2011-07-25T13:04:00Z">
            <w:rPr/>
          </w:rPrChange>
        </w:rPr>
        <w:t xml:space="preserve"> ser dividida</w:t>
      </w:r>
      <w:r w:rsidR="00BC7DB0" w:rsidRPr="004F3007">
        <w:rPr>
          <w:rFonts w:ascii="Times New Roman" w:hAnsi="Times New Roman" w:cs="Times New Roman"/>
          <w:sz w:val="24"/>
          <w:szCs w:val="24"/>
          <w:rPrChange w:id="1372" w:author="matheus" w:date="2011-07-25T13:04:00Z">
            <w:rPr/>
          </w:rPrChange>
        </w:rPr>
        <w:t>s</w:t>
      </w:r>
      <w:r w:rsidR="00112976" w:rsidRPr="004F3007">
        <w:rPr>
          <w:rFonts w:ascii="Times New Roman" w:hAnsi="Times New Roman" w:cs="Times New Roman"/>
          <w:sz w:val="24"/>
          <w:szCs w:val="24"/>
          <w:rPrChange w:id="1373" w:author="matheus" w:date="2011-07-25T13:04:00Z">
            <w:rPr/>
          </w:rPrChange>
        </w:rPr>
        <w:t xml:space="preserve"> em</w:t>
      </w:r>
      <w:r w:rsidR="00703613" w:rsidRPr="004F3007">
        <w:rPr>
          <w:rFonts w:ascii="Times New Roman" w:hAnsi="Times New Roman" w:cs="Times New Roman"/>
          <w:sz w:val="24"/>
          <w:szCs w:val="24"/>
          <w:rPrChange w:id="1374" w:author="matheus" w:date="2011-07-25T13:04:00Z">
            <w:rPr/>
          </w:rPrChange>
        </w:rPr>
        <w:t xml:space="preserve"> dois </w:t>
      </w:r>
      <w:r w:rsidR="00B3637D" w:rsidRPr="004F3007">
        <w:rPr>
          <w:rFonts w:ascii="Times New Roman" w:hAnsi="Times New Roman" w:cs="Times New Roman"/>
          <w:sz w:val="24"/>
          <w:szCs w:val="24"/>
          <w:rPrChange w:id="1375" w:author="matheus" w:date="2011-07-25T13:04:00Z">
            <w:rPr/>
          </w:rPrChange>
        </w:rPr>
        <w:t>grupos</w:t>
      </w:r>
      <w:r w:rsidR="00703613" w:rsidRPr="004F3007">
        <w:rPr>
          <w:rFonts w:ascii="Times New Roman" w:hAnsi="Times New Roman" w:cs="Times New Roman"/>
          <w:sz w:val="24"/>
          <w:szCs w:val="24"/>
          <w:rPrChange w:id="1376" w:author="matheus" w:date="2011-07-25T13:04:00Z">
            <w:rPr/>
          </w:rPrChange>
        </w:rPr>
        <w:t>: o método de Lipton (</w:t>
      </w:r>
      <w:r w:rsidR="00107AF9" w:rsidRPr="004F3007">
        <w:rPr>
          <w:rFonts w:ascii="Times New Roman" w:hAnsi="Times New Roman" w:cs="Times New Roman"/>
          <w:sz w:val="24"/>
          <w:szCs w:val="24"/>
          <w:rPrChange w:id="1377" w:author="matheus" w:date="2011-07-25T13:04:00Z">
            <w:rPr>
              <w:rFonts w:ascii="Times New Roman" w:hAnsi="Times New Roman" w:cs="Times New Roman"/>
              <w:sz w:val="24"/>
              <w:szCs w:val="24"/>
            </w:rPr>
          </w:rPrChange>
        </w:rPr>
        <w:t>LIPTON</w:t>
      </w:r>
      <w:r w:rsidR="00703613" w:rsidRPr="004F3007">
        <w:rPr>
          <w:rFonts w:ascii="Times New Roman" w:hAnsi="Times New Roman" w:cs="Times New Roman"/>
          <w:sz w:val="24"/>
          <w:szCs w:val="24"/>
          <w:rPrChange w:id="1378" w:author="matheus" w:date="2011-07-25T13:04:00Z">
            <w:rPr/>
          </w:rPrChange>
        </w:rPr>
        <w:t xml:space="preserve">, 1997) e os métodos </w:t>
      </w:r>
      <w:r w:rsidR="00B3637D" w:rsidRPr="004F3007">
        <w:rPr>
          <w:rFonts w:ascii="Times New Roman" w:hAnsi="Times New Roman" w:cs="Times New Roman"/>
          <w:sz w:val="24"/>
          <w:szCs w:val="24"/>
          <w:rPrChange w:id="1379" w:author="matheus" w:date="2011-07-25T13:04:00Z">
            <w:rPr/>
          </w:rPrChange>
        </w:rPr>
        <w:t>envolvendo vídeo e profundidade</w:t>
      </w:r>
      <w:r w:rsidR="00703613" w:rsidRPr="004F3007">
        <w:rPr>
          <w:rFonts w:ascii="Times New Roman" w:hAnsi="Times New Roman" w:cs="Times New Roman"/>
          <w:sz w:val="24"/>
          <w:szCs w:val="24"/>
          <w:rPrChange w:id="1380" w:author="matheus" w:date="2011-07-25T13:04:00Z">
            <w:rPr/>
          </w:rPrChange>
        </w:rPr>
        <w:t xml:space="preserve"> </w:t>
      </w:r>
      <w:r w:rsidR="00DA49A2" w:rsidRPr="004F3007">
        <w:rPr>
          <w:rFonts w:ascii="Times New Roman" w:hAnsi="Times New Roman" w:cs="Times New Roman"/>
          <w:sz w:val="24"/>
          <w:szCs w:val="24"/>
          <w:rPrChange w:id="1381" w:author="matheus" w:date="2011-07-25T13:04:00Z">
            <w:rPr/>
          </w:rPrChange>
        </w:rPr>
        <w:t>(</w:t>
      </w:r>
      <w:r w:rsidR="00107AF9" w:rsidRPr="004F3007">
        <w:rPr>
          <w:rFonts w:ascii="Times New Roman" w:hAnsi="Times New Roman" w:cs="Times New Roman"/>
          <w:sz w:val="24"/>
          <w:szCs w:val="24"/>
          <w:rPrChange w:id="1382" w:author="matheus" w:date="2011-07-25T13:04:00Z">
            <w:rPr>
              <w:rFonts w:ascii="Times New Roman" w:hAnsi="Times New Roman" w:cs="Times New Roman"/>
              <w:sz w:val="24"/>
              <w:szCs w:val="24"/>
            </w:rPr>
          </w:rPrChange>
        </w:rPr>
        <w:t>SMOLIC</w:t>
      </w:r>
      <w:r w:rsidR="00DA49A2" w:rsidRPr="004F3007">
        <w:rPr>
          <w:rFonts w:ascii="Times New Roman" w:hAnsi="Times New Roman" w:cs="Times New Roman"/>
          <w:sz w:val="24"/>
          <w:szCs w:val="24"/>
          <w:rPrChange w:id="1383" w:author="matheus" w:date="2011-07-25T13:04:00Z">
            <w:rPr/>
          </w:rPrChange>
        </w:rPr>
        <w:t xml:space="preserve"> et al., 2009)</w:t>
      </w:r>
      <w:r w:rsidR="00703613" w:rsidRPr="004F3007">
        <w:rPr>
          <w:rFonts w:ascii="Times New Roman" w:hAnsi="Times New Roman" w:cs="Times New Roman"/>
          <w:sz w:val="24"/>
          <w:szCs w:val="24"/>
          <w:rPrChange w:id="1384" w:author="matheus" w:date="2011-07-25T13:04:00Z">
            <w:rPr/>
          </w:rPrChange>
        </w:rPr>
        <w:t>.</w:t>
      </w:r>
      <w:r w:rsidR="00122E7D" w:rsidRPr="004F3007">
        <w:rPr>
          <w:rFonts w:ascii="Times New Roman" w:hAnsi="Times New Roman" w:cs="Times New Roman"/>
          <w:sz w:val="24"/>
          <w:szCs w:val="24"/>
          <w:rPrChange w:id="1385" w:author="matheus" w:date="2011-07-25T13:04:00Z">
            <w:rPr/>
          </w:rPrChange>
        </w:rPr>
        <w:t xml:space="preserve"> </w:t>
      </w:r>
      <w:r w:rsidR="00703613" w:rsidRPr="004F3007">
        <w:rPr>
          <w:rFonts w:ascii="Times New Roman" w:hAnsi="Times New Roman" w:cs="Times New Roman"/>
          <w:sz w:val="24"/>
          <w:szCs w:val="24"/>
          <w:rPrChange w:id="1386" w:author="matheus" w:date="2011-07-25T13:04:00Z">
            <w:rPr/>
          </w:rPrChange>
        </w:rPr>
        <w:t>No método de Lipton o par estéreo é armazenado em containers (AVI, por exemplo), com compressão ou não</w:t>
      </w:r>
      <w:r w:rsidR="00122E7D" w:rsidRPr="004F3007">
        <w:rPr>
          <w:rFonts w:ascii="Times New Roman" w:hAnsi="Times New Roman" w:cs="Times New Roman"/>
          <w:sz w:val="24"/>
          <w:szCs w:val="24"/>
          <w:rPrChange w:id="1387" w:author="matheus" w:date="2011-07-25T13:04:00Z">
            <w:rPr/>
          </w:rPrChange>
        </w:rPr>
        <w:t xml:space="preserve">, </w:t>
      </w:r>
      <w:r w:rsidR="00B95BCA" w:rsidRPr="004F3007">
        <w:rPr>
          <w:rFonts w:ascii="Times New Roman" w:hAnsi="Times New Roman" w:cs="Times New Roman"/>
          <w:sz w:val="24"/>
          <w:szCs w:val="24"/>
          <w:rPrChange w:id="1388" w:author="matheus" w:date="2011-07-25T13:04:00Z">
            <w:rPr/>
          </w:rPrChange>
        </w:rPr>
        <w:t>o que possibilita a reprodução de vídeos estereoscópicos com pouca ou nenhuma modificação dos sistemas de visualização</w:t>
      </w:r>
      <w:r w:rsidR="00703613" w:rsidRPr="004F3007">
        <w:rPr>
          <w:rFonts w:ascii="Times New Roman" w:hAnsi="Times New Roman" w:cs="Times New Roman"/>
          <w:sz w:val="24"/>
          <w:szCs w:val="24"/>
          <w:rPrChange w:id="1389" w:author="matheus" w:date="2011-07-25T13:04:00Z">
            <w:rPr/>
          </w:rPrChange>
        </w:rPr>
        <w:t>.</w:t>
      </w:r>
      <w:r w:rsidR="00717888" w:rsidRPr="004F3007">
        <w:rPr>
          <w:rFonts w:ascii="Times New Roman" w:hAnsi="Times New Roman" w:cs="Times New Roman"/>
          <w:sz w:val="24"/>
          <w:szCs w:val="24"/>
          <w:rPrChange w:id="1390" w:author="matheus" w:date="2011-07-25T13:04:00Z">
            <w:rPr/>
          </w:rPrChange>
        </w:rPr>
        <w:t xml:space="preserve"> </w:t>
      </w:r>
      <w:r w:rsidR="00703613" w:rsidRPr="004F3007">
        <w:rPr>
          <w:rFonts w:ascii="Times New Roman" w:hAnsi="Times New Roman" w:cs="Times New Roman"/>
          <w:sz w:val="24"/>
          <w:szCs w:val="24"/>
          <w:rPrChange w:id="1391" w:author="matheus" w:date="2011-07-25T13:04:00Z">
            <w:rPr/>
          </w:rPrChange>
        </w:rPr>
        <w:t xml:space="preserve">Os métodos </w:t>
      </w:r>
      <w:r w:rsidR="00122E7D" w:rsidRPr="004F3007">
        <w:rPr>
          <w:rFonts w:ascii="Times New Roman" w:hAnsi="Times New Roman" w:cs="Times New Roman"/>
          <w:sz w:val="24"/>
          <w:szCs w:val="24"/>
          <w:rPrChange w:id="1392" w:author="matheus" w:date="2011-07-25T13:04:00Z">
            <w:rPr/>
          </w:rPrChange>
        </w:rPr>
        <w:t>envolvendo vídeo e profundidade</w:t>
      </w:r>
      <w:r w:rsidR="00703613" w:rsidRPr="004F3007">
        <w:rPr>
          <w:rFonts w:ascii="Times New Roman" w:hAnsi="Times New Roman" w:cs="Times New Roman"/>
          <w:sz w:val="24"/>
          <w:szCs w:val="24"/>
          <w:rPrChange w:id="1393" w:author="matheus" w:date="2011-07-25T13:04:00Z">
            <w:rPr/>
          </w:rPrChange>
        </w:rPr>
        <w:t>, por sua vez, utilizam técnicas consagradas de compressão de vídeo (como MPEG-2 e H.264)</w:t>
      </w:r>
      <w:r w:rsidR="000929CB" w:rsidRPr="004F3007">
        <w:rPr>
          <w:rFonts w:ascii="Times New Roman" w:hAnsi="Times New Roman" w:cs="Times New Roman"/>
          <w:sz w:val="24"/>
          <w:szCs w:val="24"/>
          <w:rPrChange w:id="1394" w:author="matheus" w:date="2011-07-25T13:04:00Z">
            <w:rPr/>
          </w:rPrChange>
        </w:rPr>
        <w:t>, bem como de novos conceitos envolvendo mapas de profundidade</w:t>
      </w:r>
      <w:r w:rsidR="00703613" w:rsidRPr="004F3007">
        <w:rPr>
          <w:rFonts w:ascii="Times New Roman" w:hAnsi="Times New Roman" w:cs="Times New Roman"/>
          <w:sz w:val="24"/>
          <w:szCs w:val="24"/>
          <w:rPrChange w:id="1395" w:author="matheus" w:date="2011-07-25T13:04:00Z">
            <w:rPr/>
          </w:rPrChange>
        </w:rPr>
        <w:t xml:space="preserve"> </w:t>
      </w:r>
      <w:r w:rsidR="00E40118" w:rsidRPr="004F3007">
        <w:rPr>
          <w:rFonts w:ascii="Times New Roman" w:hAnsi="Times New Roman" w:cs="Times New Roman"/>
          <w:sz w:val="24"/>
          <w:szCs w:val="24"/>
          <w:rPrChange w:id="1396" w:author="matheus" w:date="2011-07-25T13:04:00Z">
            <w:rPr/>
          </w:rPrChange>
        </w:rPr>
        <w:t xml:space="preserve">para </w:t>
      </w:r>
      <w:r w:rsidR="00703613" w:rsidRPr="004F3007">
        <w:rPr>
          <w:rFonts w:ascii="Times New Roman" w:hAnsi="Times New Roman" w:cs="Times New Roman"/>
          <w:sz w:val="24"/>
          <w:szCs w:val="24"/>
          <w:rPrChange w:id="1397" w:author="matheus" w:date="2011-07-25T13:04:00Z">
            <w:rPr/>
          </w:rPrChange>
        </w:rPr>
        <w:t xml:space="preserve">atender às demandas </w:t>
      </w:r>
      <w:r w:rsidR="00E42B60" w:rsidRPr="004F3007">
        <w:rPr>
          <w:rFonts w:ascii="Times New Roman" w:hAnsi="Times New Roman" w:cs="Times New Roman"/>
          <w:sz w:val="24"/>
          <w:szCs w:val="24"/>
          <w:rPrChange w:id="1398" w:author="matheus" w:date="2011-07-25T13:04:00Z">
            <w:rPr/>
          </w:rPrChange>
        </w:rPr>
        <w:t>de tecnologias mais atuais, como a criação de novas visões e os monitores autoestereoscópicos</w:t>
      </w:r>
      <w:r w:rsidR="00703613" w:rsidRPr="004F3007">
        <w:rPr>
          <w:rFonts w:ascii="Times New Roman" w:hAnsi="Times New Roman" w:cs="Times New Roman"/>
          <w:sz w:val="24"/>
          <w:szCs w:val="24"/>
          <w:rPrChange w:id="1399" w:author="matheus" w:date="2011-07-25T13:04:00Z">
            <w:rPr/>
          </w:rPrChange>
        </w:rPr>
        <w:t>.</w:t>
      </w:r>
    </w:p>
    <w:p w:rsidR="00703613" w:rsidRPr="004F3007" w:rsidRDefault="00E40118">
      <w:pPr>
        <w:pStyle w:val="PargrafodaLista"/>
        <w:spacing w:line="360" w:lineRule="auto"/>
        <w:ind w:left="0" w:firstLine="567"/>
        <w:jc w:val="both"/>
        <w:rPr>
          <w:rFonts w:ascii="Times New Roman" w:hAnsi="Times New Roman" w:cs="Times New Roman"/>
          <w:sz w:val="24"/>
          <w:szCs w:val="24"/>
          <w:rPrChange w:id="1400" w:author="matheus" w:date="2011-07-25T13:04:00Z">
            <w:rPr/>
          </w:rPrChange>
        </w:rPr>
        <w:pPrChange w:id="1401"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402" w:author="matheus" w:date="2011-07-25T13:04:00Z">
            <w:rPr/>
          </w:rPrChange>
        </w:rPr>
        <w:t>Embora simples, o método de Lipton armazena o par estéreo, o que resulta no dobro de dados comparado a vídeos monoculares (apenas um sinal de vídeo)</w:t>
      </w:r>
      <w:r w:rsidR="00B95BCA" w:rsidRPr="004F3007">
        <w:rPr>
          <w:rFonts w:ascii="Times New Roman" w:hAnsi="Times New Roman" w:cs="Times New Roman"/>
          <w:sz w:val="24"/>
          <w:szCs w:val="24"/>
          <w:rPrChange w:id="1403" w:author="matheus" w:date="2011-07-25T13:04:00Z">
            <w:rPr/>
          </w:rPrChange>
        </w:rPr>
        <w:t xml:space="preserve">. </w:t>
      </w:r>
      <w:r w:rsidR="008623AA" w:rsidRPr="004F3007">
        <w:rPr>
          <w:rFonts w:ascii="Times New Roman" w:hAnsi="Times New Roman" w:cs="Times New Roman"/>
          <w:sz w:val="24"/>
          <w:szCs w:val="24"/>
          <w:rPrChange w:id="1404" w:author="matheus" w:date="2011-07-25T13:04:00Z">
            <w:rPr/>
          </w:rPrChange>
        </w:rPr>
        <w:t xml:space="preserve">Já os </w:t>
      </w:r>
      <w:r w:rsidR="00B95BCA" w:rsidRPr="004F3007">
        <w:rPr>
          <w:rFonts w:ascii="Times New Roman" w:hAnsi="Times New Roman" w:cs="Times New Roman"/>
          <w:sz w:val="24"/>
          <w:szCs w:val="24"/>
          <w:rPrChange w:id="1405" w:author="matheus" w:date="2011-07-25T13:04:00Z">
            <w:rPr/>
          </w:rPrChange>
        </w:rPr>
        <w:t xml:space="preserve">métodos </w:t>
      </w:r>
      <w:r w:rsidR="008623AA" w:rsidRPr="004F3007">
        <w:rPr>
          <w:rFonts w:ascii="Times New Roman" w:hAnsi="Times New Roman" w:cs="Times New Roman"/>
          <w:sz w:val="24"/>
          <w:szCs w:val="24"/>
          <w:rPrChange w:id="1406" w:author="matheus" w:date="2011-07-25T13:04:00Z">
            <w:rPr/>
          </w:rPrChange>
        </w:rPr>
        <w:t xml:space="preserve">baseados em vídeo e profundidade utilizam de estratégias para aumento da compressão explorando conceitos de profundidade e relacionamento entre o par estéreo. Mesmo assim, podem resultar no armazenamento de um grande volume de dados dependendo do número de sinais de vídeos envolvidos para a criação de várias visões. </w:t>
      </w:r>
      <w:r w:rsidR="007E17F8" w:rsidRPr="004F3007">
        <w:rPr>
          <w:rFonts w:ascii="Times New Roman" w:hAnsi="Times New Roman" w:cs="Times New Roman"/>
          <w:sz w:val="24"/>
          <w:szCs w:val="24"/>
          <w:rPrChange w:id="1407" w:author="matheus" w:date="2011-07-25T13:04:00Z">
            <w:rPr/>
          </w:rPrChange>
        </w:rPr>
        <w:t xml:space="preserve">Além disso, as técnicas utilizadas para compressão </w:t>
      </w:r>
      <w:r w:rsidR="00703613" w:rsidRPr="004F3007">
        <w:rPr>
          <w:rFonts w:ascii="Times New Roman" w:hAnsi="Times New Roman" w:cs="Times New Roman"/>
          <w:sz w:val="24"/>
          <w:szCs w:val="24"/>
          <w:rPrChange w:id="1408" w:author="matheus" w:date="2011-07-25T13:04:00Z">
            <w:rPr/>
          </w:rPrChange>
        </w:rPr>
        <w:t xml:space="preserve">são apenas adaptadas para tratar </w:t>
      </w:r>
      <w:r w:rsidR="00717888" w:rsidRPr="004F3007">
        <w:rPr>
          <w:rFonts w:ascii="Times New Roman" w:hAnsi="Times New Roman" w:cs="Times New Roman"/>
          <w:sz w:val="24"/>
          <w:szCs w:val="24"/>
          <w:rPrChange w:id="1409" w:author="matheus" w:date="2011-07-25T13:04:00Z">
            <w:rPr/>
          </w:rPrChange>
        </w:rPr>
        <w:t>vídeos estereoscópicos</w:t>
      </w:r>
      <w:r w:rsidR="00703613" w:rsidRPr="004F3007">
        <w:rPr>
          <w:rFonts w:ascii="Times New Roman" w:hAnsi="Times New Roman" w:cs="Times New Roman"/>
          <w:sz w:val="24"/>
          <w:szCs w:val="24"/>
          <w:rPrChange w:id="1410" w:author="matheus" w:date="2011-07-25T13:04:00Z">
            <w:rPr/>
          </w:rPrChange>
        </w:rPr>
        <w:t xml:space="preserve"> e</w:t>
      </w:r>
      <w:r w:rsidR="00B1773C" w:rsidRPr="004F3007">
        <w:rPr>
          <w:rFonts w:ascii="Times New Roman" w:hAnsi="Times New Roman" w:cs="Times New Roman"/>
          <w:sz w:val="24"/>
          <w:szCs w:val="24"/>
          <w:rPrChange w:id="1411" w:author="matheus" w:date="2011-07-25T13:04:00Z">
            <w:rPr/>
          </w:rPrChange>
        </w:rPr>
        <w:t>,</w:t>
      </w:r>
      <w:r w:rsidR="00703613" w:rsidRPr="004F3007">
        <w:rPr>
          <w:rFonts w:ascii="Times New Roman" w:hAnsi="Times New Roman" w:cs="Times New Roman"/>
          <w:sz w:val="24"/>
          <w:szCs w:val="24"/>
          <w:rPrChange w:id="1412" w:author="matheus" w:date="2011-07-25T13:04:00Z">
            <w:rPr/>
          </w:rPrChange>
        </w:rPr>
        <w:t xml:space="preserve"> </w:t>
      </w:r>
      <w:r w:rsidR="007E17F8" w:rsidRPr="004F3007">
        <w:rPr>
          <w:rFonts w:ascii="Times New Roman" w:hAnsi="Times New Roman" w:cs="Times New Roman"/>
          <w:sz w:val="24"/>
          <w:szCs w:val="24"/>
          <w:rPrChange w:id="1413" w:author="matheus" w:date="2011-07-25T13:04:00Z">
            <w:rPr/>
          </w:rPrChange>
        </w:rPr>
        <w:t xml:space="preserve">devido aos diferentes tipos criados e em estudo, podem resultar em problemas de compatibilidade entre sistemas diferentes </w:t>
      </w:r>
      <w:r w:rsidR="00DA49A2" w:rsidRPr="004F3007">
        <w:rPr>
          <w:rFonts w:ascii="Times New Roman" w:hAnsi="Times New Roman" w:cs="Times New Roman"/>
          <w:sz w:val="24"/>
          <w:szCs w:val="24"/>
          <w:rPrChange w:id="1414" w:author="matheus" w:date="2011-07-25T13:04:00Z">
            <w:rPr/>
          </w:rPrChange>
        </w:rPr>
        <w:t>(</w:t>
      </w:r>
      <w:r w:rsidR="00107AF9" w:rsidRPr="004F3007">
        <w:rPr>
          <w:rFonts w:ascii="Times New Roman" w:hAnsi="Times New Roman" w:cs="Times New Roman"/>
          <w:sz w:val="24"/>
          <w:szCs w:val="24"/>
          <w:rPrChange w:id="1415" w:author="matheus" w:date="2011-07-25T13:04:00Z">
            <w:rPr>
              <w:rFonts w:ascii="Times New Roman" w:hAnsi="Times New Roman" w:cs="Times New Roman"/>
              <w:sz w:val="24"/>
              <w:szCs w:val="24"/>
            </w:rPr>
          </w:rPrChange>
        </w:rPr>
        <w:t>SMOLIC</w:t>
      </w:r>
      <w:r w:rsidR="00DA49A2" w:rsidRPr="004F3007">
        <w:rPr>
          <w:rFonts w:ascii="Times New Roman" w:hAnsi="Times New Roman" w:cs="Times New Roman"/>
          <w:sz w:val="24"/>
          <w:szCs w:val="24"/>
          <w:rPrChange w:id="1416" w:author="matheus" w:date="2011-07-25T13:04:00Z">
            <w:rPr/>
          </w:rPrChange>
        </w:rPr>
        <w:t xml:space="preserve"> et al., 2009)</w:t>
      </w:r>
      <w:r w:rsidR="00703613" w:rsidRPr="004F3007">
        <w:rPr>
          <w:rFonts w:ascii="Times New Roman" w:hAnsi="Times New Roman" w:cs="Times New Roman"/>
          <w:sz w:val="24"/>
          <w:szCs w:val="24"/>
          <w:rPrChange w:id="1417" w:author="matheus" w:date="2011-07-25T13:04:00Z">
            <w:rPr/>
          </w:rPrChange>
        </w:rPr>
        <w:t>.</w:t>
      </w:r>
      <w:r w:rsidR="00B77880" w:rsidRPr="004F3007">
        <w:rPr>
          <w:rFonts w:ascii="Times New Roman" w:hAnsi="Times New Roman" w:cs="Times New Roman"/>
          <w:sz w:val="24"/>
          <w:szCs w:val="24"/>
          <w:rPrChange w:id="1418" w:author="matheus" w:date="2011-07-25T13:04:00Z">
            <w:rPr/>
          </w:rPrChange>
        </w:rPr>
        <w:t xml:space="preserve"> Por se tratar muitas vezes de </w:t>
      </w:r>
      <w:r w:rsidR="00703613" w:rsidRPr="004F3007">
        <w:rPr>
          <w:rFonts w:ascii="Times New Roman" w:hAnsi="Times New Roman" w:cs="Times New Roman"/>
          <w:sz w:val="24"/>
          <w:szCs w:val="24"/>
          <w:rPrChange w:id="1419" w:author="matheus" w:date="2011-07-25T13:04:00Z">
            <w:rPr/>
          </w:rPrChange>
        </w:rPr>
        <w:t xml:space="preserve">compressão com perdas, </w:t>
      </w:r>
      <w:r w:rsidR="00B77880" w:rsidRPr="004F3007">
        <w:rPr>
          <w:rFonts w:ascii="Times New Roman" w:hAnsi="Times New Roman" w:cs="Times New Roman"/>
          <w:sz w:val="24"/>
          <w:szCs w:val="24"/>
          <w:rPrChange w:id="1420" w:author="matheus" w:date="2011-07-25T13:04:00Z">
            <w:rPr/>
          </w:rPrChange>
        </w:rPr>
        <w:t xml:space="preserve">ocorre </w:t>
      </w:r>
      <w:r w:rsidR="00F56739" w:rsidRPr="004F3007">
        <w:rPr>
          <w:rFonts w:ascii="Times New Roman" w:hAnsi="Times New Roman" w:cs="Times New Roman"/>
          <w:sz w:val="24"/>
          <w:szCs w:val="24"/>
          <w:rPrChange w:id="1421" w:author="matheus" w:date="2011-07-25T13:04:00Z">
            <w:rPr/>
          </w:rPrChange>
        </w:rPr>
        <w:t xml:space="preserve">também a </w:t>
      </w:r>
      <w:r w:rsidR="005D065D" w:rsidRPr="004F3007">
        <w:rPr>
          <w:rFonts w:ascii="Times New Roman" w:hAnsi="Times New Roman" w:cs="Times New Roman"/>
          <w:sz w:val="24"/>
          <w:szCs w:val="24"/>
          <w:rPrChange w:id="1422" w:author="matheus" w:date="2011-07-25T13:04:00Z">
            <w:rPr/>
          </w:rPrChange>
        </w:rPr>
        <w:t xml:space="preserve">geração de artefatos que </w:t>
      </w:r>
      <w:r w:rsidR="00703613" w:rsidRPr="004F3007">
        <w:rPr>
          <w:rFonts w:ascii="Times New Roman" w:hAnsi="Times New Roman" w:cs="Times New Roman"/>
          <w:sz w:val="24"/>
          <w:szCs w:val="24"/>
          <w:rPrChange w:id="1423" w:author="matheus" w:date="2011-07-25T13:04:00Z">
            <w:rPr/>
          </w:rPrChange>
        </w:rPr>
        <w:t>impossibilita</w:t>
      </w:r>
      <w:r w:rsidR="005D065D" w:rsidRPr="004F3007">
        <w:rPr>
          <w:rFonts w:ascii="Times New Roman" w:hAnsi="Times New Roman" w:cs="Times New Roman"/>
          <w:sz w:val="24"/>
          <w:szCs w:val="24"/>
          <w:rPrChange w:id="1424" w:author="matheus" w:date="2011-07-25T13:04:00Z">
            <w:rPr/>
          </w:rPrChange>
        </w:rPr>
        <w:t>m</w:t>
      </w:r>
      <w:r w:rsidR="00703613" w:rsidRPr="004F3007">
        <w:rPr>
          <w:rFonts w:ascii="Times New Roman" w:hAnsi="Times New Roman" w:cs="Times New Roman"/>
          <w:sz w:val="24"/>
          <w:szCs w:val="24"/>
          <w:rPrChange w:id="1425" w:author="matheus" w:date="2011-07-25T13:04:00Z">
            <w:rPr/>
          </w:rPrChange>
        </w:rPr>
        <w:t xml:space="preserve"> a correta percepção de profundidade em alguns casos, notadamente em vídeo anaglíficos (</w:t>
      </w:r>
      <w:r w:rsidR="002A48B0" w:rsidRPr="004F3007">
        <w:rPr>
          <w:rFonts w:ascii="Times New Roman" w:hAnsi="Times New Roman" w:cs="Times New Roman"/>
          <w:sz w:val="24"/>
          <w:szCs w:val="24"/>
          <w:rPrChange w:id="1426" w:author="matheus" w:date="2011-07-25T13:04:00Z">
            <w:rPr>
              <w:rFonts w:ascii="Times New Roman" w:hAnsi="Times New Roman" w:cs="Times New Roman"/>
              <w:sz w:val="24"/>
              <w:szCs w:val="24"/>
            </w:rPr>
          </w:rPrChange>
        </w:rPr>
        <w:t>ANDRADE</w:t>
      </w:r>
      <w:del w:id="1427" w:author="Matheus Zingarelli" w:date="2011-07-26T11:39:00Z">
        <w:r w:rsidR="002A48B0" w:rsidRPr="004F3007" w:rsidDel="002A48B0">
          <w:rPr>
            <w:rFonts w:ascii="Times New Roman" w:hAnsi="Times New Roman" w:cs="Times New Roman"/>
            <w:sz w:val="24"/>
            <w:szCs w:val="24"/>
            <w:rPrChange w:id="1428" w:author="matheus" w:date="2011-07-25T13:04:00Z">
              <w:rPr>
                <w:rFonts w:ascii="Times New Roman" w:hAnsi="Times New Roman" w:cs="Times New Roman"/>
                <w:sz w:val="24"/>
                <w:szCs w:val="24"/>
              </w:rPr>
            </w:rPrChange>
          </w:rPr>
          <w:delText xml:space="preserve"> &amp;</w:delText>
        </w:r>
      </w:del>
      <w:ins w:id="1429" w:author="Matheus Zingarelli" w:date="2011-07-26T11:39:00Z">
        <w:r w:rsidR="002A48B0">
          <w:rPr>
            <w:rFonts w:ascii="Times New Roman" w:hAnsi="Times New Roman" w:cs="Times New Roman"/>
            <w:sz w:val="24"/>
            <w:szCs w:val="24"/>
          </w:rPr>
          <w:t>;</w:t>
        </w:r>
      </w:ins>
      <w:r w:rsidR="002A48B0" w:rsidRPr="004F3007">
        <w:rPr>
          <w:rFonts w:ascii="Times New Roman" w:hAnsi="Times New Roman" w:cs="Times New Roman"/>
          <w:sz w:val="24"/>
          <w:szCs w:val="24"/>
          <w:rPrChange w:id="1430" w:author="matheus" w:date="2011-07-25T13:04:00Z">
            <w:rPr>
              <w:rFonts w:ascii="Times New Roman" w:hAnsi="Times New Roman" w:cs="Times New Roman"/>
              <w:sz w:val="24"/>
              <w:szCs w:val="24"/>
            </w:rPr>
          </w:rPrChange>
        </w:rPr>
        <w:t xml:space="preserve"> GOULARTE</w:t>
      </w:r>
      <w:r w:rsidR="00703613" w:rsidRPr="004F3007">
        <w:rPr>
          <w:rFonts w:ascii="Times New Roman" w:hAnsi="Times New Roman" w:cs="Times New Roman"/>
          <w:sz w:val="24"/>
          <w:szCs w:val="24"/>
          <w:rPrChange w:id="1431" w:author="matheus" w:date="2011-07-25T13:04:00Z">
            <w:rPr/>
          </w:rPrChange>
        </w:rPr>
        <w:t>, 2009</w:t>
      </w:r>
      <w:ins w:id="1432" w:author="Matheus Zingarelli" w:date="2011-07-26T11:39:00Z">
        <w:r w:rsidR="002A48B0">
          <w:rPr>
            <w:rFonts w:ascii="Times New Roman" w:hAnsi="Times New Roman" w:cs="Times New Roman"/>
            <w:sz w:val="24"/>
            <w:szCs w:val="24"/>
          </w:rPr>
          <w:t>, 2010</w:t>
        </w:r>
      </w:ins>
      <w:del w:id="1433" w:author="Matheus Zingarelli" w:date="2011-07-26T11:39:00Z">
        <w:r w:rsidR="004C2187" w:rsidRPr="004F3007" w:rsidDel="002A48B0">
          <w:rPr>
            <w:rFonts w:ascii="Times New Roman" w:hAnsi="Times New Roman" w:cs="Times New Roman"/>
            <w:sz w:val="24"/>
            <w:szCs w:val="24"/>
            <w:rPrChange w:id="1434" w:author="matheus" w:date="2011-07-25T13:04:00Z">
              <w:rPr/>
            </w:rPrChange>
          </w:rPr>
          <w:delText>; Andrade &amp; Goularte, 20</w:delText>
        </w:r>
        <w:r w:rsidR="008210DD" w:rsidRPr="004F3007" w:rsidDel="002A48B0">
          <w:rPr>
            <w:rFonts w:ascii="Times New Roman" w:hAnsi="Times New Roman" w:cs="Times New Roman"/>
            <w:sz w:val="24"/>
            <w:szCs w:val="24"/>
            <w:rPrChange w:id="1435" w:author="matheus" w:date="2011-07-25T13:04:00Z">
              <w:rPr/>
            </w:rPrChange>
          </w:rPr>
          <w:delText>10</w:delText>
        </w:r>
      </w:del>
      <w:r w:rsidR="00703613" w:rsidRPr="004F3007">
        <w:rPr>
          <w:rFonts w:ascii="Times New Roman" w:hAnsi="Times New Roman" w:cs="Times New Roman"/>
          <w:sz w:val="24"/>
          <w:szCs w:val="24"/>
          <w:rPrChange w:id="1436" w:author="matheus" w:date="2011-07-25T13:04:00Z">
            <w:rPr/>
          </w:rPrChange>
        </w:rPr>
        <w:t>).</w:t>
      </w:r>
      <w:r w:rsidR="005D065D" w:rsidRPr="004F3007">
        <w:rPr>
          <w:rFonts w:ascii="Times New Roman" w:hAnsi="Times New Roman" w:cs="Times New Roman"/>
          <w:sz w:val="24"/>
          <w:szCs w:val="24"/>
          <w:rPrChange w:id="1437" w:author="matheus" w:date="2011-07-25T13:04:00Z">
            <w:rPr/>
          </w:rPrChange>
        </w:rPr>
        <w:t xml:space="preserve"> </w:t>
      </w:r>
      <w:r w:rsidR="00703613" w:rsidRPr="004F3007">
        <w:rPr>
          <w:rFonts w:ascii="Times New Roman" w:hAnsi="Times New Roman" w:cs="Times New Roman"/>
          <w:sz w:val="24"/>
          <w:szCs w:val="24"/>
          <w:rPrChange w:id="1438" w:author="matheus" w:date="2011-07-25T13:04:00Z">
            <w:rPr/>
          </w:rPrChange>
        </w:rPr>
        <w:t xml:space="preserve">Como resultado, não existe uma técnica </w:t>
      </w:r>
      <w:r w:rsidR="00CE7C30" w:rsidRPr="004F3007">
        <w:rPr>
          <w:rFonts w:ascii="Times New Roman" w:hAnsi="Times New Roman" w:cs="Times New Roman"/>
          <w:sz w:val="24"/>
          <w:szCs w:val="24"/>
          <w:rPrChange w:id="1439" w:author="matheus" w:date="2011-07-25T13:04:00Z">
            <w:rPr/>
          </w:rPrChange>
        </w:rPr>
        <w:t>exclusiva</w:t>
      </w:r>
      <w:r w:rsidR="00703613" w:rsidRPr="004F3007">
        <w:rPr>
          <w:rFonts w:ascii="Times New Roman" w:hAnsi="Times New Roman" w:cs="Times New Roman"/>
          <w:sz w:val="24"/>
          <w:szCs w:val="24"/>
          <w:rPrChange w:id="1440" w:author="matheus" w:date="2011-07-25T13:04:00Z">
            <w:rPr/>
          </w:rPrChange>
        </w:rPr>
        <w:t xml:space="preserve"> </w:t>
      </w:r>
      <w:r w:rsidR="00CE7C30" w:rsidRPr="004F3007">
        <w:rPr>
          <w:rFonts w:ascii="Times New Roman" w:hAnsi="Times New Roman" w:cs="Times New Roman"/>
          <w:sz w:val="24"/>
          <w:szCs w:val="24"/>
          <w:rPrChange w:id="1441" w:author="matheus" w:date="2011-07-25T13:04:00Z">
            <w:rPr/>
          </w:rPrChange>
        </w:rPr>
        <w:t>para</w:t>
      </w:r>
      <w:r w:rsidR="00703613" w:rsidRPr="004F3007">
        <w:rPr>
          <w:rFonts w:ascii="Times New Roman" w:hAnsi="Times New Roman" w:cs="Times New Roman"/>
          <w:sz w:val="24"/>
          <w:szCs w:val="24"/>
          <w:rPrChange w:id="1442" w:author="matheus" w:date="2011-07-25T13:04:00Z">
            <w:rPr/>
          </w:rPrChange>
        </w:rPr>
        <w:t xml:space="preserve"> codificação </w:t>
      </w:r>
      <w:r w:rsidR="00CE7C30" w:rsidRPr="004F3007">
        <w:rPr>
          <w:rFonts w:ascii="Times New Roman" w:hAnsi="Times New Roman" w:cs="Times New Roman"/>
          <w:sz w:val="24"/>
          <w:szCs w:val="24"/>
          <w:rPrChange w:id="1443" w:author="matheus" w:date="2011-07-25T13:04:00Z">
            <w:rPr/>
          </w:rPrChange>
        </w:rPr>
        <w:t>de</w:t>
      </w:r>
      <w:r w:rsidR="00703613" w:rsidRPr="004F3007">
        <w:rPr>
          <w:rFonts w:ascii="Times New Roman" w:hAnsi="Times New Roman" w:cs="Times New Roman"/>
          <w:sz w:val="24"/>
          <w:szCs w:val="24"/>
          <w:rPrChange w:id="1444" w:author="matheus" w:date="2011-07-25T13:04:00Z">
            <w:rPr/>
          </w:rPrChange>
        </w:rPr>
        <w:t xml:space="preserve"> vídeo</w:t>
      </w:r>
      <w:r w:rsidR="001E6022" w:rsidRPr="004F3007">
        <w:rPr>
          <w:rFonts w:ascii="Times New Roman" w:hAnsi="Times New Roman" w:cs="Times New Roman"/>
          <w:sz w:val="24"/>
          <w:szCs w:val="24"/>
          <w:rPrChange w:id="1445" w:author="matheus" w:date="2011-07-25T13:04:00Z">
            <w:rPr/>
          </w:rPrChange>
        </w:rPr>
        <w:t>s</w:t>
      </w:r>
      <w:r w:rsidR="00703613" w:rsidRPr="004F3007">
        <w:rPr>
          <w:rFonts w:ascii="Times New Roman" w:hAnsi="Times New Roman" w:cs="Times New Roman"/>
          <w:sz w:val="24"/>
          <w:szCs w:val="24"/>
          <w:rPrChange w:id="1446" w:author="matheus" w:date="2011-07-25T13:04:00Z">
            <w:rPr/>
          </w:rPrChange>
        </w:rPr>
        <w:t xml:space="preserve"> estereoscópico</w:t>
      </w:r>
      <w:r w:rsidR="001E6022" w:rsidRPr="004F3007">
        <w:rPr>
          <w:rFonts w:ascii="Times New Roman" w:hAnsi="Times New Roman" w:cs="Times New Roman"/>
          <w:sz w:val="24"/>
          <w:szCs w:val="24"/>
          <w:rPrChange w:id="1447" w:author="matheus" w:date="2011-07-25T13:04:00Z">
            <w:rPr/>
          </w:rPrChange>
        </w:rPr>
        <w:t>s</w:t>
      </w:r>
      <w:r w:rsidR="00703613" w:rsidRPr="004F3007">
        <w:rPr>
          <w:rFonts w:ascii="Times New Roman" w:hAnsi="Times New Roman" w:cs="Times New Roman"/>
          <w:sz w:val="24"/>
          <w:szCs w:val="24"/>
          <w:rPrChange w:id="1448" w:author="matheus" w:date="2011-07-25T13:04:00Z">
            <w:rPr/>
          </w:rPrChange>
        </w:rPr>
        <w:t xml:space="preserve"> </w:t>
      </w:r>
      <w:r w:rsidR="007B3EB5" w:rsidRPr="004F3007">
        <w:rPr>
          <w:rFonts w:ascii="Times New Roman" w:hAnsi="Times New Roman" w:cs="Times New Roman"/>
          <w:sz w:val="24"/>
          <w:szCs w:val="24"/>
          <w:rPrChange w:id="1449" w:author="matheus" w:date="2011-07-25T13:04:00Z">
            <w:rPr/>
          </w:rPrChange>
        </w:rPr>
        <w:t xml:space="preserve">que produza vídeos de qualidade, com boa taxa de compressão e atendendo </w:t>
      </w:r>
      <w:r w:rsidR="00703613" w:rsidRPr="004F3007">
        <w:rPr>
          <w:rFonts w:ascii="Times New Roman" w:hAnsi="Times New Roman" w:cs="Times New Roman"/>
          <w:sz w:val="24"/>
          <w:szCs w:val="24"/>
          <w:rPrChange w:id="1450" w:author="matheus" w:date="2011-07-25T13:04:00Z">
            <w:rPr/>
          </w:rPrChange>
        </w:rPr>
        <w:t>a todos os atuais métodos de visualização</w:t>
      </w:r>
      <w:r w:rsidR="00D21F34" w:rsidRPr="004F3007">
        <w:rPr>
          <w:rFonts w:ascii="Times New Roman" w:hAnsi="Times New Roman" w:cs="Times New Roman"/>
          <w:sz w:val="24"/>
          <w:szCs w:val="24"/>
          <w:rPrChange w:id="1451" w:author="matheus" w:date="2011-07-25T13:04:00Z">
            <w:rPr/>
          </w:rPrChange>
        </w:rPr>
        <w:t>,</w:t>
      </w:r>
      <w:r w:rsidR="00703613" w:rsidRPr="004F3007">
        <w:rPr>
          <w:rFonts w:ascii="Times New Roman" w:hAnsi="Times New Roman" w:cs="Times New Roman"/>
          <w:sz w:val="24"/>
          <w:szCs w:val="24"/>
          <w:rPrChange w:id="1452" w:author="matheus" w:date="2011-07-25T13:04:00Z">
            <w:rPr/>
          </w:rPrChange>
        </w:rPr>
        <w:t xml:space="preserve"> </w:t>
      </w:r>
      <w:r w:rsidR="005023D6" w:rsidRPr="004F3007">
        <w:rPr>
          <w:rFonts w:ascii="Times New Roman" w:hAnsi="Times New Roman" w:cs="Times New Roman"/>
          <w:sz w:val="24"/>
          <w:szCs w:val="24"/>
          <w:rPrChange w:id="1453" w:author="matheus" w:date="2011-07-25T13:04:00Z">
            <w:rPr/>
          </w:rPrChange>
        </w:rPr>
        <w:t xml:space="preserve">tanto </w:t>
      </w:r>
      <w:r w:rsidR="00703613" w:rsidRPr="004F3007">
        <w:rPr>
          <w:rFonts w:ascii="Times New Roman" w:hAnsi="Times New Roman" w:cs="Times New Roman"/>
          <w:sz w:val="24"/>
          <w:szCs w:val="24"/>
          <w:rPrChange w:id="1454" w:author="matheus" w:date="2011-07-25T13:04:00Z">
            <w:rPr/>
          </w:rPrChange>
        </w:rPr>
        <w:t xml:space="preserve">os que necessitam de óculos especiais (anaglífico, lentes polarizadas e obturadores) </w:t>
      </w:r>
      <w:r w:rsidR="005023D6" w:rsidRPr="004F3007">
        <w:rPr>
          <w:rFonts w:ascii="Times New Roman" w:hAnsi="Times New Roman" w:cs="Times New Roman"/>
          <w:sz w:val="24"/>
          <w:szCs w:val="24"/>
          <w:rPrChange w:id="1455" w:author="matheus" w:date="2011-07-25T13:04:00Z">
            <w:rPr/>
          </w:rPrChange>
        </w:rPr>
        <w:t xml:space="preserve">quanto </w:t>
      </w:r>
      <w:r w:rsidR="00703613" w:rsidRPr="004F3007">
        <w:rPr>
          <w:rFonts w:ascii="Times New Roman" w:hAnsi="Times New Roman" w:cs="Times New Roman"/>
          <w:sz w:val="24"/>
          <w:szCs w:val="24"/>
          <w:rPrChange w:id="1456" w:author="matheus" w:date="2011-07-25T13:04:00Z">
            <w:rPr/>
          </w:rPrChange>
        </w:rPr>
        <w:t>o autoestereoscópico.</w:t>
      </w:r>
    </w:p>
    <w:p w:rsidR="00703613" w:rsidRPr="004F3007" w:rsidRDefault="003B1C6B">
      <w:pPr>
        <w:pStyle w:val="PargrafodaLista"/>
        <w:spacing w:line="360" w:lineRule="auto"/>
        <w:ind w:left="0" w:firstLine="567"/>
        <w:jc w:val="both"/>
        <w:rPr>
          <w:rFonts w:ascii="Times New Roman" w:hAnsi="Times New Roman" w:cs="Times New Roman"/>
          <w:sz w:val="24"/>
          <w:szCs w:val="24"/>
          <w:rPrChange w:id="1457" w:author="matheus" w:date="2011-07-25T13:04:00Z">
            <w:rPr/>
          </w:rPrChange>
        </w:rPr>
        <w:pPrChange w:id="1458"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459" w:author="matheus" w:date="2011-07-25T13:04:00Z">
            <w:rPr/>
          </w:rPrChange>
        </w:rPr>
        <w:t>Tendo-se observado esta lacuna, é proposto realizar a</w:t>
      </w:r>
      <w:r w:rsidR="00703613" w:rsidRPr="004F3007">
        <w:rPr>
          <w:rFonts w:ascii="Times New Roman" w:hAnsi="Times New Roman" w:cs="Times New Roman"/>
          <w:sz w:val="24"/>
          <w:szCs w:val="24"/>
          <w:rPrChange w:id="1460" w:author="matheus" w:date="2011-07-25T13:04:00Z">
            <w:rPr/>
          </w:rPrChange>
        </w:rPr>
        <w:t xml:space="preserve"> compressão </w:t>
      </w:r>
      <w:r w:rsidRPr="004F3007">
        <w:rPr>
          <w:rFonts w:ascii="Times New Roman" w:hAnsi="Times New Roman" w:cs="Times New Roman"/>
          <w:sz w:val="24"/>
          <w:szCs w:val="24"/>
          <w:rPrChange w:id="1461" w:author="matheus" w:date="2011-07-25T13:04:00Z">
            <w:rPr/>
          </w:rPrChange>
        </w:rPr>
        <w:t>de imagens e vídeos estereoscópicos</w:t>
      </w:r>
      <w:r w:rsidR="00703613" w:rsidRPr="004F3007">
        <w:rPr>
          <w:rFonts w:ascii="Times New Roman" w:hAnsi="Times New Roman" w:cs="Times New Roman"/>
          <w:sz w:val="24"/>
          <w:szCs w:val="24"/>
          <w:rPrChange w:id="1462" w:author="matheus" w:date="2011-07-25T13:04:00Z">
            <w:rPr/>
          </w:rPrChange>
        </w:rPr>
        <w:t xml:space="preserve"> </w:t>
      </w:r>
      <w:r w:rsidRPr="004F3007">
        <w:rPr>
          <w:rFonts w:ascii="Times New Roman" w:hAnsi="Times New Roman" w:cs="Times New Roman"/>
          <w:sz w:val="24"/>
          <w:szCs w:val="24"/>
          <w:rPrChange w:id="1463" w:author="matheus" w:date="2011-07-25T13:04:00Z">
            <w:rPr/>
          </w:rPrChange>
        </w:rPr>
        <w:t>através da transformação do</w:t>
      </w:r>
      <w:r w:rsidR="00703613" w:rsidRPr="004F3007">
        <w:rPr>
          <w:rFonts w:ascii="Times New Roman" w:hAnsi="Times New Roman" w:cs="Times New Roman"/>
          <w:sz w:val="24"/>
          <w:szCs w:val="24"/>
          <w:rPrChange w:id="1464" w:author="matheus" w:date="2011-07-25T13:04:00Z">
            <w:rPr/>
          </w:rPrChange>
        </w:rPr>
        <w:t xml:space="preserve"> par estéreo em </w:t>
      </w:r>
      <w:r w:rsidRPr="004F3007">
        <w:rPr>
          <w:rFonts w:ascii="Times New Roman" w:hAnsi="Times New Roman" w:cs="Times New Roman"/>
          <w:sz w:val="24"/>
          <w:szCs w:val="24"/>
          <w:rPrChange w:id="1465" w:author="matheus" w:date="2011-07-25T13:04:00Z">
            <w:rPr/>
          </w:rPrChange>
        </w:rPr>
        <w:t>anaglífico, reduzindo o volume de dados pela metade</w:t>
      </w:r>
      <w:r w:rsidR="00703613" w:rsidRPr="004F3007">
        <w:rPr>
          <w:rFonts w:ascii="Times New Roman" w:hAnsi="Times New Roman" w:cs="Times New Roman"/>
          <w:sz w:val="24"/>
          <w:szCs w:val="24"/>
          <w:rPrChange w:id="1466" w:author="matheus" w:date="2011-07-25T13:04:00Z">
            <w:rPr/>
          </w:rPrChange>
        </w:rPr>
        <w:t xml:space="preserve">. Desse modo, o formato anaglífico poderia ser utilizado para fins de </w:t>
      </w:r>
      <w:r w:rsidR="00703613" w:rsidRPr="004F3007">
        <w:rPr>
          <w:rFonts w:ascii="Times New Roman" w:hAnsi="Times New Roman" w:cs="Times New Roman"/>
          <w:sz w:val="24"/>
          <w:szCs w:val="24"/>
          <w:rPrChange w:id="1467" w:author="matheus" w:date="2011-07-25T13:04:00Z">
            <w:rPr/>
          </w:rPrChange>
        </w:rPr>
        <w:lastRenderedPageBreak/>
        <w:t>armazenamento/transmissão (pois possuiria boa taxa de compressão) e a técnica atenderia ao método</w:t>
      </w:r>
      <w:r w:rsidR="001B7FD6" w:rsidRPr="004F3007">
        <w:rPr>
          <w:rFonts w:ascii="Times New Roman" w:hAnsi="Times New Roman" w:cs="Times New Roman"/>
          <w:sz w:val="24"/>
          <w:szCs w:val="24"/>
          <w:rPrChange w:id="1468" w:author="matheus" w:date="2011-07-25T13:04:00Z">
            <w:rPr/>
          </w:rPrChange>
        </w:rPr>
        <w:t xml:space="preserve"> de visualização</w:t>
      </w:r>
      <w:r w:rsidR="00703613" w:rsidRPr="004F3007">
        <w:rPr>
          <w:rFonts w:ascii="Times New Roman" w:hAnsi="Times New Roman" w:cs="Times New Roman"/>
          <w:sz w:val="24"/>
          <w:szCs w:val="24"/>
          <w:rPrChange w:id="1469" w:author="matheus" w:date="2011-07-25T13:04:00Z">
            <w:rPr/>
          </w:rPrChange>
        </w:rPr>
        <w:t xml:space="preserve"> anaglífico (com diferencial em qualidade).</w:t>
      </w:r>
      <w:r w:rsidR="009178B0" w:rsidRPr="004F3007">
        <w:rPr>
          <w:rFonts w:ascii="Times New Roman" w:hAnsi="Times New Roman" w:cs="Times New Roman"/>
          <w:sz w:val="24"/>
          <w:szCs w:val="24"/>
          <w:rPrChange w:id="1470" w:author="matheus" w:date="2011-07-25T13:04:00Z">
            <w:rPr/>
          </w:rPrChange>
        </w:rPr>
        <w:t xml:space="preserve"> </w:t>
      </w:r>
      <w:r w:rsidR="00FC06F2" w:rsidRPr="004F3007">
        <w:rPr>
          <w:rFonts w:ascii="Times New Roman" w:hAnsi="Times New Roman" w:cs="Times New Roman"/>
          <w:sz w:val="24"/>
          <w:szCs w:val="24"/>
          <w:rPrChange w:id="1471" w:author="matheus" w:date="2011-07-25T13:04:00Z">
            <w:rPr/>
          </w:rPrChange>
        </w:rPr>
        <w:t xml:space="preserve">Buscando compatibilidade com os outros tipos de visualização estereoscópica, </w:t>
      </w:r>
      <w:r w:rsidR="00703613" w:rsidRPr="004F3007">
        <w:rPr>
          <w:rFonts w:ascii="Times New Roman" w:hAnsi="Times New Roman" w:cs="Times New Roman"/>
          <w:sz w:val="24"/>
          <w:szCs w:val="24"/>
          <w:rPrChange w:id="1472" w:author="matheus" w:date="2011-07-25T13:04:00Z">
            <w:rPr/>
          </w:rPrChange>
        </w:rPr>
        <w:t>é necessário</w:t>
      </w:r>
      <w:r w:rsidR="00427725" w:rsidRPr="004F3007">
        <w:rPr>
          <w:rFonts w:ascii="Times New Roman" w:hAnsi="Times New Roman" w:cs="Times New Roman"/>
          <w:sz w:val="24"/>
          <w:szCs w:val="24"/>
          <w:rPrChange w:id="1473" w:author="matheus" w:date="2011-07-25T13:04:00Z">
            <w:rPr/>
          </w:rPrChange>
        </w:rPr>
        <w:t xml:space="preserve"> reverter o an</w:t>
      </w:r>
      <w:r w:rsidR="00FC06F2" w:rsidRPr="004F3007">
        <w:rPr>
          <w:rFonts w:ascii="Times New Roman" w:hAnsi="Times New Roman" w:cs="Times New Roman"/>
          <w:sz w:val="24"/>
          <w:szCs w:val="24"/>
          <w:rPrChange w:id="1474" w:author="matheus" w:date="2011-07-25T13:04:00Z">
            <w:rPr/>
          </w:rPrChange>
        </w:rPr>
        <w:t>á</w:t>
      </w:r>
      <w:r w:rsidR="00427725" w:rsidRPr="004F3007">
        <w:rPr>
          <w:rFonts w:ascii="Times New Roman" w:hAnsi="Times New Roman" w:cs="Times New Roman"/>
          <w:sz w:val="24"/>
          <w:szCs w:val="24"/>
          <w:rPrChange w:id="1475" w:author="matheus" w:date="2011-07-25T13:04:00Z">
            <w:rPr/>
          </w:rPrChange>
        </w:rPr>
        <w:t>gl</w:t>
      </w:r>
      <w:r w:rsidR="00FC06F2" w:rsidRPr="004F3007">
        <w:rPr>
          <w:rFonts w:ascii="Times New Roman" w:hAnsi="Times New Roman" w:cs="Times New Roman"/>
          <w:sz w:val="24"/>
          <w:szCs w:val="24"/>
          <w:rPrChange w:id="1476" w:author="matheus" w:date="2011-07-25T13:04:00Z">
            <w:rPr/>
          </w:rPrChange>
        </w:rPr>
        <w:t>ifo</w:t>
      </w:r>
      <w:r w:rsidR="00427725" w:rsidRPr="004F3007">
        <w:rPr>
          <w:rFonts w:ascii="Times New Roman" w:hAnsi="Times New Roman" w:cs="Times New Roman"/>
          <w:sz w:val="24"/>
          <w:szCs w:val="24"/>
          <w:rPrChange w:id="1477" w:author="matheus" w:date="2011-07-25T13:04:00Z">
            <w:rPr/>
          </w:rPrChange>
        </w:rPr>
        <w:t xml:space="preserve"> gerado, de forma a </w:t>
      </w:r>
      <w:r w:rsidR="00703613" w:rsidRPr="004F3007">
        <w:rPr>
          <w:rFonts w:ascii="Times New Roman" w:hAnsi="Times New Roman" w:cs="Times New Roman"/>
          <w:sz w:val="24"/>
          <w:szCs w:val="24"/>
          <w:rPrChange w:id="1478" w:author="matheus" w:date="2011-07-25T13:04:00Z">
            <w:rPr/>
          </w:rPrChange>
        </w:rPr>
        <w:t>restaurar o par estéreo</w:t>
      </w:r>
      <w:r w:rsidR="00F231E2" w:rsidRPr="004F3007">
        <w:rPr>
          <w:rFonts w:ascii="Times New Roman" w:hAnsi="Times New Roman" w:cs="Times New Roman"/>
          <w:sz w:val="24"/>
          <w:szCs w:val="24"/>
          <w:rPrChange w:id="1479" w:author="matheus" w:date="2011-07-25T13:04:00Z">
            <w:rPr/>
          </w:rPrChange>
        </w:rPr>
        <w:t xml:space="preserve"> para que este possa ser utilizado pelos </w:t>
      </w:r>
      <w:r w:rsidR="00B33E26" w:rsidRPr="004F3007">
        <w:rPr>
          <w:rFonts w:ascii="Times New Roman" w:hAnsi="Times New Roman" w:cs="Times New Roman"/>
          <w:sz w:val="24"/>
          <w:szCs w:val="24"/>
          <w:rPrChange w:id="1480" w:author="matheus" w:date="2011-07-25T13:04:00Z">
            <w:rPr/>
          </w:rPrChange>
        </w:rPr>
        <w:t xml:space="preserve">outros </w:t>
      </w:r>
      <w:r w:rsidR="00F231E2" w:rsidRPr="004F3007">
        <w:rPr>
          <w:rFonts w:ascii="Times New Roman" w:hAnsi="Times New Roman" w:cs="Times New Roman"/>
          <w:sz w:val="24"/>
          <w:szCs w:val="24"/>
          <w:rPrChange w:id="1481" w:author="matheus" w:date="2011-07-25T13:04:00Z">
            <w:rPr/>
          </w:rPrChange>
        </w:rPr>
        <w:t>métodos</w:t>
      </w:r>
      <w:r w:rsidR="00703613" w:rsidRPr="004F3007">
        <w:rPr>
          <w:rFonts w:ascii="Times New Roman" w:hAnsi="Times New Roman" w:cs="Times New Roman"/>
          <w:sz w:val="24"/>
          <w:szCs w:val="24"/>
          <w:rPrChange w:id="1482" w:author="matheus" w:date="2011-07-25T13:04:00Z">
            <w:rPr/>
          </w:rPrChange>
        </w:rPr>
        <w:t xml:space="preserve">. </w:t>
      </w:r>
      <w:r w:rsidR="00427725" w:rsidRPr="004F3007">
        <w:rPr>
          <w:rFonts w:ascii="Times New Roman" w:hAnsi="Times New Roman" w:cs="Times New Roman"/>
          <w:sz w:val="24"/>
          <w:szCs w:val="24"/>
          <w:rPrChange w:id="1483" w:author="matheus" w:date="2011-07-25T13:04:00Z">
            <w:rPr/>
          </w:rPrChange>
        </w:rPr>
        <w:t xml:space="preserve">Tal reversão é </w:t>
      </w:r>
      <w:r w:rsidR="004F0DE9" w:rsidRPr="004F3007">
        <w:rPr>
          <w:rFonts w:ascii="Times New Roman" w:hAnsi="Times New Roman" w:cs="Times New Roman"/>
          <w:sz w:val="24"/>
          <w:szCs w:val="24"/>
          <w:rPrChange w:id="1484" w:author="matheus" w:date="2011-07-25T13:04:00Z">
            <w:rPr/>
          </w:rPrChange>
        </w:rPr>
        <w:t>uma novidade na área</w:t>
      </w:r>
      <w:r w:rsidR="00427725" w:rsidRPr="004F3007">
        <w:rPr>
          <w:rFonts w:ascii="Times New Roman" w:hAnsi="Times New Roman" w:cs="Times New Roman"/>
          <w:sz w:val="24"/>
          <w:szCs w:val="24"/>
          <w:rPrChange w:id="1485" w:author="matheus" w:date="2011-07-25T13:04:00Z">
            <w:rPr/>
          </w:rPrChange>
        </w:rPr>
        <w:t xml:space="preserve"> e necessita de mais estudos para saber como </w:t>
      </w:r>
      <w:r w:rsidR="00542A91" w:rsidRPr="004F3007">
        <w:rPr>
          <w:rFonts w:ascii="Times New Roman" w:hAnsi="Times New Roman" w:cs="Times New Roman"/>
          <w:sz w:val="24"/>
          <w:szCs w:val="24"/>
          <w:rPrChange w:id="1486" w:author="matheus" w:date="2011-07-25T13:04:00Z">
            <w:rPr/>
          </w:rPrChange>
        </w:rPr>
        <w:t>deve ser executada</w:t>
      </w:r>
      <w:r w:rsidR="00427725" w:rsidRPr="004F3007">
        <w:rPr>
          <w:rFonts w:ascii="Times New Roman" w:hAnsi="Times New Roman" w:cs="Times New Roman"/>
          <w:sz w:val="24"/>
          <w:szCs w:val="24"/>
          <w:rPrChange w:id="1487" w:author="matheus" w:date="2011-07-25T13:04:00Z">
            <w:rPr/>
          </w:rPrChange>
        </w:rPr>
        <w:t xml:space="preserve">. </w:t>
      </w:r>
      <w:r w:rsidR="00064755" w:rsidRPr="004F3007">
        <w:rPr>
          <w:rFonts w:ascii="Times New Roman" w:hAnsi="Times New Roman" w:cs="Times New Roman"/>
          <w:sz w:val="24"/>
          <w:szCs w:val="24"/>
          <w:rPrChange w:id="1488" w:author="matheus" w:date="2011-07-25T13:04:00Z">
            <w:rPr/>
          </w:rPrChange>
        </w:rPr>
        <w:t>Com isso,</w:t>
      </w:r>
      <w:r w:rsidR="00703613" w:rsidRPr="004F3007">
        <w:rPr>
          <w:rFonts w:ascii="Times New Roman" w:hAnsi="Times New Roman" w:cs="Times New Roman"/>
          <w:sz w:val="24"/>
          <w:szCs w:val="24"/>
          <w:rPrChange w:id="1489" w:author="matheus" w:date="2011-07-25T13:04:00Z">
            <w:rPr/>
          </w:rPrChange>
        </w:rPr>
        <w:t xml:space="preserve"> o objetivo deste </w:t>
      </w:r>
      <w:r w:rsidR="00064755" w:rsidRPr="004F3007">
        <w:rPr>
          <w:rFonts w:ascii="Times New Roman" w:hAnsi="Times New Roman" w:cs="Times New Roman"/>
          <w:sz w:val="24"/>
          <w:szCs w:val="24"/>
          <w:rPrChange w:id="1490" w:author="matheus" w:date="2011-07-25T13:04:00Z">
            <w:rPr/>
          </w:rPrChange>
        </w:rPr>
        <w:t>trabalho</w:t>
      </w:r>
      <w:r w:rsidR="00703613" w:rsidRPr="004F3007">
        <w:rPr>
          <w:rFonts w:ascii="Times New Roman" w:hAnsi="Times New Roman" w:cs="Times New Roman"/>
          <w:sz w:val="24"/>
          <w:szCs w:val="24"/>
          <w:rPrChange w:id="1491" w:author="matheus" w:date="2011-07-25T13:04:00Z">
            <w:rPr/>
          </w:rPrChange>
        </w:rPr>
        <w:t xml:space="preserve"> é desenvolver uma técnica de reversão de </w:t>
      </w:r>
      <w:r w:rsidR="00151713" w:rsidRPr="004F3007">
        <w:rPr>
          <w:rFonts w:ascii="Times New Roman" w:hAnsi="Times New Roman" w:cs="Times New Roman"/>
          <w:sz w:val="24"/>
          <w:szCs w:val="24"/>
          <w:rPrChange w:id="1492" w:author="matheus" w:date="2011-07-25T13:04:00Z">
            <w:rPr/>
          </w:rPrChange>
        </w:rPr>
        <w:t>anáglifos</w:t>
      </w:r>
      <w:r w:rsidR="00703613" w:rsidRPr="004F3007">
        <w:rPr>
          <w:rFonts w:ascii="Times New Roman" w:hAnsi="Times New Roman" w:cs="Times New Roman"/>
          <w:sz w:val="24"/>
          <w:szCs w:val="24"/>
          <w:rPrChange w:id="1493" w:author="matheus" w:date="2011-07-25T13:04:00Z">
            <w:rPr/>
          </w:rPrChange>
        </w:rPr>
        <w:t xml:space="preserve"> </w:t>
      </w:r>
      <w:r w:rsidR="00151713" w:rsidRPr="004F3007">
        <w:rPr>
          <w:rFonts w:ascii="Times New Roman" w:hAnsi="Times New Roman" w:cs="Times New Roman"/>
          <w:sz w:val="24"/>
          <w:szCs w:val="24"/>
          <w:rPrChange w:id="1494" w:author="matheus" w:date="2011-07-25T13:04:00Z">
            <w:rPr/>
          </w:rPrChange>
        </w:rPr>
        <w:t>ao seu</w:t>
      </w:r>
      <w:r w:rsidR="003E735D" w:rsidRPr="004F3007">
        <w:rPr>
          <w:rFonts w:ascii="Times New Roman" w:hAnsi="Times New Roman" w:cs="Times New Roman"/>
          <w:sz w:val="24"/>
          <w:szCs w:val="24"/>
          <w:rPrChange w:id="1495" w:author="matheus" w:date="2011-07-25T13:04:00Z">
            <w:rPr/>
          </w:rPrChange>
        </w:rPr>
        <w:t xml:space="preserve"> respectivo </w:t>
      </w:r>
      <w:r w:rsidR="00703613" w:rsidRPr="004F3007">
        <w:rPr>
          <w:rFonts w:ascii="Times New Roman" w:hAnsi="Times New Roman" w:cs="Times New Roman"/>
          <w:sz w:val="24"/>
          <w:szCs w:val="24"/>
          <w:rPrChange w:id="1496" w:author="matheus" w:date="2011-07-25T13:04:00Z">
            <w:rPr/>
          </w:rPrChange>
        </w:rPr>
        <w:t>par estéreo.</w:t>
      </w:r>
    </w:p>
    <w:p w:rsidR="00703613" w:rsidRPr="004F3007" w:rsidRDefault="00992C57">
      <w:pPr>
        <w:pStyle w:val="PargrafodaLista"/>
        <w:spacing w:line="360" w:lineRule="auto"/>
        <w:ind w:left="0" w:firstLine="567"/>
        <w:jc w:val="both"/>
        <w:rPr>
          <w:rFonts w:ascii="Times New Roman" w:hAnsi="Times New Roman" w:cs="Times New Roman"/>
          <w:sz w:val="24"/>
          <w:szCs w:val="24"/>
          <w:rPrChange w:id="1497" w:author="matheus" w:date="2011-07-25T13:04:00Z">
            <w:rPr/>
          </w:rPrChange>
        </w:rPr>
        <w:pPrChange w:id="1498"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499" w:author="matheus" w:date="2011-07-25T13:04:00Z">
            <w:rPr/>
          </w:rPrChange>
        </w:rPr>
        <w:t>O</w:t>
      </w:r>
      <w:r w:rsidR="00703613" w:rsidRPr="004F3007">
        <w:rPr>
          <w:rFonts w:ascii="Times New Roman" w:hAnsi="Times New Roman" w:cs="Times New Roman"/>
          <w:sz w:val="24"/>
          <w:szCs w:val="24"/>
          <w:rPrChange w:id="1500" w:author="matheus" w:date="2011-07-25T13:04:00Z">
            <w:rPr/>
          </w:rPrChange>
        </w:rPr>
        <w:t xml:space="preserve"> texto está organizado da seguinte forma: a </w:t>
      </w:r>
      <w:r w:rsidR="00EA2733" w:rsidRPr="004F3007">
        <w:rPr>
          <w:rFonts w:ascii="Times New Roman" w:hAnsi="Times New Roman" w:cs="Times New Roman"/>
          <w:sz w:val="24"/>
          <w:szCs w:val="24"/>
          <w:rPrChange w:id="1501" w:author="matheus" w:date="2011-07-25T13:04:00Z">
            <w:rPr/>
          </w:rPrChange>
        </w:rPr>
        <w:t>S</w:t>
      </w:r>
      <w:r w:rsidR="00703613" w:rsidRPr="004F3007">
        <w:rPr>
          <w:rFonts w:ascii="Times New Roman" w:hAnsi="Times New Roman" w:cs="Times New Roman"/>
          <w:sz w:val="24"/>
          <w:szCs w:val="24"/>
          <w:rPrChange w:id="1502" w:author="matheus" w:date="2011-07-25T13:04:00Z">
            <w:rPr/>
          </w:rPrChange>
        </w:rPr>
        <w:t xml:space="preserve">eção 2 </w:t>
      </w:r>
      <w:r w:rsidR="00EA2733" w:rsidRPr="004F3007">
        <w:rPr>
          <w:rFonts w:ascii="Times New Roman" w:hAnsi="Times New Roman" w:cs="Times New Roman"/>
          <w:sz w:val="24"/>
          <w:szCs w:val="24"/>
          <w:rPrChange w:id="1503" w:author="matheus" w:date="2011-07-25T13:04:00Z">
            <w:rPr/>
          </w:rPrChange>
        </w:rPr>
        <w:t xml:space="preserve">traz fundamentos da visão humana e definições </w:t>
      </w:r>
      <w:r w:rsidR="002C721A" w:rsidRPr="004F3007">
        <w:rPr>
          <w:rFonts w:ascii="Times New Roman" w:hAnsi="Times New Roman" w:cs="Times New Roman"/>
          <w:sz w:val="24"/>
          <w:szCs w:val="24"/>
          <w:rPrChange w:id="1504" w:author="matheus" w:date="2011-07-25T13:04:00Z">
            <w:rPr/>
          </w:rPrChange>
        </w:rPr>
        <w:t xml:space="preserve">necessárias </w:t>
      </w:r>
      <w:r w:rsidR="00EA2733" w:rsidRPr="004F3007">
        <w:rPr>
          <w:rFonts w:ascii="Times New Roman" w:hAnsi="Times New Roman" w:cs="Times New Roman"/>
          <w:sz w:val="24"/>
          <w:szCs w:val="24"/>
          <w:rPrChange w:id="1505" w:author="matheus" w:date="2011-07-25T13:04:00Z">
            <w:rPr/>
          </w:rPrChange>
        </w:rPr>
        <w:t xml:space="preserve">como base para o entendimento da visualização estereoscópica. </w:t>
      </w:r>
      <w:r w:rsidR="00703613" w:rsidRPr="004F3007">
        <w:rPr>
          <w:rFonts w:ascii="Times New Roman" w:hAnsi="Times New Roman" w:cs="Times New Roman"/>
          <w:sz w:val="24"/>
          <w:szCs w:val="24"/>
          <w:rPrChange w:id="1506" w:author="matheus" w:date="2011-07-25T13:04:00Z">
            <w:rPr/>
          </w:rPrChange>
        </w:rPr>
        <w:t xml:space="preserve">A </w:t>
      </w:r>
      <w:r w:rsidR="00EA2733" w:rsidRPr="004F3007">
        <w:rPr>
          <w:rFonts w:ascii="Times New Roman" w:hAnsi="Times New Roman" w:cs="Times New Roman"/>
          <w:sz w:val="24"/>
          <w:szCs w:val="24"/>
          <w:rPrChange w:id="1507" w:author="matheus" w:date="2011-07-25T13:04:00Z">
            <w:rPr/>
          </w:rPrChange>
        </w:rPr>
        <w:t>S</w:t>
      </w:r>
      <w:r w:rsidR="00703613" w:rsidRPr="004F3007">
        <w:rPr>
          <w:rFonts w:ascii="Times New Roman" w:hAnsi="Times New Roman" w:cs="Times New Roman"/>
          <w:sz w:val="24"/>
          <w:szCs w:val="24"/>
          <w:rPrChange w:id="1508" w:author="matheus" w:date="2011-07-25T13:04:00Z">
            <w:rPr/>
          </w:rPrChange>
        </w:rPr>
        <w:t xml:space="preserve">eção 3 </w:t>
      </w:r>
      <w:r w:rsidR="00EA2733" w:rsidRPr="004F3007">
        <w:rPr>
          <w:rFonts w:ascii="Times New Roman" w:hAnsi="Times New Roman" w:cs="Times New Roman"/>
          <w:sz w:val="24"/>
          <w:szCs w:val="24"/>
          <w:rPrChange w:id="1509" w:author="matheus" w:date="2011-07-25T13:04:00Z">
            <w:rPr/>
          </w:rPrChange>
        </w:rPr>
        <w:t xml:space="preserve">trata da revisão bibliográfica, se aprofundando nas pesquisas sobre codificação e compressão estereoscópica. A Seção 4 </w:t>
      </w:r>
      <w:r w:rsidR="00703613" w:rsidRPr="004F3007">
        <w:rPr>
          <w:rFonts w:ascii="Times New Roman" w:hAnsi="Times New Roman" w:cs="Times New Roman"/>
          <w:sz w:val="24"/>
          <w:szCs w:val="24"/>
          <w:rPrChange w:id="1510" w:author="matheus" w:date="2011-07-25T13:04:00Z">
            <w:rPr/>
          </w:rPrChange>
        </w:rPr>
        <w:t xml:space="preserve">apresenta </w:t>
      </w:r>
      <w:r w:rsidR="00EA2733" w:rsidRPr="004F3007">
        <w:rPr>
          <w:rFonts w:ascii="Times New Roman" w:hAnsi="Times New Roman" w:cs="Times New Roman"/>
          <w:sz w:val="24"/>
          <w:szCs w:val="24"/>
          <w:rPrChange w:id="1511" w:author="matheus" w:date="2011-07-25T13:04:00Z">
            <w:rPr/>
          </w:rPrChange>
        </w:rPr>
        <w:t>com detalhes a proposta</w:t>
      </w:r>
      <w:r w:rsidR="00703613" w:rsidRPr="004F3007">
        <w:rPr>
          <w:rFonts w:ascii="Times New Roman" w:hAnsi="Times New Roman" w:cs="Times New Roman"/>
          <w:sz w:val="24"/>
          <w:szCs w:val="24"/>
          <w:rPrChange w:id="1512" w:author="matheus" w:date="2011-07-25T13:04:00Z">
            <w:rPr/>
          </w:rPrChange>
        </w:rPr>
        <w:t xml:space="preserve"> deste trabalho e </w:t>
      </w:r>
      <w:r w:rsidR="00EA2733" w:rsidRPr="004F3007">
        <w:rPr>
          <w:rFonts w:ascii="Times New Roman" w:hAnsi="Times New Roman" w:cs="Times New Roman"/>
          <w:sz w:val="24"/>
          <w:szCs w:val="24"/>
          <w:rPrChange w:id="1513" w:author="matheus" w:date="2011-07-25T13:04:00Z">
            <w:rPr/>
          </w:rPrChange>
        </w:rPr>
        <w:t>descreve as atividades já realizadas durante o primeiro ano de Mestrado, que culminaram na a criação d</w:t>
      </w:r>
      <w:r w:rsidR="006E1A5A" w:rsidRPr="004F3007">
        <w:rPr>
          <w:rFonts w:ascii="Times New Roman" w:hAnsi="Times New Roman" w:cs="Times New Roman"/>
          <w:sz w:val="24"/>
          <w:szCs w:val="24"/>
          <w:rPrChange w:id="1514" w:author="matheus" w:date="2011-07-25T13:04:00Z">
            <w:rPr/>
          </w:rPrChange>
        </w:rPr>
        <w:t>e uma</w:t>
      </w:r>
      <w:r w:rsidR="00EA2733" w:rsidRPr="004F3007">
        <w:rPr>
          <w:rFonts w:ascii="Times New Roman" w:hAnsi="Times New Roman" w:cs="Times New Roman"/>
          <w:sz w:val="24"/>
          <w:szCs w:val="24"/>
          <w:rPrChange w:id="1515" w:author="matheus" w:date="2011-07-25T13:04:00Z">
            <w:rPr/>
          </w:rPrChange>
        </w:rPr>
        <w:t xml:space="preserve"> técnica de reversão anaglífica baseada na </w:t>
      </w:r>
      <w:r w:rsidR="00803D15" w:rsidRPr="004F3007">
        <w:rPr>
          <w:rFonts w:ascii="Times New Roman" w:hAnsi="Times New Roman" w:cs="Times New Roman"/>
          <w:sz w:val="24"/>
          <w:szCs w:val="24"/>
          <w:rPrChange w:id="1516" w:author="matheus" w:date="2011-07-25T13:04:00Z">
            <w:rPr/>
          </w:rPrChange>
        </w:rPr>
        <w:t>chamada “</w:t>
      </w:r>
      <w:r w:rsidR="00EA2733" w:rsidRPr="004F3007">
        <w:rPr>
          <w:rFonts w:ascii="Times New Roman" w:hAnsi="Times New Roman" w:cs="Times New Roman"/>
          <w:sz w:val="24"/>
          <w:szCs w:val="24"/>
          <w:rPrChange w:id="1517" w:author="matheus" w:date="2011-07-25T13:04:00Z">
            <w:rPr/>
          </w:rPrChange>
        </w:rPr>
        <w:t xml:space="preserve">Tabela de Índice de </w:t>
      </w:r>
      <w:r w:rsidR="006E1A5A" w:rsidRPr="004F3007">
        <w:rPr>
          <w:rFonts w:ascii="Times New Roman" w:hAnsi="Times New Roman" w:cs="Times New Roman"/>
          <w:sz w:val="24"/>
          <w:szCs w:val="24"/>
          <w:rPrChange w:id="1518" w:author="matheus" w:date="2011-07-25T13:04:00Z">
            <w:rPr/>
          </w:rPrChange>
        </w:rPr>
        <w:t>C</w:t>
      </w:r>
      <w:r w:rsidR="00EA2733" w:rsidRPr="004F3007">
        <w:rPr>
          <w:rFonts w:ascii="Times New Roman" w:hAnsi="Times New Roman" w:cs="Times New Roman"/>
          <w:sz w:val="24"/>
          <w:szCs w:val="24"/>
          <w:rPrChange w:id="1519" w:author="matheus" w:date="2011-07-25T13:04:00Z">
            <w:rPr/>
          </w:rPrChange>
        </w:rPr>
        <w:t>ores</w:t>
      </w:r>
      <w:r w:rsidR="00803D15" w:rsidRPr="004F3007">
        <w:rPr>
          <w:rFonts w:ascii="Times New Roman" w:hAnsi="Times New Roman" w:cs="Times New Roman"/>
          <w:sz w:val="24"/>
          <w:szCs w:val="24"/>
          <w:rPrChange w:id="1520" w:author="matheus" w:date="2011-07-25T13:04:00Z">
            <w:rPr/>
          </w:rPrChange>
        </w:rPr>
        <w:t>”</w:t>
      </w:r>
      <w:r w:rsidR="00EA2733" w:rsidRPr="004F3007">
        <w:rPr>
          <w:rFonts w:ascii="Times New Roman" w:hAnsi="Times New Roman" w:cs="Times New Roman"/>
          <w:sz w:val="24"/>
          <w:szCs w:val="24"/>
          <w:rPrChange w:id="1521" w:author="matheus" w:date="2011-07-25T13:04:00Z">
            <w:rPr/>
          </w:rPrChange>
        </w:rPr>
        <w:t xml:space="preserve">. </w:t>
      </w:r>
      <w:r w:rsidR="00DC5425" w:rsidRPr="004F3007">
        <w:rPr>
          <w:rFonts w:ascii="Times New Roman" w:hAnsi="Times New Roman" w:cs="Times New Roman"/>
          <w:sz w:val="24"/>
          <w:szCs w:val="24"/>
          <w:rPrChange w:id="1522" w:author="matheus" w:date="2011-07-25T13:04:00Z">
            <w:rPr/>
          </w:rPrChange>
        </w:rPr>
        <w:t xml:space="preserve">São também apresentados </w:t>
      </w:r>
      <w:r w:rsidR="00EA2733" w:rsidRPr="004F3007">
        <w:rPr>
          <w:rFonts w:ascii="Times New Roman" w:hAnsi="Times New Roman" w:cs="Times New Roman"/>
          <w:sz w:val="24"/>
          <w:szCs w:val="24"/>
          <w:rPrChange w:id="1523" w:author="matheus" w:date="2011-07-25T13:04:00Z">
            <w:rPr/>
          </w:rPrChange>
        </w:rPr>
        <w:t xml:space="preserve">os resultados já obtidos com a técnica implementada. Na Seção 5 são discutidas as limitações da técnica </w:t>
      </w:r>
      <w:r w:rsidR="00DC5425" w:rsidRPr="004F3007">
        <w:rPr>
          <w:rFonts w:ascii="Times New Roman" w:hAnsi="Times New Roman" w:cs="Times New Roman"/>
          <w:sz w:val="24"/>
          <w:szCs w:val="24"/>
          <w:rPrChange w:id="1524" w:author="matheus" w:date="2011-07-25T13:04:00Z">
            <w:rPr/>
          </w:rPrChange>
        </w:rPr>
        <w:t>criada</w:t>
      </w:r>
      <w:r w:rsidR="00EA2733" w:rsidRPr="004F3007">
        <w:rPr>
          <w:rFonts w:ascii="Times New Roman" w:hAnsi="Times New Roman" w:cs="Times New Roman"/>
          <w:sz w:val="24"/>
          <w:szCs w:val="24"/>
          <w:rPrChange w:id="1525" w:author="matheus" w:date="2011-07-25T13:04:00Z">
            <w:rPr/>
          </w:rPrChange>
        </w:rPr>
        <w:t xml:space="preserve">, e delineadas as atividades a serem realizadas de forma a </w:t>
      </w:r>
      <w:r w:rsidR="00621B1C" w:rsidRPr="004F3007">
        <w:rPr>
          <w:rFonts w:ascii="Times New Roman" w:hAnsi="Times New Roman" w:cs="Times New Roman"/>
          <w:sz w:val="24"/>
          <w:szCs w:val="24"/>
          <w:rPrChange w:id="1526" w:author="matheus" w:date="2011-07-25T13:04:00Z">
            <w:rPr/>
          </w:rPrChange>
        </w:rPr>
        <w:t>refiná-la</w:t>
      </w:r>
      <w:r w:rsidR="00703613" w:rsidRPr="004F3007">
        <w:rPr>
          <w:rFonts w:ascii="Times New Roman" w:hAnsi="Times New Roman" w:cs="Times New Roman"/>
          <w:sz w:val="24"/>
          <w:szCs w:val="24"/>
          <w:rPrChange w:id="1527" w:author="matheus" w:date="2011-07-25T13:04:00Z">
            <w:rPr/>
          </w:rPrChange>
        </w:rPr>
        <w:t>, junt</w:t>
      </w:r>
      <w:r w:rsidR="00EA2733" w:rsidRPr="004F3007">
        <w:rPr>
          <w:rFonts w:ascii="Times New Roman" w:hAnsi="Times New Roman" w:cs="Times New Roman"/>
          <w:sz w:val="24"/>
          <w:szCs w:val="24"/>
          <w:rPrChange w:id="1528" w:author="matheus" w:date="2011-07-25T13:04:00Z">
            <w:rPr/>
          </w:rPrChange>
        </w:rPr>
        <w:t>amente</w:t>
      </w:r>
      <w:r w:rsidR="00703613" w:rsidRPr="004F3007">
        <w:rPr>
          <w:rFonts w:ascii="Times New Roman" w:hAnsi="Times New Roman" w:cs="Times New Roman"/>
          <w:sz w:val="24"/>
          <w:szCs w:val="24"/>
          <w:rPrChange w:id="1529" w:author="matheus" w:date="2011-07-25T13:04:00Z">
            <w:rPr/>
          </w:rPrChange>
        </w:rPr>
        <w:t xml:space="preserve"> com o cronograma proposto</w:t>
      </w:r>
      <w:r w:rsidR="00750904" w:rsidRPr="004F3007">
        <w:rPr>
          <w:rFonts w:ascii="Times New Roman" w:hAnsi="Times New Roman" w:cs="Times New Roman"/>
          <w:sz w:val="24"/>
          <w:szCs w:val="24"/>
          <w:rPrChange w:id="1530" w:author="matheus" w:date="2011-07-25T13:04:00Z">
            <w:rPr/>
          </w:rPrChange>
        </w:rPr>
        <w:t xml:space="preserve"> </w:t>
      </w:r>
      <w:r w:rsidR="008015C0" w:rsidRPr="004F3007">
        <w:rPr>
          <w:rFonts w:ascii="Times New Roman" w:hAnsi="Times New Roman" w:cs="Times New Roman"/>
          <w:sz w:val="24"/>
          <w:szCs w:val="24"/>
          <w:rPrChange w:id="1531" w:author="matheus" w:date="2011-07-25T13:04:00Z">
            <w:rPr/>
          </w:rPrChange>
        </w:rPr>
        <w:t>a ser seguido</w:t>
      </w:r>
      <w:r w:rsidR="00750904" w:rsidRPr="004F3007">
        <w:rPr>
          <w:rFonts w:ascii="Times New Roman" w:hAnsi="Times New Roman" w:cs="Times New Roman"/>
          <w:sz w:val="24"/>
          <w:szCs w:val="24"/>
          <w:rPrChange w:id="1532" w:author="matheus" w:date="2011-07-25T13:04:00Z">
            <w:rPr/>
          </w:rPrChange>
        </w:rPr>
        <w:t xml:space="preserve"> até o fim do Mestrado</w:t>
      </w:r>
      <w:r w:rsidR="00703613" w:rsidRPr="004F3007">
        <w:rPr>
          <w:rFonts w:ascii="Times New Roman" w:hAnsi="Times New Roman" w:cs="Times New Roman"/>
          <w:sz w:val="24"/>
          <w:szCs w:val="24"/>
          <w:rPrChange w:id="1533" w:author="matheus" w:date="2011-07-25T13:04:00Z">
            <w:rPr/>
          </w:rPrChange>
        </w:rPr>
        <w:t xml:space="preserve">. Por fim, </w:t>
      </w:r>
      <w:r w:rsidR="00EA2733" w:rsidRPr="004F3007">
        <w:rPr>
          <w:rFonts w:ascii="Times New Roman" w:hAnsi="Times New Roman" w:cs="Times New Roman"/>
          <w:sz w:val="24"/>
          <w:szCs w:val="24"/>
          <w:rPrChange w:id="1534" w:author="matheus" w:date="2011-07-25T13:04:00Z">
            <w:rPr/>
          </w:rPrChange>
        </w:rPr>
        <w:t>apresenta</w:t>
      </w:r>
      <w:r w:rsidR="001B7FD6" w:rsidRPr="004F3007">
        <w:rPr>
          <w:rFonts w:ascii="Times New Roman" w:hAnsi="Times New Roman" w:cs="Times New Roman"/>
          <w:sz w:val="24"/>
          <w:szCs w:val="24"/>
          <w:rPrChange w:id="1535" w:author="matheus" w:date="2011-07-25T13:04:00Z">
            <w:rPr/>
          </w:rPrChange>
        </w:rPr>
        <w:t>m</w:t>
      </w:r>
      <w:r w:rsidR="00EA2733" w:rsidRPr="004F3007">
        <w:rPr>
          <w:rFonts w:ascii="Times New Roman" w:hAnsi="Times New Roman" w:cs="Times New Roman"/>
          <w:sz w:val="24"/>
          <w:szCs w:val="24"/>
          <w:rPrChange w:id="1536" w:author="matheus" w:date="2011-07-25T13:04:00Z">
            <w:rPr/>
          </w:rPrChange>
        </w:rPr>
        <w:t xml:space="preserve">-se todas as referências utilizadas como apoio à produção </w:t>
      </w:r>
      <w:r w:rsidR="00DC5425" w:rsidRPr="004F3007">
        <w:rPr>
          <w:rFonts w:ascii="Times New Roman" w:hAnsi="Times New Roman" w:cs="Times New Roman"/>
          <w:sz w:val="24"/>
          <w:szCs w:val="24"/>
          <w:rPrChange w:id="1537" w:author="matheus" w:date="2011-07-25T13:04:00Z">
            <w:rPr/>
          </w:rPrChange>
        </w:rPr>
        <w:t>do</w:t>
      </w:r>
      <w:r w:rsidR="00EA2733" w:rsidRPr="004F3007">
        <w:rPr>
          <w:rFonts w:ascii="Times New Roman" w:hAnsi="Times New Roman" w:cs="Times New Roman"/>
          <w:sz w:val="24"/>
          <w:szCs w:val="24"/>
          <w:rPrChange w:id="1538" w:author="matheus" w:date="2011-07-25T13:04:00Z">
            <w:rPr/>
          </w:rPrChange>
        </w:rPr>
        <w:t xml:space="preserve"> texto</w:t>
      </w:r>
      <w:r w:rsidR="00703613" w:rsidRPr="004F3007">
        <w:rPr>
          <w:rFonts w:ascii="Times New Roman" w:hAnsi="Times New Roman" w:cs="Times New Roman"/>
          <w:sz w:val="24"/>
          <w:szCs w:val="24"/>
          <w:rPrChange w:id="1539" w:author="matheus" w:date="2011-07-25T13:04:00Z">
            <w:rPr/>
          </w:rPrChange>
        </w:rPr>
        <w:t>.</w:t>
      </w:r>
    </w:p>
    <w:p w:rsidR="000041FF" w:rsidRDefault="000041FF">
      <w:pPr>
        <w:rPr>
          <w:ins w:id="1540" w:author="matheus" w:date="2011-07-25T13:12:00Z"/>
          <w:rFonts w:ascii="Times New Roman" w:eastAsiaTheme="majorEastAsia" w:hAnsi="Times New Roman" w:cs="Times New Roman"/>
          <w:b/>
          <w:bCs/>
          <w:color w:val="365F91" w:themeColor="accent1" w:themeShade="BF"/>
          <w:sz w:val="24"/>
          <w:szCs w:val="24"/>
        </w:rPr>
      </w:pPr>
      <w:ins w:id="1541" w:author="matheus" w:date="2011-07-25T13:12:00Z">
        <w:r>
          <w:rPr>
            <w:rFonts w:ascii="Times New Roman" w:hAnsi="Times New Roman" w:cs="Times New Roman"/>
            <w:sz w:val="24"/>
            <w:szCs w:val="24"/>
          </w:rPr>
          <w:br w:type="page"/>
        </w:r>
      </w:ins>
    </w:p>
    <w:p w:rsidR="00A42309" w:rsidRPr="00BD576D" w:rsidRDefault="00203E84">
      <w:pPr>
        <w:pStyle w:val="Ttulo1"/>
        <w:numPr>
          <w:ilvl w:val="0"/>
          <w:numId w:val="6"/>
        </w:numPr>
        <w:spacing w:before="1701" w:after="1701" w:line="360" w:lineRule="auto"/>
        <w:ind w:left="357" w:hanging="357"/>
        <w:rPr>
          <w:ins w:id="1542" w:author="matheus" w:date="2011-07-25T13:18:00Z"/>
          <w:rFonts w:ascii="Arial" w:hAnsi="Arial" w:cs="Arial"/>
          <w:b w:val="0"/>
          <w:color w:val="auto"/>
          <w:sz w:val="48"/>
          <w:szCs w:val="48"/>
          <w:rPrChange w:id="1543" w:author="matheus" w:date="2011-07-25T14:18:00Z">
            <w:rPr>
              <w:ins w:id="1544" w:author="matheus" w:date="2011-07-25T13:18:00Z"/>
              <w:rFonts w:ascii="Times New Roman" w:hAnsi="Times New Roman" w:cs="Times New Roman"/>
              <w:color w:val="auto"/>
              <w:sz w:val="40"/>
              <w:szCs w:val="40"/>
            </w:rPr>
          </w:rPrChange>
        </w:rPr>
        <w:pPrChange w:id="1545" w:author="matheus" w:date="2011-07-25T14:03:00Z">
          <w:pPr>
            <w:pStyle w:val="Ttulo1"/>
            <w:numPr>
              <w:numId w:val="3"/>
            </w:numPr>
            <w:ind w:left="360" w:hanging="360"/>
          </w:pPr>
        </w:pPrChange>
      </w:pPr>
      <w:bookmarkStart w:id="1546" w:name="_Toc299441116"/>
      <w:r w:rsidRPr="00BD576D">
        <w:rPr>
          <w:rFonts w:ascii="Arial" w:hAnsi="Arial" w:cs="Arial"/>
          <w:b w:val="0"/>
          <w:color w:val="auto"/>
          <w:sz w:val="48"/>
          <w:szCs w:val="48"/>
          <w:rPrChange w:id="1547" w:author="matheus" w:date="2011-07-25T14:18:00Z">
            <w:rPr/>
          </w:rPrChange>
        </w:rPr>
        <w:lastRenderedPageBreak/>
        <w:t>Fundamentos da visualização estereoscópica</w:t>
      </w:r>
      <w:bookmarkEnd w:id="1546"/>
    </w:p>
    <w:p w:rsidR="000041FF" w:rsidRPr="002A3B9F" w:rsidDel="008C4C79" w:rsidRDefault="000041FF">
      <w:pPr>
        <w:spacing w:before="851" w:after="851" w:line="240" w:lineRule="auto"/>
        <w:rPr>
          <w:del w:id="1548" w:author="matheus" w:date="2011-07-25T13:23:00Z"/>
          <w:rFonts w:ascii="Arial" w:hAnsi="Arial" w:cs="Arial"/>
          <w:sz w:val="32"/>
          <w:szCs w:val="32"/>
          <w:rPrChange w:id="1549" w:author="matheus" w:date="2011-07-25T14:21:00Z">
            <w:rPr>
              <w:del w:id="1550" w:author="matheus" w:date="2011-07-25T13:23:00Z"/>
            </w:rPr>
          </w:rPrChange>
        </w:rPr>
        <w:pPrChange w:id="1551" w:author="matheus" w:date="2011-07-25T14:07:00Z">
          <w:pPr>
            <w:pStyle w:val="Ttulo1"/>
            <w:numPr>
              <w:numId w:val="3"/>
            </w:numPr>
            <w:ind w:left="360" w:hanging="360"/>
          </w:pPr>
        </w:pPrChange>
      </w:pPr>
      <w:bookmarkStart w:id="1552" w:name="_Toc299441117"/>
      <w:bookmarkEnd w:id="1552"/>
    </w:p>
    <w:p w:rsidR="00A42309" w:rsidRPr="002A3B9F" w:rsidRDefault="00661F83">
      <w:pPr>
        <w:pStyle w:val="Ttulo2"/>
        <w:numPr>
          <w:ilvl w:val="1"/>
          <w:numId w:val="6"/>
        </w:numPr>
        <w:spacing w:before="851" w:after="851" w:line="240" w:lineRule="auto"/>
        <w:ind w:left="0" w:firstLine="0"/>
        <w:rPr>
          <w:ins w:id="1553" w:author="matheus" w:date="2011-07-25T13:19:00Z"/>
          <w:rFonts w:ascii="Arial" w:hAnsi="Arial" w:cs="Arial"/>
          <w:b w:val="0"/>
          <w:color w:val="auto"/>
          <w:sz w:val="32"/>
          <w:szCs w:val="32"/>
          <w:rPrChange w:id="1554" w:author="matheus" w:date="2011-07-25T14:21:00Z">
            <w:rPr>
              <w:ins w:id="1555" w:author="matheus" w:date="2011-07-25T13:19:00Z"/>
              <w:rFonts w:ascii="Times New Roman" w:hAnsi="Times New Roman" w:cs="Times New Roman"/>
              <w:sz w:val="24"/>
              <w:szCs w:val="24"/>
            </w:rPr>
          </w:rPrChange>
        </w:rPr>
        <w:pPrChange w:id="1556" w:author="matheus" w:date="2011-07-25T14:07:00Z">
          <w:pPr>
            <w:pStyle w:val="Ttulo2"/>
            <w:numPr>
              <w:ilvl w:val="1"/>
              <w:numId w:val="3"/>
            </w:numPr>
            <w:ind w:left="792" w:hanging="432"/>
          </w:pPr>
        </w:pPrChange>
      </w:pPr>
      <w:del w:id="1557" w:author="matheus" w:date="2011-07-25T13:23:00Z">
        <w:r w:rsidRPr="002A3B9F" w:rsidDel="008C4C79">
          <w:rPr>
            <w:rFonts w:ascii="Arial" w:hAnsi="Arial" w:cs="Arial"/>
            <w:b w:val="0"/>
            <w:color w:val="auto"/>
            <w:sz w:val="32"/>
            <w:szCs w:val="32"/>
            <w:rPrChange w:id="1558" w:author="matheus" w:date="2011-07-25T14:21:00Z">
              <w:rPr/>
            </w:rPrChange>
          </w:rPr>
          <w:delText xml:space="preserve"> </w:delText>
        </w:r>
      </w:del>
      <w:bookmarkStart w:id="1559" w:name="_Toc299441118"/>
      <w:r w:rsidR="00A42309" w:rsidRPr="002A3B9F">
        <w:rPr>
          <w:rFonts w:ascii="Arial" w:hAnsi="Arial" w:cs="Arial"/>
          <w:b w:val="0"/>
          <w:color w:val="auto"/>
          <w:sz w:val="32"/>
          <w:szCs w:val="32"/>
          <w:rPrChange w:id="1560" w:author="matheus" w:date="2011-07-25T14:21:00Z">
            <w:rPr/>
          </w:rPrChange>
        </w:rPr>
        <w:t xml:space="preserve">Aspectos da </w:t>
      </w:r>
      <w:r w:rsidR="0022553E" w:rsidRPr="002A3B9F">
        <w:rPr>
          <w:rFonts w:ascii="Arial" w:hAnsi="Arial" w:cs="Arial"/>
          <w:b w:val="0"/>
          <w:color w:val="auto"/>
          <w:sz w:val="32"/>
          <w:szCs w:val="32"/>
          <w:rPrChange w:id="1561" w:author="matheus" w:date="2011-07-25T14:21:00Z">
            <w:rPr/>
          </w:rPrChange>
        </w:rPr>
        <w:t>v</w:t>
      </w:r>
      <w:r w:rsidR="00A42309" w:rsidRPr="002A3B9F">
        <w:rPr>
          <w:rFonts w:ascii="Arial" w:hAnsi="Arial" w:cs="Arial"/>
          <w:b w:val="0"/>
          <w:color w:val="auto"/>
          <w:sz w:val="32"/>
          <w:szCs w:val="32"/>
          <w:rPrChange w:id="1562" w:author="matheus" w:date="2011-07-25T14:21:00Z">
            <w:rPr/>
          </w:rPrChange>
        </w:rPr>
        <w:t xml:space="preserve">isão </w:t>
      </w:r>
      <w:r w:rsidR="0022553E" w:rsidRPr="002A3B9F">
        <w:rPr>
          <w:rFonts w:ascii="Arial" w:hAnsi="Arial" w:cs="Arial"/>
          <w:b w:val="0"/>
          <w:color w:val="auto"/>
          <w:sz w:val="32"/>
          <w:szCs w:val="32"/>
          <w:rPrChange w:id="1563" w:author="matheus" w:date="2011-07-25T14:21:00Z">
            <w:rPr/>
          </w:rPrChange>
        </w:rPr>
        <w:t>h</w:t>
      </w:r>
      <w:r w:rsidR="00A42309" w:rsidRPr="002A3B9F">
        <w:rPr>
          <w:rFonts w:ascii="Arial" w:hAnsi="Arial" w:cs="Arial"/>
          <w:b w:val="0"/>
          <w:color w:val="auto"/>
          <w:sz w:val="32"/>
          <w:szCs w:val="32"/>
          <w:rPrChange w:id="1564" w:author="matheus" w:date="2011-07-25T14:21:00Z">
            <w:rPr/>
          </w:rPrChange>
        </w:rPr>
        <w:t>umana</w:t>
      </w:r>
      <w:bookmarkEnd w:id="1559"/>
    </w:p>
    <w:p w:rsidR="000041FF" w:rsidRPr="00306233" w:rsidDel="002D0547" w:rsidRDefault="000041FF">
      <w:pPr>
        <w:spacing w:after="0" w:line="360" w:lineRule="auto"/>
        <w:rPr>
          <w:del w:id="1565" w:author="matheus" w:date="2011-07-25T14:04:00Z"/>
          <w:rFonts w:ascii="Times New Roman" w:hAnsi="Times New Roman" w:cs="Times New Roman"/>
          <w:sz w:val="32"/>
          <w:szCs w:val="32"/>
          <w:rPrChange w:id="1566" w:author="matheus" w:date="2011-07-25T13:30:00Z">
            <w:rPr>
              <w:del w:id="1567" w:author="matheus" w:date="2011-07-25T14:04:00Z"/>
            </w:rPr>
          </w:rPrChange>
        </w:rPr>
        <w:pPrChange w:id="1568" w:author="matheus" w:date="2011-07-25T13:34:00Z">
          <w:pPr>
            <w:pStyle w:val="Ttulo2"/>
            <w:numPr>
              <w:ilvl w:val="1"/>
              <w:numId w:val="3"/>
            </w:numPr>
            <w:ind w:left="792" w:hanging="432"/>
          </w:pPr>
        </w:pPrChange>
      </w:pPr>
    </w:p>
    <w:p w:rsidR="00E87CD7" w:rsidRPr="004F3007" w:rsidRDefault="00E87CD7">
      <w:pPr>
        <w:pStyle w:val="PargrafodaLista"/>
        <w:spacing w:line="360" w:lineRule="auto"/>
        <w:ind w:left="0" w:firstLine="567"/>
        <w:jc w:val="both"/>
        <w:rPr>
          <w:rFonts w:ascii="Times New Roman" w:hAnsi="Times New Roman" w:cs="Times New Roman"/>
          <w:sz w:val="24"/>
          <w:szCs w:val="24"/>
          <w:rPrChange w:id="1569" w:author="matheus" w:date="2011-07-25T13:04:00Z">
            <w:rPr/>
          </w:rPrChange>
        </w:rPr>
        <w:pPrChange w:id="1570" w:author="matheus" w:date="2011-07-25T13:31:00Z">
          <w:pPr>
            <w:pStyle w:val="PargrafodaLista"/>
            <w:spacing w:line="360" w:lineRule="auto"/>
            <w:ind w:left="792" w:firstLine="624"/>
            <w:jc w:val="both"/>
          </w:pPr>
        </w:pPrChange>
      </w:pPr>
      <w:r w:rsidRPr="004F3007">
        <w:rPr>
          <w:rFonts w:ascii="Times New Roman" w:hAnsi="Times New Roman" w:cs="Times New Roman"/>
          <w:sz w:val="24"/>
          <w:szCs w:val="24"/>
          <w:rPrChange w:id="1571" w:author="matheus" w:date="2011-07-25T13:04:00Z">
            <w:rPr/>
          </w:rPrChange>
        </w:rPr>
        <w:t xml:space="preserve">Nossos olhos estão distantes aproximadamente 6,5cm um do outro, movimentam-se em conjunto para uma mesma direção e cada um possui um ângulo de visão limitado. Por se apresentarem em posições diferentes, cada olho observa uma </w:t>
      </w:r>
      <w:r w:rsidR="009D4BB8" w:rsidRPr="004F3007">
        <w:rPr>
          <w:rFonts w:ascii="Times New Roman" w:hAnsi="Times New Roman" w:cs="Times New Roman"/>
          <w:sz w:val="24"/>
          <w:szCs w:val="24"/>
          <w:rPrChange w:id="1572" w:author="matheus" w:date="2011-07-25T13:04:00Z">
            <w:rPr/>
          </w:rPrChange>
        </w:rPr>
        <w:t xml:space="preserve">mesma </w:t>
      </w:r>
      <w:r w:rsidRPr="004F3007">
        <w:rPr>
          <w:rFonts w:ascii="Times New Roman" w:hAnsi="Times New Roman" w:cs="Times New Roman"/>
          <w:sz w:val="24"/>
          <w:szCs w:val="24"/>
          <w:rPrChange w:id="1573" w:author="matheus" w:date="2011-07-25T13:04:00Z">
            <w:rPr/>
          </w:rPrChange>
        </w:rPr>
        <w:t xml:space="preserve">imagem ligeiramente </w:t>
      </w:r>
      <w:r w:rsidR="009D4BB8" w:rsidRPr="004F3007">
        <w:rPr>
          <w:rFonts w:ascii="Times New Roman" w:hAnsi="Times New Roman" w:cs="Times New Roman"/>
          <w:sz w:val="24"/>
          <w:szCs w:val="24"/>
          <w:rPrChange w:id="1574" w:author="matheus" w:date="2011-07-25T13:04:00Z">
            <w:rPr/>
          </w:rPrChange>
        </w:rPr>
        <w:t>deslocada</w:t>
      </w:r>
      <w:r w:rsidR="001B483A" w:rsidRPr="004F3007">
        <w:rPr>
          <w:rFonts w:ascii="Times New Roman" w:hAnsi="Times New Roman" w:cs="Times New Roman"/>
          <w:sz w:val="24"/>
          <w:szCs w:val="24"/>
          <w:rPrChange w:id="1575" w:author="matheus" w:date="2011-07-25T13:04:00Z">
            <w:rPr/>
          </w:rPrChange>
        </w:rPr>
        <w:t xml:space="preserve"> horizontalmente</w:t>
      </w:r>
      <w:r w:rsidRPr="004F3007">
        <w:rPr>
          <w:rFonts w:ascii="Times New Roman" w:hAnsi="Times New Roman" w:cs="Times New Roman"/>
          <w:sz w:val="24"/>
          <w:szCs w:val="24"/>
          <w:rPrChange w:id="1576" w:author="matheus" w:date="2011-07-25T13:04:00Z">
            <w:rPr/>
          </w:rPrChange>
        </w:rPr>
        <w:t>, característica classificada como disparidade binocular (</w:t>
      </w:r>
      <w:ins w:id="1577"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578" w:author="Matheus Zingarelli" w:date="2011-07-26T11:46:00Z">
        <w:r w:rsidRPr="004F3007" w:rsidDel="002C7C68">
          <w:rPr>
            <w:rFonts w:ascii="Times New Roman" w:hAnsi="Times New Roman" w:cs="Times New Roman"/>
            <w:sz w:val="24"/>
            <w:szCs w:val="24"/>
            <w:rPrChange w:id="1579" w:author="matheus" w:date="2011-07-25T13:04:00Z">
              <w:rPr/>
            </w:rPrChange>
          </w:rPr>
          <w:delText>Azevedo</w:delText>
        </w:r>
      </w:del>
      <w:del w:id="1580" w:author="Matheus Zingarelli" w:date="2011-07-26T11:45:00Z">
        <w:r w:rsidRPr="004F3007" w:rsidDel="002C7C68">
          <w:rPr>
            <w:rFonts w:ascii="Times New Roman" w:hAnsi="Times New Roman" w:cs="Times New Roman"/>
            <w:sz w:val="24"/>
            <w:szCs w:val="24"/>
            <w:rPrChange w:id="1581" w:author="matheus" w:date="2011-07-25T13:04:00Z">
              <w:rPr/>
            </w:rPrChange>
          </w:rPr>
          <w:delText xml:space="preserve"> &amp;</w:delText>
        </w:r>
      </w:del>
      <w:del w:id="1582" w:author="Matheus Zingarelli" w:date="2011-07-26T11:46:00Z">
        <w:r w:rsidRPr="004F3007" w:rsidDel="002C7C68">
          <w:rPr>
            <w:rFonts w:ascii="Times New Roman" w:hAnsi="Times New Roman" w:cs="Times New Roman"/>
            <w:sz w:val="24"/>
            <w:szCs w:val="24"/>
            <w:rPrChange w:id="1583" w:author="matheus" w:date="2011-07-25T13:04:00Z">
              <w:rPr/>
            </w:rPrChange>
          </w:rPr>
          <w:delText xml:space="preserve"> Conci, 2003</w:delText>
        </w:r>
      </w:del>
      <w:r w:rsidRPr="004F3007">
        <w:rPr>
          <w:rFonts w:ascii="Times New Roman" w:hAnsi="Times New Roman" w:cs="Times New Roman"/>
          <w:sz w:val="24"/>
          <w:szCs w:val="24"/>
          <w:rPrChange w:id="1584" w:author="matheus" w:date="2011-07-25T13:04:00Z">
            <w:rPr/>
          </w:rPrChange>
        </w:rPr>
        <w:t xml:space="preserve">). Por essas razões era de se esperar que, ao olharmos para um objeto, </w:t>
      </w:r>
      <w:r w:rsidR="009D4BB8" w:rsidRPr="004F3007">
        <w:rPr>
          <w:rFonts w:ascii="Times New Roman" w:hAnsi="Times New Roman" w:cs="Times New Roman"/>
          <w:sz w:val="24"/>
          <w:szCs w:val="24"/>
          <w:rPrChange w:id="1585" w:author="matheus" w:date="2011-07-25T13:04:00Z">
            <w:rPr/>
          </w:rPrChange>
        </w:rPr>
        <w:t xml:space="preserve">ele fosse visto sob duas perspectivas diferentes, e não somente </w:t>
      </w:r>
      <w:r w:rsidR="001B3572" w:rsidRPr="004F3007">
        <w:rPr>
          <w:rFonts w:ascii="Times New Roman" w:hAnsi="Times New Roman" w:cs="Times New Roman"/>
          <w:sz w:val="24"/>
          <w:szCs w:val="24"/>
          <w:rPrChange w:id="1586" w:author="matheus" w:date="2011-07-25T13:04:00Z">
            <w:rPr/>
          </w:rPrChange>
        </w:rPr>
        <w:t>uma como</w:t>
      </w:r>
      <w:r w:rsidR="009D4BB8" w:rsidRPr="004F3007">
        <w:rPr>
          <w:rFonts w:ascii="Times New Roman" w:hAnsi="Times New Roman" w:cs="Times New Roman"/>
          <w:sz w:val="24"/>
          <w:szCs w:val="24"/>
          <w:rPrChange w:id="1587" w:author="matheus" w:date="2011-07-25T13:04:00Z">
            <w:rPr/>
          </w:rPrChange>
        </w:rPr>
        <w:t xml:space="preserve"> ocorre em nossa visão.</w:t>
      </w:r>
      <w:r w:rsidRPr="004F3007">
        <w:rPr>
          <w:rFonts w:ascii="Times New Roman" w:hAnsi="Times New Roman" w:cs="Times New Roman"/>
          <w:sz w:val="24"/>
          <w:szCs w:val="24"/>
          <w:rPrChange w:id="1588" w:author="matheus" w:date="2011-07-25T13:04:00Z">
            <w:rPr/>
          </w:rPrChange>
        </w:rPr>
        <w:t xml:space="preserve"> Além disso, dentre os vários objetos presentes no </w:t>
      </w:r>
      <w:r w:rsidR="00C2568B" w:rsidRPr="004F3007">
        <w:rPr>
          <w:rFonts w:ascii="Times New Roman" w:hAnsi="Times New Roman" w:cs="Times New Roman"/>
          <w:sz w:val="24"/>
          <w:szCs w:val="24"/>
          <w:rPrChange w:id="1589" w:author="matheus" w:date="2011-07-25T13:04:00Z">
            <w:rPr/>
          </w:rPrChange>
        </w:rPr>
        <w:t>c</w:t>
      </w:r>
      <w:r w:rsidRPr="004F3007">
        <w:rPr>
          <w:rFonts w:ascii="Times New Roman" w:hAnsi="Times New Roman" w:cs="Times New Roman"/>
          <w:sz w:val="24"/>
          <w:szCs w:val="24"/>
          <w:rPrChange w:id="1590" w:author="matheus" w:date="2011-07-25T13:04:00Z">
            <w:rPr/>
          </w:rPrChange>
        </w:rPr>
        <w:t xml:space="preserve">ampo de visão, temos a capacidade de interpretar diferentes profundidades e texturas entre eles, mesmo </w:t>
      </w:r>
      <w:r w:rsidR="001B3572" w:rsidRPr="004F3007">
        <w:rPr>
          <w:rFonts w:ascii="Times New Roman" w:hAnsi="Times New Roman" w:cs="Times New Roman"/>
          <w:sz w:val="24"/>
          <w:szCs w:val="24"/>
          <w:rPrChange w:id="1591" w:author="matheus" w:date="2011-07-25T13:04:00Z">
            <w:rPr/>
          </w:rPrChange>
        </w:rPr>
        <w:t>ao</w:t>
      </w:r>
      <w:r w:rsidRPr="004F3007">
        <w:rPr>
          <w:rFonts w:ascii="Times New Roman" w:hAnsi="Times New Roman" w:cs="Times New Roman"/>
          <w:sz w:val="24"/>
          <w:szCs w:val="24"/>
          <w:rPrChange w:id="1592" w:author="matheus" w:date="2011-07-25T13:04:00Z">
            <w:rPr/>
          </w:rPrChange>
        </w:rPr>
        <w:t xml:space="preserve"> nos movermos para </w:t>
      </w:r>
      <w:r w:rsidR="001B3572" w:rsidRPr="004F3007">
        <w:rPr>
          <w:rFonts w:ascii="Times New Roman" w:hAnsi="Times New Roman" w:cs="Times New Roman"/>
          <w:sz w:val="24"/>
          <w:szCs w:val="24"/>
          <w:rPrChange w:id="1593" w:author="matheus" w:date="2011-07-25T13:04:00Z">
            <w:rPr/>
          </w:rPrChange>
        </w:rPr>
        <w:t>diferentes direções</w:t>
      </w:r>
      <w:r w:rsidRPr="004F3007">
        <w:rPr>
          <w:rFonts w:ascii="Times New Roman" w:hAnsi="Times New Roman" w:cs="Times New Roman"/>
          <w:sz w:val="24"/>
          <w:szCs w:val="24"/>
          <w:rPrChange w:id="1594" w:author="matheus" w:date="2011-07-25T13:04:00Z">
            <w:rPr/>
          </w:rPrChange>
        </w:rPr>
        <w:t xml:space="preserve">. A utilização de ambos os olhos para formar uma única imagem, </w:t>
      </w:r>
      <w:r w:rsidR="004C1EDB" w:rsidRPr="004F3007">
        <w:rPr>
          <w:rFonts w:ascii="Times New Roman" w:hAnsi="Times New Roman" w:cs="Times New Roman"/>
          <w:sz w:val="24"/>
          <w:szCs w:val="24"/>
          <w:rPrChange w:id="1595" w:author="matheus" w:date="2011-07-25T13:04:00Z">
            <w:rPr/>
          </w:rPrChange>
        </w:rPr>
        <w:t>com percepção de profundidade</w:t>
      </w:r>
      <w:r w:rsidRPr="004F3007">
        <w:rPr>
          <w:rFonts w:ascii="Times New Roman" w:hAnsi="Times New Roman" w:cs="Times New Roman"/>
          <w:sz w:val="24"/>
          <w:szCs w:val="24"/>
          <w:rPrChange w:id="1596" w:author="matheus" w:date="2011-07-25T13:04:00Z">
            <w:rPr/>
          </w:rPrChange>
        </w:rPr>
        <w:t>, é definida como estereopsia.</w:t>
      </w:r>
    </w:p>
    <w:p w:rsidR="00AC1C69" w:rsidRDefault="00E87CD7">
      <w:pPr>
        <w:pStyle w:val="PargrafodaLista"/>
        <w:spacing w:line="360" w:lineRule="auto"/>
        <w:ind w:left="0" w:firstLine="567"/>
        <w:jc w:val="both"/>
        <w:rPr>
          <w:ins w:id="1597" w:author="matheus" w:date="2011-07-25T13:26:00Z"/>
          <w:rFonts w:ascii="Times New Roman" w:hAnsi="Times New Roman" w:cs="Times New Roman"/>
          <w:sz w:val="24"/>
          <w:szCs w:val="24"/>
        </w:rPr>
        <w:pPrChange w:id="1598" w:author="matheus" w:date="2011-07-25T14:06:00Z">
          <w:pPr>
            <w:pStyle w:val="PargrafodaLista"/>
            <w:spacing w:line="360" w:lineRule="auto"/>
            <w:ind w:left="792" w:firstLine="624"/>
            <w:jc w:val="both"/>
          </w:pPr>
        </w:pPrChange>
      </w:pPr>
      <w:r w:rsidRPr="004F3007">
        <w:rPr>
          <w:rFonts w:ascii="Times New Roman" w:hAnsi="Times New Roman" w:cs="Times New Roman"/>
          <w:sz w:val="24"/>
          <w:szCs w:val="24"/>
          <w:rPrChange w:id="1599" w:author="matheus" w:date="2011-07-25T13:04:00Z">
            <w:rPr/>
          </w:rPrChange>
        </w:rPr>
        <w:t>O principal personagem envolvido nesses fenômenos é o nosso cérebro. Entretanto, ainda não é totalmente conhecido o processo que este realiza. Mesmo assim, alguns conceitos físicos e biológicos da visão humana nos ajudam a compreender melhor as tarefas envolvidas.</w:t>
      </w:r>
      <w:r w:rsidR="00630FD1" w:rsidRPr="004F3007">
        <w:rPr>
          <w:rFonts w:ascii="Times New Roman" w:hAnsi="Times New Roman" w:cs="Times New Roman"/>
          <w:sz w:val="24"/>
          <w:szCs w:val="24"/>
          <w:rPrChange w:id="1600" w:author="matheus" w:date="2011-07-25T13:04:00Z">
            <w:rPr/>
          </w:rPrChange>
        </w:rPr>
        <w:t xml:space="preserve"> </w:t>
      </w:r>
      <w:r w:rsidR="00267F13" w:rsidRPr="004F3007">
        <w:rPr>
          <w:rFonts w:ascii="Times New Roman" w:hAnsi="Times New Roman" w:cs="Times New Roman"/>
          <w:sz w:val="24"/>
          <w:szCs w:val="24"/>
          <w:rPrChange w:id="1601" w:author="matheus" w:date="2011-07-25T13:04:00Z">
            <w:rPr/>
          </w:rPrChange>
        </w:rPr>
        <w:t>Uma série de informações de profundidade está</w:t>
      </w:r>
      <w:r w:rsidR="00941434" w:rsidRPr="004F3007">
        <w:rPr>
          <w:rFonts w:ascii="Times New Roman" w:hAnsi="Times New Roman" w:cs="Times New Roman"/>
          <w:sz w:val="24"/>
          <w:szCs w:val="24"/>
          <w:rPrChange w:id="1602" w:author="matheus" w:date="2011-07-25T13:04:00Z">
            <w:rPr/>
          </w:rPrChange>
        </w:rPr>
        <w:t xml:space="preserve"> </w:t>
      </w:r>
      <w:r w:rsidR="00267F13" w:rsidRPr="004F3007">
        <w:rPr>
          <w:rFonts w:ascii="Times New Roman" w:hAnsi="Times New Roman" w:cs="Times New Roman"/>
          <w:sz w:val="24"/>
          <w:szCs w:val="24"/>
          <w:rPrChange w:id="1603" w:author="matheus" w:date="2011-07-25T13:04:00Z">
            <w:rPr/>
          </w:rPrChange>
        </w:rPr>
        <w:t>envolvida</w:t>
      </w:r>
      <w:r w:rsidRPr="004F3007">
        <w:rPr>
          <w:rFonts w:ascii="Times New Roman" w:hAnsi="Times New Roman" w:cs="Times New Roman"/>
          <w:sz w:val="24"/>
          <w:szCs w:val="24"/>
          <w:rPrChange w:id="1604" w:author="matheus" w:date="2011-07-25T13:04:00Z">
            <w:rPr/>
          </w:rPrChange>
        </w:rPr>
        <w:t xml:space="preserve"> no processo de transformação tridimensional de uma imagem pelo cérebro</w:t>
      </w:r>
      <w:r w:rsidR="00267F13" w:rsidRPr="004F3007">
        <w:rPr>
          <w:rFonts w:ascii="Times New Roman" w:hAnsi="Times New Roman" w:cs="Times New Roman"/>
          <w:sz w:val="24"/>
          <w:szCs w:val="24"/>
          <w:rPrChange w:id="1605" w:author="matheus" w:date="2011-07-25T13:04:00Z">
            <w:rPr/>
          </w:rPrChange>
        </w:rPr>
        <w:t xml:space="preserve">. Tais informações podem </w:t>
      </w:r>
      <w:r w:rsidR="00941434" w:rsidRPr="004F3007">
        <w:rPr>
          <w:rFonts w:ascii="Times New Roman" w:hAnsi="Times New Roman" w:cs="Times New Roman"/>
          <w:sz w:val="24"/>
          <w:szCs w:val="24"/>
          <w:rPrChange w:id="1606" w:author="matheus" w:date="2011-07-25T13:04:00Z">
            <w:rPr/>
          </w:rPrChange>
        </w:rPr>
        <w:t>ser divididas em três grupos</w:t>
      </w:r>
      <w:r w:rsidRPr="004F3007">
        <w:rPr>
          <w:rFonts w:ascii="Times New Roman" w:hAnsi="Times New Roman" w:cs="Times New Roman"/>
          <w:sz w:val="24"/>
          <w:szCs w:val="24"/>
          <w:rPrChange w:id="1607" w:author="matheus" w:date="2011-07-25T13:04:00Z">
            <w:rPr/>
          </w:rPrChange>
        </w:rPr>
        <w:t>: informações monoculares, informações oculo-motoras e informações estereoscópicas</w:t>
      </w:r>
      <w:r w:rsidR="00941434" w:rsidRPr="004F3007">
        <w:rPr>
          <w:rFonts w:ascii="Times New Roman" w:hAnsi="Times New Roman" w:cs="Times New Roman"/>
          <w:sz w:val="24"/>
          <w:szCs w:val="24"/>
          <w:rPrChange w:id="1608" w:author="matheus" w:date="2011-07-25T13:04:00Z">
            <w:rPr/>
          </w:rPrChange>
        </w:rPr>
        <w:t xml:space="preserve"> (</w:t>
      </w:r>
      <w:ins w:id="1609"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610" w:author="Matheus Zingarelli" w:date="2011-07-26T11:46:00Z">
        <w:r w:rsidR="00941434" w:rsidRPr="004F3007" w:rsidDel="002C7C68">
          <w:rPr>
            <w:rFonts w:ascii="Times New Roman" w:hAnsi="Times New Roman" w:cs="Times New Roman"/>
            <w:sz w:val="24"/>
            <w:szCs w:val="24"/>
            <w:rPrChange w:id="1611" w:author="matheus" w:date="2011-07-25T13:04:00Z">
              <w:rPr/>
            </w:rPrChange>
          </w:rPr>
          <w:delText>Azevedo</w:delText>
        </w:r>
      </w:del>
      <w:del w:id="1612" w:author="Matheus Zingarelli" w:date="2011-07-26T11:45:00Z">
        <w:r w:rsidR="00941434" w:rsidRPr="004F3007" w:rsidDel="002C7C68">
          <w:rPr>
            <w:rFonts w:ascii="Times New Roman" w:hAnsi="Times New Roman" w:cs="Times New Roman"/>
            <w:sz w:val="24"/>
            <w:szCs w:val="24"/>
            <w:rPrChange w:id="1613" w:author="matheus" w:date="2011-07-25T13:04:00Z">
              <w:rPr/>
            </w:rPrChange>
          </w:rPr>
          <w:delText xml:space="preserve"> &amp;</w:delText>
        </w:r>
      </w:del>
      <w:del w:id="1614" w:author="Matheus Zingarelli" w:date="2011-07-26T11:46:00Z">
        <w:r w:rsidR="00941434" w:rsidRPr="004F3007" w:rsidDel="002C7C68">
          <w:rPr>
            <w:rFonts w:ascii="Times New Roman" w:hAnsi="Times New Roman" w:cs="Times New Roman"/>
            <w:sz w:val="24"/>
            <w:szCs w:val="24"/>
            <w:rPrChange w:id="1615" w:author="matheus" w:date="2011-07-25T13:04:00Z">
              <w:rPr/>
            </w:rPrChange>
          </w:rPr>
          <w:delText xml:space="preserve"> Conci, 2003</w:delText>
        </w:r>
      </w:del>
      <w:r w:rsidR="00941434" w:rsidRPr="004F3007">
        <w:rPr>
          <w:rFonts w:ascii="Times New Roman" w:hAnsi="Times New Roman" w:cs="Times New Roman"/>
          <w:sz w:val="24"/>
          <w:szCs w:val="24"/>
          <w:rPrChange w:id="1616" w:author="matheus" w:date="2011-07-25T13:04:00Z">
            <w:rPr/>
          </w:rPrChange>
        </w:rPr>
        <w:t>)</w:t>
      </w:r>
      <w:r w:rsidRPr="004F3007">
        <w:rPr>
          <w:rFonts w:ascii="Times New Roman" w:hAnsi="Times New Roman" w:cs="Times New Roman"/>
          <w:sz w:val="24"/>
          <w:szCs w:val="24"/>
          <w:rPrChange w:id="1617" w:author="matheus" w:date="2011-07-25T13:04:00Z">
            <w:rPr/>
          </w:rPrChange>
        </w:rPr>
        <w:t>.</w:t>
      </w:r>
    </w:p>
    <w:p w:rsidR="00306233" w:rsidRPr="002A3B9F" w:rsidDel="00AC1C69" w:rsidRDefault="002A3B9F">
      <w:pPr>
        <w:pStyle w:val="PargrafodaLista"/>
        <w:spacing w:before="851" w:after="567" w:line="240" w:lineRule="auto"/>
        <w:ind w:left="0" w:firstLine="624"/>
        <w:jc w:val="both"/>
        <w:rPr>
          <w:del w:id="1618" w:author="matheus" w:date="2011-07-25T13:32:00Z"/>
          <w:rFonts w:ascii="Arial" w:hAnsi="Arial" w:cs="Arial"/>
          <w:sz w:val="24"/>
          <w:szCs w:val="24"/>
          <w:rPrChange w:id="1619" w:author="matheus" w:date="2011-07-25T14:22:00Z">
            <w:rPr>
              <w:del w:id="1620" w:author="matheus" w:date="2011-07-25T13:32:00Z"/>
            </w:rPr>
          </w:rPrChange>
        </w:rPr>
        <w:pPrChange w:id="1621" w:author="matheus" w:date="2011-07-25T14:09:00Z">
          <w:pPr>
            <w:pStyle w:val="PargrafodaLista"/>
            <w:spacing w:line="360" w:lineRule="auto"/>
            <w:ind w:left="792" w:firstLine="624"/>
            <w:jc w:val="both"/>
          </w:pPr>
        </w:pPrChange>
      </w:pPr>
      <w:ins w:id="1622" w:author="matheus" w:date="2011-07-25T14:22:00Z">
        <w:r>
          <w:rPr>
            <w:rFonts w:ascii="Arial" w:hAnsi="Arial" w:cs="Arial"/>
            <w:b/>
            <w:sz w:val="24"/>
            <w:szCs w:val="24"/>
          </w:rPr>
          <w:lastRenderedPageBreak/>
          <w:t xml:space="preserve"> </w:t>
        </w:r>
      </w:ins>
      <w:bookmarkStart w:id="1623" w:name="_Toc299441119"/>
      <w:bookmarkEnd w:id="1623"/>
    </w:p>
    <w:p w:rsidR="00D66CF1" w:rsidRPr="002A3B9F" w:rsidRDefault="00D66CF1">
      <w:pPr>
        <w:pStyle w:val="Ttulo3"/>
        <w:numPr>
          <w:ilvl w:val="2"/>
          <w:numId w:val="6"/>
        </w:numPr>
        <w:spacing w:before="851" w:after="567" w:line="240" w:lineRule="auto"/>
        <w:ind w:left="0" w:firstLine="0"/>
        <w:rPr>
          <w:ins w:id="1624" w:author="matheus" w:date="2011-07-25T13:26:00Z"/>
          <w:rFonts w:ascii="Arial" w:hAnsi="Arial" w:cs="Arial"/>
          <w:b w:val="0"/>
          <w:color w:val="auto"/>
          <w:sz w:val="28"/>
          <w:szCs w:val="28"/>
          <w:rPrChange w:id="1625" w:author="matheus" w:date="2011-07-25T14:22:00Z">
            <w:rPr>
              <w:ins w:id="1626" w:author="matheus" w:date="2011-07-25T13:26:00Z"/>
              <w:rFonts w:ascii="Times New Roman" w:hAnsi="Times New Roman" w:cs="Times New Roman"/>
              <w:sz w:val="28"/>
              <w:szCs w:val="28"/>
            </w:rPr>
          </w:rPrChange>
        </w:rPr>
        <w:pPrChange w:id="1627" w:author="matheus" w:date="2011-07-25T14:09:00Z">
          <w:pPr>
            <w:pStyle w:val="Ttulo3"/>
            <w:numPr>
              <w:ilvl w:val="2"/>
              <w:numId w:val="3"/>
            </w:numPr>
            <w:ind w:left="1224" w:hanging="504"/>
          </w:pPr>
        </w:pPrChange>
      </w:pPr>
      <w:bookmarkStart w:id="1628" w:name="_Toc299441120"/>
      <w:r w:rsidRPr="002A3B9F">
        <w:rPr>
          <w:rFonts w:ascii="Arial" w:hAnsi="Arial" w:cs="Arial"/>
          <w:b w:val="0"/>
          <w:color w:val="auto"/>
          <w:sz w:val="28"/>
          <w:szCs w:val="28"/>
          <w:rPrChange w:id="1629" w:author="matheus" w:date="2011-07-25T14:22:00Z">
            <w:rPr/>
          </w:rPrChange>
        </w:rPr>
        <w:t>Informações</w:t>
      </w:r>
      <w:r w:rsidR="00234D31" w:rsidRPr="002A3B9F">
        <w:rPr>
          <w:rFonts w:ascii="Arial" w:hAnsi="Arial" w:cs="Arial"/>
          <w:b w:val="0"/>
          <w:color w:val="auto"/>
          <w:sz w:val="28"/>
          <w:szCs w:val="28"/>
          <w:rPrChange w:id="1630" w:author="matheus" w:date="2011-07-25T14:22:00Z">
            <w:rPr/>
          </w:rPrChange>
        </w:rPr>
        <w:t xml:space="preserve"> </w:t>
      </w:r>
      <w:r w:rsidR="0022553E" w:rsidRPr="002A3B9F">
        <w:rPr>
          <w:rFonts w:ascii="Arial" w:hAnsi="Arial" w:cs="Arial"/>
          <w:b w:val="0"/>
          <w:color w:val="auto"/>
          <w:sz w:val="28"/>
          <w:szCs w:val="28"/>
          <w:rPrChange w:id="1631" w:author="matheus" w:date="2011-07-25T14:22:00Z">
            <w:rPr/>
          </w:rPrChange>
        </w:rPr>
        <w:t>m</w:t>
      </w:r>
      <w:r w:rsidRPr="002A3B9F">
        <w:rPr>
          <w:rFonts w:ascii="Arial" w:hAnsi="Arial" w:cs="Arial"/>
          <w:b w:val="0"/>
          <w:color w:val="auto"/>
          <w:sz w:val="28"/>
          <w:szCs w:val="28"/>
          <w:rPrChange w:id="1632" w:author="matheus" w:date="2011-07-25T14:22:00Z">
            <w:rPr/>
          </w:rPrChange>
        </w:rPr>
        <w:t>onoculares</w:t>
      </w:r>
      <w:bookmarkEnd w:id="1628"/>
    </w:p>
    <w:p w:rsidR="00306233" w:rsidRPr="000C196A" w:rsidDel="00E913B3" w:rsidRDefault="00306233">
      <w:pPr>
        <w:spacing w:after="0" w:line="360" w:lineRule="auto"/>
        <w:rPr>
          <w:del w:id="1633" w:author="matheus" w:date="2011-07-25T14:06:00Z"/>
        </w:rPr>
        <w:pPrChange w:id="1634" w:author="matheus" w:date="2011-07-25T13:34:00Z">
          <w:pPr>
            <w:pStyle w:val="Ttulo3"/>
            <w:numPr>
              <w:ilvl w:val="2"/>
              <w:numId w:val="3"/>
            </w:numPr>
            <w:ind w:left="1224" w:hanging="504"/>
          </w:pPr>
        </w:pPrChange>
      </w:pP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635" w:author="matheus" w:date="2011-07-25T13:04:00Z">
            <w:rPr/>
          </w:rPrChange>
        </w:rPr>
        <w:pPrChange w:id="1636"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637" w:author="matheus" w:date="2011-07-25T13:04:00Z">
            <w:rPr/>
          </w:rPrChange>
        </w:rPr>
        <w:t xml:space="preserve">As informações monoculares, do inglês </w:t>
      </w:r>
      <w:r w:rsidRPr="004F3007">
        <w:rPr>
          <w:rFonts w:ascii="Times New Roman" w:hAnsi="Times New Roman" w:cs="Times New Roman"/>
          <w:i/>
          <w:sz w:val="24"/>
          <w:szCs w:val="24"/>
          <w:rPrChange w:id="1638" w:author="matheus" w:date="2011-07-25T13:04:00Z">
            <w:rPr>
              <w:i/>
            </w:rPr>
          </w:rPrChange>
        </w:rPr>
        <w:t>static depth cues</w:t>
      </w:r>
      <w:r w:rsidRPr="004F3007">
        <w:rPr>
          <w:rFonts w:ascii="Times New Roman" w:hAnsi="Times New Roman" w:cs="Times New Roman"/>
          <w:sz w:val="24"/>
          <w:szCs w:val="24"/>
          <w:rPrChange w:id="1639" w:author="matheus" w:date="2011-07-25T13:04:00Z">
            <w:rPr/>
          </w:rPrChange>
        </w:rPr>
        <w:t>, são as obtidas através das imagens formadas na retina do olho. A maioria delas é amplamente explorada pelos artistas em técnicas de pintura e pode</w:t>
      </w:r>
      <w:r w:rsidR="00731CFF" w:rsidRPr="004F3007">
        <w:rPr>
          <w:rFonts w:ascii="Times New Roman" w:hAnsi="Times New Roman" w:cs="Times New Roman"/>
          <w:sz w:val="24"/>
          <w:szCs w:val="24"/>
          <w:rPrChange w:id="1640" w:author="matheus" w:date="2011-07-25T13:04:00Z">
            <w:rPr/>
          </w:rPrChange>
        </w:rPr>
        <w:t>m</w:t>
      </w:r>
      <w:r w:rsidRPr="004F3007">
        <w:rPr>
          <w:rFonts w:ascii="Times New Roman" w:hAnsi="Times New Roman" w:cs="Times New Roman"/>
          <w:sz w:val="24"/>
          <w:szCs w:val="24"/>
          <w:rPrChange w:id="1641" w:author="matheus" w:date="2011-07-25T13:04:00Z">
            <w:rPr/>
          </w:rPrChange>
        </w:rPr>
        <w:t xml:space="preserve"> ser dividida</w:t>
      </w:r>
      <w:r w:rsidR="00731CFF" w:rsidRPr="004F3007">
        <w:rPr>
          <w:rFonts w:ascii="Times New Roman" w:hAnsi="Times New Roman" w:cs="Times New Roman"/>
          <w:sz w:val="24"/>
          <w:szCs w:val="24"/>
          <w:rPrChange w:id="1642" w:author="matheus" w:date="2011-07-25T13:04:00Z">
            <w:rPr/>
          </w:rPrChange>
        </w:rPr>
        <w:t>s</w:t>
      </w:r>
      <w:r w:rsidRPr="004F3007">
        <w:rPr>
          <w:rFonts w:ascii="Times New Roman" w:hAnsi="Times New Roman" w:cs="Times New Roman"/>
          <w:sz w:val="24"/>
          <w:szCs w:val="24"/>
          <w:rPrChange w:id="1643" w:author="matheus" w:date="2011-07-25T13:04:00Z">
            <w:rPr/>
          </w:rPrChange>
        </w:rPr>
        <w:t xml:space="preserve"> em: perspectiva linear, interposição, luz e sombra, perspectiva aérea, variação da densidade de textura, conhecimento prévio do objeto e paralaxe de movimento.</w:t>
      </w:r>
      <w:r w:rsidR="00877632" w:rsidRPr="004F3007">
        <w:rPr>
          <w:rFonts w:ascii="Times New Roman" w:hAnsi="Times New Roman" w:cs="Times New Roman"/>
          <w:sz w:val="24"/>
          <w:szCs w:val="24"/>
          <w:rPrChange w:id="1644" w:author="matheus" w:date="2011-07-25T13:04:00Z">
            <w:rPr/>
          </w:rPrChange>
        </w:rPr>
        <w:t xml:space="preserve"> </w:t>
      </w:r>
      <w:r w:rsidR="00877632" w:rsidRPr="004F3007">
        <w:rPr>
          <w:rFonts w:ascii="Times New Roman" w:hAnsi="Times New Roman" w:cs="Times New Roman"/>
          <w:sz w:val="24"/>
          <w:szCs w:val="24"/>
          <w:highlight w:val="yellow"/>
          <w:rPrChange w:id="1645" w:author="matheus" w:date="2011-07-25T13:04:00Z">
            <w:rPr>
              <w:highlight w:val="yellow"/>
            </w:rPr>
          </w:rPrChange>
        </w:rPr>
        <w:t>[Considerar colocar figuras para ilustrar algumas]</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646" w:author="matheus" w:date="2011-07-25T13:04:00Z">
            <w:rPr/>
          </w:rPrChange>
        </w:rPr>
        <w:pPrChange w:id="1647"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648" w:author="matheus" w:date="2011-07-25T13:04:00Z">
            <w:rPr/>
          </w:rPrChange>
        </w:rPr>
        <w:t xml:space="preserve">A informação da perspectiva linear está ligada à sensação que temos de que o tamanho dos objetos diminui à medida que estes se afastam de nós, valendo o mesmo para o processo inverso. Um exemplo clássico é a sensação </w:t>
      </w:r>
      <w:r w:rsidR="007758DC" w:rsidRPr="004F3007">
        <w:rPr>
          <w:rFonts w:ascii="Times New Roman" w:hAnsi="Times New Roman" w:cs="Times New Roman"/>
          <w:sz w:val="24"/>
          <w:szCs w:val="24"/>
          <w:rPrChange w:id="1649" w:author="matheus" w:date="2011-07-25T13:04:00Z">
            <w:rPr/>
          </w:rPrChange>
        </w:rPr>
        <w:t>de</w:t>
      </w:r>
      <w:r w:rsidRPr="004F3007">
        <w:rPr>
          <w:rFonts w:ascii="Times New Roman" w:hAnsi="Times New Roman" w:cs="Times New Roman"/>
          <w:sz w:val="24"/>
          <w:szCs w:val="24"/>
          <w:rPrChange w:id="1650" w:author="matheus" w:date="2011-07-25T13:04:00Z">
            <w:rPr/>
          </w:rPrChange>
        </w:rPr>
        <w:t xml:space="preserve"> que a distância entre linhas paralelas</w:t>
      </w:r>
      <w:r w:rsidR="007758DC" w:rsidRPr="004F3007">
        <w:rPr>
          <w:rFonts w:ascii="Times New Roman" w:hAnsi="Times New Roman" w:cs="Times New Roman"/>
          <w:sz w:val="24"/>
          <w:szCs w:val="24"/>
          <w:rPrChange w:id="1651" w:author="matheus" w:date="2011-07-25T13:04:00Z">
            <w:rPr/>
          </w:rPrChange>
        </w:rPr>
        <w:t xml:space="preserve"> que demarcam</w:t>
      </w:r>
      <w:r w:rsidRPr="004F3007">
        <w:rPr>
          <w:rFonts w:ascii="Times New Roman" w:hAnsi="Times New Roman" w:cs="Times New Roman"/>
          <w:sz w:val="24"/>
          <w:szCs w:val="24"/>
          <w:rPrChange w:id="1652" w:author="matheus" w:date="2011-07-25T13:04:00Z">
            <w:rPr/>
          </w:rPrChange>
        </w:rPr>
        <w:t xml:space="preserve"> uma estrada diminui até convergir no horizonte. A perspectiva é uma das principais técnicas utilizadas para expressar a noção de profundidade no papel, e foi uma das grandes descobertas no campo das Artes, sendo amplamente utilizada pelos pintores renascentistas (</w:t>
      </w:r>
      <w:ins w:id="1653"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654" w:author="Matheus Zingarelli" w:date="2011-07-26T11:46:00Z">
        <w:r w:rsidRPr="004F3007" w:rsidDel="002C7C68">
          <w:rPr>
            <w:rFonts w:ascii="Times New Roman" w:hAnsi="Times New Roman" w:cs="Times New Roman"/>
            <w:sz w:val="24"/>
            <w:szCs w:val="24"/>
            <w:rPrChange w:id="1655" w:author="matheus" w:date="2011-07-25T13:04:00Z">
              <w:rPr/>
            </w:rPrChange>
          </w:rPr>
          <w:delText>Azevedo</w:delText>
        </w:r>
      </w:del>
      <w:del w:id="1656" w:author="Matheus Zingarelli" w:date="2011-07-26T11:45:00Z">
        <w:r w:rsidRPr="004F3007" w:rsidDel="002C7C68">
          <w:rPr>
            <w:rFonts w:ascii="Times New Roman" w:hAnsi="Times New Roman" w:cs="Times New Roman"/>
            <w:sz w:val="24"/>
            <w:szCs w:val="24"/>
            <w:rPrChange w:id="1657" w:author="matheus" w:date="2011-07-25T13:04:00Z">
              <w:rPr/>
            </w:rPrChange>
          </w:rPr>
          <w:delText xml:space="preserve"> &amp;</w:delText>
        </w:r>
      </w:del>
      <w:del w:id="1658" w:author="Matheus Zingarelli" w:date="2011-07-26T11:46:00Z">
        <w:r w:rsidRPr="004F3007" w:rsidDel="002C7C68">
          <w:rPr>
            <w:rFonts w:ascii="Times New Roman" w:hAnsi="Times New Roman" w:cs="Times New Roman"/>
            <w:sz w:val="24"/>
            <w:szCs w:val="24"/>
            <w:rPrChange w:id="1659" w:author="matheus" w:date="2011-07-25T13:04:00Z">
              <w:rPr/>
            </w:rPrChange>
          </w:rPr>
          <w:delText xml:space="preserve"> Conci, 2003</w:delText>
        </w:r>
      </w:del>
      <w:r w:rsidRPr="004F3007">
        <w:rPr>
          <w:rFonts w:ascii="Times New Roman" w:hAnsi="Times New Roman" w:cs="Times New Roman"/>
          <w:sz w:val="24"/>
          <w:szCs w:val="24"/>
          <w:rPrChange w:id="1660" w:author="matheus" w:date="2011-07-25T13:04:00Z">
            <w:rPr/>
          </w:rPrChange>
        </w:rPr>
        <w:t>)</w:t>
      </w:r>
      <w:r w:rsidR="00CE7086" w:rsidRPr="004F3007">
        <w:rPr>
          <w:rFonts w:ascii="Times New Roman" w:hAnsi="Times New Roman" w:cs="Times New Roman"/>
          <w:sz w:val="24"/>
          <w:szCs w:val="24"/>
          <w:rPrChange w:id="1661" w:author="matheus" w:date="2011-07-25T13:04:00Z">
            <w:rPr/>
          </w:rPrChange>
        </w:rPr>
        <w:t xml:space="preserve"> e também por arquitetos no desenho de plantas e projetos</w:t>
      </w:r>
      <w:r w:rsidRPr="004F3007">
        <w:rPr>
          <w:rFonts w:ascii="Times New Roman" w:hAnsi="Times New Roman" w:cs="Times New Roman"/>
          <w:sz w:val="24"/>
          <w:szCs w:val="24"/>
          <w:rPrChange w:id="1662" w:author="matheus" w:date="2011-07-25T13:04:00Z">
            <w:rPr/>
          </w:rPrChange>
        </w:rPr>
        <w:t>.</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663" w:author="matheus" w:date="2011-07-25T13:04:00Z">
            <w:rPr/>
          </w:rPrChange>
        </w:rPr>
        <w:pPrChange w:id="1664"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665" w:author="matheus" w:date="2011-07-25T13:04:00Z">
            <w:rPr/>
          </w:rPrChange>
        </w:rPr>
        <w:t>A interposição é um conceito simples que nos dá a informação da posição relativa entre objetos. Dado que um objeto A oculta parte ou o todo de B, entendemos que A está à frente de B e mais próximo. Junto com a interposição, a variação de luz incidente sobre um objeto, bem como a utilização de sombras, passam informações importantes sobre as características deste, tais como o volume de espaço que ele preenche, sua curvatura, sua posição em relação a outros objetos, sua solidez, transparência e textura.</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666" w:author="matheus" w:date="2011-07-25T13:04:00Z">
            <w:rPr/>
          </w:rPrChange>
        </w:rPr>
        <w:pPrChange w:id="1667"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668" w:author="matheus" w:date="2011-07-25T13:04:00Z">
            <w:rPr/>
          </w:rPrChange>
        </w:rPr>
        <w:t>A perspectiva aérea é a percepção que temos de que objetos cuja visibilidade é atrapalhada por algum fenômeno atmosférico (neblina, chuva, incidência solar) se encontram mais distantes. Por exemplo, ao olhar para montanhas</w:t>
      </w:r>
      <w:r w:rsidR="00D07883" w:rsidRPr="004F3007">
        <w:rPr>
          <w:rFonts w:ascii="Times New Roman" w:hAnsi="Times New Roman" w:cs="Times New Roman"/>
          <w:sz w:val="24"/>
          <w:szCs w:val="24"/>
          <w:rPrChange w:id="1669" w:author="matheus" w:date="2011-07-25T13:04:00Z">
            <w:rPr/>
          </w:rPrChange>
        </w:rPr>
        <w:t xml:space="preserve"> no horizonte</w:t>
      </w:r>
      <w:r w:rsidRPr="004F3007">
        <w:rPr>
          <w:rFonts w:ascii="Times New Roman" w:hAnsi="Times New Roman" w:cs="Times New Roman"/>
          <w:sz w:val="24"/>
          <w:szCs w:val="24"/>
          <w:rPrChange w:id="1670" w:author="matheus" w:date="2011-07-25T13:04:00Z">
            <w:rPr/>
          </w:rPrChange>
        </w:rPr>
        <w:t>, nota-se que as que se encontram mais distantes aparecem menos nítidas, como se estivessem desaparecendo</w:t>
      </w:r>
      <w:r w:rsidR="003A0CE6" w:rsidRPr="004F3007">
        <w:rPr>
          <w:rFonts w:ascii="Times New Roman" w:hAnsi="Times New Roman" w:cs="Times New Roman"/>
          <w:sz w:val="24"/>
          <w:szCs w:val="24"/>
          <w:rPrChange w:id="1671" w:author="matheus" w:date="2011-07-25T13:04:00Z">
            <w:rPr/>
          </w:rPrChange>
        </w:rPr>
        <w:t>. Do mesmo jeito, na ocorrência de chuvas fortes objetos distantes ficam ofuscados na paisagem</w:t>
      </w:r>
      <w:r w:rsidRPr="004F3007">
        <w:rPr>
          <w:rFonts w:ascii="Times New Roman" w:hAnsi="Times New Roman" w:cs="Times New Roman"/>
          <w:sz w:val="24"/>
          <w:szCs w:val="24"/>
          <w:rPrChange w:id="1672" w:author="matheus" w:date="2011-07-25T13:04:00Z">
            <w:rPr/>
          </w:rPrChange>
        </w:rPr>
        <w:t>. Tais fenômenos atmosféricos podem enganar o cérebro e fazer com que uma imagem pareça estar mais distante do que realmente está.</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673" w:author="matheus" w:date="2011-07-25T13:04:00Z">
            <w:rPr/>
          </w:rPrChange>
        </w:rPr>
        <w:pPrChange w:id="1674"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675" w:author="matheus" w:date="2011-07-25T13:04:00Z">
            <w:rPr/>
          </w:rPrChange>
        </w:rPr>
        <w:t>A variação na densidade de uma textura também nos fornece</w:t>
      </w:r>
      <w:r w:rsidR="00851233" w:rsidRPr="004F3007">
        <w:rPr>
          <w:rFonts w:ascii="Times New Roman" w:hAnsi="Times New Roman" w:cs="Times New Roman"/>
          <w:sz w:val="24"/>
          <w:szCs w:val="24"/>
          <w:rPrChange w:id="1676" w:author="matheus" w:date="2011-07-25T13:04:00Z">
            <w:rPr/>
          </w:rPrChange>
        </w:rPr>
        <w:t xml:space="preserve"> informações sobre a distância </w:t>
      </w:r>
      <w:r w:rsidRPr="004F3007">
        <w:rPr>
          <w:rFonts w:ascii="Times New Roman" w:hAnsi="Times New Roman" w:cs="Times New Roman"/>
          <w:sz w:val="24"/>
          <w:szCs w:val="24"/>
          <w:rPrChange w:id="1677" w:author="matheus" w:date="2011-07-25T13:04:00Z">
            <w:rPr/>
          </w:rPrChange>
        </w:rPr>
        <w:t>que um objeto se encontra, dada pelo nível de detalhamento que obtemos. Quanto mais distante um objeto, menos detalhes são vistos de sua textura. Por exemplo, ao olharmos para uma árvore, à medida que nos distanciamos dela, perdemos os pequenos detalhes de suas folhas e seu tronco.</w:t>
      </w:r>
    </w:p>
    <w:p w:rsidR="00A66E42" w:rsidRPr="004F3007" w:rsidRDefault="00225A1E">
      <w:pPr>
        <w:pStyle w:val="PargrafodaLista"/>
        <w:spacing w:after="0" w:line="360" w:lineRule="auto"/>
        <w:ind w:left="0" w:firstLine="567"/>
        <w:jc w:val="both"/>
        <w:rPr>
          <w:rFonts w:ascii="Times New Roman" w:hAnsi="Times New Roman" w:cs="Times New Roman"/>
          <w:sz w:val="24"/>
          <w:szCs w:val="24"/>
          <w:rPrChange w:id="1678" w:author="matheus" w:date="2011-07-25T13:04:00Z">
            <w:rPr/>
          </w:rPrChange>
        </w:rPr>
        <w:pPrChange w:id="1679"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680" w:author="matheus" w:date="2011-07-25T13:04:00Z">
            <w:rPr/>
          </w:rPrChange>
        </w:rPr>
        <w:lastRenderedPageBreak/>
        <w:t xml:space="preserve">O </w:t>
      </w:r>
      <w:r w:rsidR="00A66E42" w:rsidRPr="004F3007">
        <w:rPr>
          <w:rFonts w:ascii="Times New Roman" w:hAnsi="Times New Roman" w:cs="Times New Roman"/>
          <w:sz w:val="24"/>
          <w:szCs w:val="24"/>
          <w:rPrChange w:id="1681" w:author="matheus" w:date="2011-07-25T13:04:00Z">
            <w:rPr/>
          </w:rPrChange>
        </w:rPr>
        <w:t>conhecimento prévio</w:t>
      </w:r>
      <w:r w:rsidRPr="004F3007">
        <w:rPr>
          <w:rFonts w:ascii="Times New Roman" w:hAnsi="Times New Roman" w:cs="Times New Roman"/>
          <w:sz w:val="24"/>
          <w:szCs w:val="24"/>
          <w:rPrChange w:id="1682" w:author="matheus" w:date="2011-07-25T13:04:00Z">
            <w:rPr/>
          </w:rPrChange>
        </w:rPr>
        <w:t xml:space="preserve"> está ligado à nossa experiência de vida. N</w:t>
      </w:r>
      <w:r w:rsidR="00A66E42" w:rsidRPr="004F3007">
        <w:rPr>
          <w:rFonts w:ascii="Times New Roman" w:hAnsi="Times New Roman" w:cs="Times New Roman"/>
          <w:sz w:val="24"/>
          <w:szCs w:val="24"/>
          <w:rPrChange w:id="1683" w:author="matheus" w:date="2011-07-25T13:04:00Z">
            <w:rPr/>
          </w:rPrChange>
        </w:rPr>
        <w:t xml:space="preserve">osso cérebro vai armazenando informações dos objetos ao passo que vamos tendo contato com eles no mundo real, criando </w:t>
      </w:r>
      <w:r w:rsidRPr="004F3007">
        <w:rPr>
          <w:rFonts w:ascii="Times New Roman" w:hAnsi="Times New Roman" w:cs="Times New Roman"/>
          <w:sz w:val="24"/>
          <w:szCs w:val="24"/>
          <w:rPrChange w:id="1684" w:author="matheus" w:date="2011-07-25T13:04:00Z">
            <w:rPr/>
          </w:rPrChange>
        </w:rPr>
        <w:t>relacionamentos</w:t>
      </w:r>
      <w:r w:rsidR="00A66E42" w:rsidRPr="004F3007">
        <w:rPr>
          <w:rFonts w:ascii="Times New Roman" w:hAnsi="Times New Roman" w:cs="Times New Roman"/>
          <w:sz w:val="24"/>
          <w:szCs w:val="24"/>
          <w:rPrChange w:id="1685" w:author="matheus" w:date="2011-07-25T13:04:00Z">
            <w:rPr/>
          </w:rPrChange>
        </w:rPr>
        <w:t xml:space="preserve"> de tamanho e profundidade destes em comparação a outros e ao ambiente em que se encontram. Com isso, ao vermos tais objetos em uma mesma imagem, de acordo com nossas experiências e conhecimento prévio</w:t>
      </w:r>
      <w:r w:rsidR="00A95A0F" w:rsidRPr="004F3007">
        <w:rPr>
          <w:rFonts w:ascii="Times New Roman" w:hAnsi="Times New Roman" w:cs="Times New Roman"/>
          <w:sz w:val="24"/>
          <w:szCs w:val="24"/>
          <w:rPrChange w:id="1686" w:author="matheus" w:date="2011-07-25T13:04:00Z">
            <w:rPr/>
          </w:rPrChange>
        </w:rPr>
        <w:t>, inferimos</w:t>
      </w:r>
      <w:r w:rsidR="00A66E42" w:rsidRPr="004F3007">
        <w:rPr>
          <w:rFonts w:ascii="Times New Roman" w:hAnsi="Times New Roman" w:cs="Times New Roman"/>
          <w:sz w:val="24"/>
          <w:szCs w:val="24"/>
          <w:rPrChange w:id="1687" w:author="matheus" w:date="2011-07-25T13:04:00Z">
            <w:rPr/>
          </w:rPrChange>
        </w:rPr>
        <w:t xml:space="preserve"> qual está mais próximo ou mais afastado, qual é maior ou menor.</w:t>
      </w:r>
    </w:p>
    <w:p w:rsidR="00AC1C69" w:rsidRPr="00E913B3" w:rsidRDefault="00A66E42">
      <w:pPr>
        <w:pStyle w:val="PargrafodaLista"/>
        <w:spacing w:after="0" w:line="360" w:lineRule="auto"/>
        <w:ind w:left="0" w:firstLine="567"/>
        <w:jc w:val="both"/>
        <w:rPr>
          <w:rFonts w:ascii="Times New Roman" w:hAnsi="Times New Roman" w:cs="Times New Roman"/>
          <w:sz w:val="24"/>
          <w:szCs w:val="24"/>
          <w:rPrChange w:id="1688" w:author="matheus" w:date="2011-07-25T14:06:00Z">
            <w:rPr/>
          </w:rPrChange>
        </w:rPr>
        <w:pPrChange w:id="1689" w:author="matheus" w:date="2011-07-25T14:06:00Z">
          <w:pPr>
            <w:pStyle w:val="PargrafodaLista"/>
            <w:spacing w:line="360" w:lineRule="auto"/>
            <w:ind w:left="1224" w:firstLine="192"/>
            <w:jc w:val="both"/>
          </w:pPr>
        </w:pPrChange>
      </w:pPr>
      <w:r w:rsidRPr="004F3007">
        <w:rPr>
          <w:rFonts w:ascii="Times New Roman" w:hAnsi="Times New Roman" w:cs="Times New Roman"/>
          <w:sz w:val="24"/>
          <w:szCs w:val="24"/>
          <w:rPrChange w:id="1690" w:author="matheus" w:date="2011-07-25T13:04:00Z">
            <w:rPr/>
          </w:rPrChange>
        </w:rPr>
        <w:t>A paralaxe de movimento é uma informação resultante de movimento</w:t>
      </w:r>
      <w:r w:rsidR="006C415C" w:rsidRPr="004F3007">
        <w:rPr>
          <w:rFonts w:ascii="Times New Roman" w:hAnsi="Times New Roman" w:cs="Times New Roman"/>
          <w:sz w:val="24"/>
          <w:szCs w:val="24"/>
          <w:rPrChange w:id="1691" w:author="matheus" w:date="2011-07-25T13:04:00Z">
            <w:rPr/>
          </w:rPrChange>
        </w:rPr>
        <w:t>, também passando a ideia de</w:t>
      </w:r>
      <w:r w:rsidRPr="004F3007">
        <w:rPr>
          <w:rFonts w:ascii="Times New Roman" w:hAnsi="Times New Roman" w:cs="Times New Roman"/>
          <w:sz w:val="24"/>
          <w:szCs w:val="24"/>
          <w:rPrChange w:id="1692" w:author="matheus" w:date="2011-07-25T13:04:00Z">
            <w:rPr/>
          </w:rPrChange>
        </w:rPr>
        <w:t xml:space="preserve"> distância entre objetos. Observamos este fenômeno quando, por exemplo, dentro de um carro em movimento vemos objetos que se encontram mais próximos</w:t>
      </w:r>
      <w:r w:rsidR="00621695" w:rsidRPr="004F3007">
        <w:rPr>
          <w:rFonts w:ascii="Times New Roman" w:hAnsi="Times New Roman" w:cs="Times New Roman"/>
          <w:sz w:val="24"/>
          <w:szCs w:val="24"/>
          <w:rPrChange w:id="1693" w:author="matheus" w:date="2011-07-25T13:04:00Z">
            <w:rPr/>
          </w:rPrChange>
        </w:rPr>
        <w:t xml:space="preserve"> </w:t>
      </w:r>
      <w:r w:rsidRPr="004F3007">
        <w:rPr>
          <w:rFonts w:ascii="Times New Roman" w:hAnsi="Times New Roman" w:cs="Times New Roman"/>
          <w:sz w:val="24"/>
          <w:szCs w:val="24"/>
          <w:rPrChange w:id="1694" w:author="matheus" w:date="2011-07-25T13:04:00Z">
            <w:rPr/>
          </w:rPrChange>
        </w:rPr>
        <w:t>(uma cerca, por exemplo) parecendo se mover mais rápido do que objetos que se encontram mais distantes (árvores no horizonte).</w:t>
      </w:r>
    </w:p>
    <w:p w:rsidR="00D66CF1" w:rsidRPr="002A3B9F" w:rsidRDefault="002A3B9F">
      <w:pPr>
        <w:pStyle w:val="Ttulo3"/>
        <w:numPr>
          <w:ilvl w:val="2"/>
          <w:numId w:val="6"/>
        </w:numPr>
        <w:spacing w:before="851" w:after="567" w:line="240" w:lineRule="auto"/>
        <w:ind w:left="0" w:firstLine="0"/>
        <w:rPr>
          <w:ins w:id="1695" w:author="matheus" w:date="2011-07-25T13:35:00Z"/>
          <w:rFonts w:ascii="Arial" w:hAnsi="Arial" w:cs="Arial"/>
          <w:b w:val="0"/>
          <w:color w:val="auto"/>
          <w:sz w:val="28"/>
          <w:szCs w:val="28"/>
          <w:rPrChange w:id="1696" w:author="matheus" w:date="2011-07-25T14:23:00Z">
            <w:rPr>
              <w:ins w:id="1697" w:author="matheus" w:date="2011-07-25T13:35:00Z"/>
              <w:rFonts w:ascii="Times New Roman" w:hAnsi="Times New Roman" w:cs="Times New Roman"/>
              <w:color w:val="auto"/>
              <w:sz w:val="28"/>
              <w:szCs w:val="28"/>
            </w:rPr>
          </w:rPrChange>
        </w:rPr>
        <w:pPrChange w:id="1698" w:author="matheus" w:date="2011-07-25T14:09:00Z">
          <w:pPr>
            <w:pStyle w:val="Ttulo3"/>
            <w:numPr>
              <w:ilvl w:val="2"/>
              <w:numId w:val="3"/>
            </w:numPr>
            <w:ind w:left="1224" w:hanging="504"/>
          </w:pPr>
        </w:pPrChange>
      </w:pPr>
      <w:ins w:id="1699" w:author="matheus" w:date="2011-07-25T14:23:00Z">
        <w:r>
          <w:rPr>
            <w:rFonts w:ascii="Arial" w:hAnsi="Arial" w:cs="Arial"/>
            <w:b w:val="0"/>
            <w:color w:val="auto"/>
            <w:sz w:val="28"/>
            <w:szCs w:val="28"/>
          </w:rPr>
          <w:t xml:space="preserve"> </w:t>
        </w:r>
      </w:ins>
      <w:bookmarkStart w:id="1700" w:name="_Toc299441121"/>
      <w:r w:rsidR="00D66CF1" w:rsidRPr="002A3B9F">
        <w:rPr>
          <w:rFonts w:ascii="Arial" w:hAnsi="Arial" w:cs="Arial"/>
          <w:b w:val="0"/>
          <w:color w:val="auto"/>
          <w:sz w:val="28"/>
          <w:szCs w:val="28"/>
          <w:rPrChange w:id="1701" w:author="matheus" w:date="2011-07-25T14:23:00Z">
            <w:rPr/>
          </w:rPrChange>
        </w:rPr>
        <w:t xml:space="preserve">Informações </w:t>
      </w:r>
      <w:r w:rsidR="0022553E" w:rsidRPr="002A3B9F">
        <w:rPr>
          <w:rFonts w:ascii="Arial" w:hAnsi="Arial" w:cs="Arial"/>
          <w:b w:val="0"/>
          <w:color w:val="auto"/>
          <w:sz w:val="28"/>
          <w:szCs w:val="28"/>
          <w:rPrChange w:id="1702" w:author="matheus" w:date="2011-07-25T14:23:00Z">
            <w:rPr/>
          </w:rPrChange>
        </w:rPr>
        <w:t>o</w:t>
      </w:r>
      <w:r w:rsidR="00D66CF1" w:rsidRPr="002A3B9F">
        <w:rPr>
          <w:rFonts w:ascii="Arial" w:hAnsi="Arial" w:cs="Arial"/>
          <w:b w:val="0"/>
          <w:color w:val="auto"/>
          <w:sz w:val="28"/>
          <w:szCs w:val="28"/>
          <w:rPrChange w:id="1703" w:author="matheus" w:date="2011-07-25T14:23:00Z">
            <w:rPr/>
          </w:rPrChange>
        </w:rPr>
        <w:t>culo-motoras</w:t>
      </w:r>
      <w:bookmarkEnd w:id="1700"/>
    </w:p>
    <w:p w:rsidR="00AC1C69" w:rsidRPr="000C196A" w:rsidDel="00E913B3" w:rsidRDefault="00AC1C69">
      <w:pPr>
        <w:spacing w:after="0" w:line="360" w:lineRule="auto"/>
        <w:rPr>
          <w:del w:id="1704" w:author="matheus" w:date="2011-07-25T14:06:00Z"/>
        </w:rPr>
        <w:pPrChange w:id="1705" w:author="matheus" w:date="2011-07-25T13:35:00Z">
          <w:pPr>
            <w:pStyle w:val="Ttulo3"/>
            <w:numPr>
              <w:ilvl w:val="2"/>
              <w:numId w:val="3"/>
            </w:numPr>
            <w:ind w:left="1224" w:hanging="504"/>
          </w:pPr>
        </w:pPrChange>
      </w:pPr>
    </w:p>
    <w:p w:rsidR="000B4971" w:rsidRPr="004F3007" w:rsidRDefault="000B4971">
      <w:pPr>
        <w:pStyle w:val="PargrafodaLista"/>
        <w:spacing w:after="0" w:line="360" w:lineRule="auto"/>
        <w:ind w:left="0" w:firstLine="567"/>
        <w:jc w:val="both"/>
        <w:rPr>
          <w:rFonts w:ascii="Times New Roman" w:hAnsi="Times New Roman" w:cs="Times New Roman"/>
          <w:sz w:val="24"/>
          <w:szCs w:val="24"/>
          <w:rPrChange w:id="1706" w:author="matheus" w:date="2011-07-25T13:04:00Z">
            <w:rPr/>
          </w:rPrChange>
        </w:rPr>
        <w:pPrChange w:id="1707"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708" w:author="matheus" w:date="2011-07-25T13:04:00Z">
            <w:rPr/>
          </w:rPrChange>
        </w:rPr>
        <w:t>As informações vistas na Seção 2.1.1 podem ser reproduzidas em imagens no papel</w:t>
      </w:r>
      <w:r w:rsidR="002F5BF0" w:rsidRPr="004F3007">
        <w:rPr>
          <w:rFonts w:ascii="Times New Roman" w:hAnsi="Times New Roman" w:cs="Times New Roman"/>
          <w:sz w:val="24"/>
          <w:szCs w:val="24"/>
          <w:rPrChange w:id="1709" w:author="matheus" w:date="2011-07-25T13:04:00Z">
            <w:rPr/>
          </w:rPrChange>
        </w:rPr>
        <w:t>, sendo então capturadas e formada na retina dos olhos.</w:t>
      </w:r>
      <w:r w:rsidRPr="004F3007">
        <w:rPr>
          <w:rFonts w:ascii="Times New Roman" w:hAnsi="Times New Roman" w:cs="Times New Roman"/>
          <w:sz w:val="24"/>
          <w:szCs w:val="24"/>
          <w:rPrChange w:id="1710" w:author="matheus" w:date="2011-07-25T13:04:00Z">
            <w:rPr/>
          </w:rPrChange>
        </w:rPr>
        <w:t xml:space="preserve"> </w:t>
      </w:r>
      <w:r w:rsidR="002F5BF0" w:rsidRPr="004F3007">
        <w:rPr>
          <w:rFonts w:ascii="Times New Roman" w:hAnsi="Times New Roman" w:cs="Times New Roman"/>
          <w:sz w:val="24"/>
          <w:szCs w:val="24"/>
          <w:rPrChange w:id="1711" w:author="matheus" w:date="2011-07-25T13:04:00Z">
            <w:rPr/>
          </w:rPrChange>
        </w:rPr>
        <w:t>J</w:t>
      </w:r>
      <w:r w:rsidRPr="004F3007">
        <w:rPr>
          <w:rFonts w:ascii="Times New Roman" w:hAnsi="Times New Roman" w:cs="Times New Roman"/>
          <w:sz w:val="24"/>
          <w:szCs w:val="24"/>
          <w:rPrChange w:id="1712" w:author="matheus" w:date="2011-07-25T13:04:00Z">
            <w:rPr/>
          </w:rPrChange>
        </w:rPr>
        <w:t xml:space="preserve">á as oculo-motoras </w:t>
      </w:r>
      <w:r w:rsidR="00335384" w:rsidRPr="004F3007">
        <w:rPr>
          <w:rFonts w:ascii="Times New Roman" w:hAnsi="Times New Roman" w:cs="Times New Roman"/>
          <w:sz w:val="24"/>
          <w:szCs w:val="24"/>
          <w:rPrChange w:id="1713" w:author="matheus" w:date="2011-07-25T13:04:00Z">
            <w:rPr/>
          </w:rPrChange>
        </w:rPr>
        <w:t>estão ligadas</w:t>
      </w:r>
      <w:r w:rsidRPr="004F3007">
        <w:rPr>
          <w:rFonts w:ascii="Times New Roman" w:hAnsi="Times New Roman" w:cs="Times New Roman"/>
          <w:sz w:val="24"/>
          <w:szCs w:val="24"/>
          <w:rPrChange w:id="1714" w:author="matheus" w:date="2011-07-25T13:04:00Z">
            <w:rPr/>
          </w:rPrChange>
        </w:rPr>
        <w:t xml:space="preserve"> </w:t>
      </w:r>
      <w:r w:rsidR="00267F13" w:rsidRPr="004F3007">
        <w:rPr>
          <w:rFonts w:ascii="Times New Roman" w:hAnsi="Times New Roman" w:cs="Times New Roman"/>
          <w:sz w:val="24"/>
          <w:szCs w:val="24"/>
          <w:rPrChange w:id="1715" w:author="matheus" w:date="2011-07-25T13:04:00Z">
            <w:rPr/>
          </w:rPrChange>
        </w:rPr>
        <w:t>a</w:t>
      </w:r>
      <w:r w:rsidRPr="004F3007">
        <w:rPr>
          <w:rFonts w:ascii="Times New Roman" w:hAnsi="Times New Roman" w:cs="Times New Roman"/>
          <w:sz w:val="24"/>
          <w:szCs w:val="24"/>
          <w:rPrChange w:id="1716" w:author="matheus" w:date="2011-07-25T13:04:00Z">
            <w:rPr/>
          </w:rPrChange>
        </w:rPr>
        <w:t xml:space="preserve"> aspectos fisiológicos</w:t>
      </w:r>
      <w:r w:rsidR="00335384" w:rsidRPr="004F3007">
        <w:rPr>
          <w:rFonts w:ascii="Times New Roman" w:hAnsi="Times New Roman" w:cs="Times New Roman"/>
          <w:sz w:val="24"/>
          <w:szCs w:val="24"/>
          <w:rPrChange w:id="1717" w:author="matheus" w:date="2011-07-25T13:04:00Z">
            <w:rPr/>
          </w:rPrChange>
        </w:rPr>
        <w:t>, não sendo reproduzíveis em pap</w:t>
      </w:r>
      <w:r w:rsidR="00267F13" w:rsidRPr="004F3007">
        <w:rPr>
          <w:rFonts w:ascii="Times New Roman" w:hAnsi="Times New Roman" w:cs="Times New Roman"/>
          <w:sz w:val="24"/>
          <w:szCs w:val="24"/>
          <w:rPrChange w:id="1718" w:author="matheus" w:date="2011-07-25T13:04:00Z">
            <w:rPr/>
          </w:rPrChange>
        </w:rPr>
        <w:t>e</w:t>
      </w:r>
      <w:r w:rsidR="00335384" w:rsidRPr="004F3007">
        <w:rPr>
          <w:rFonts w:ascii="Times New Roman" w:hAnsi="Times New Roman" w:cs="Times New Roman"/>
          <w:sz w:val="24"/>
          <w:szCs w:val="24"/>
          <w:rPrChange w:id="1719" w:author="matheus" w:date="2011-07-25T13:04:00Z">
            <w:rPr/>
          </w:rPrChange>
        </w:rPr>
        <w:t>l</w:t>
      </w:r>
      <w:r w:rsidRPr="004F3007">
        <w:rPr>
          <w:rFonts w:ascii="Times New Roman" w:hAnsi="Times New Roman" w:cs="Times New Roman"/>
          <w:sz w:val="24"/>
          <w:szCs w:val="24"/>
          <w:rPrChange w:id="1720" w:author="matheus" w:date="2011-07-25T13:04:00Z">
            <w:rPr/>
          </w:rPrChange>
        </w:rPr>
        <w:t xml:space="preserve">. Elas são </w:t>
      </w:r>
      <w:r w:rsidR="00F769D2" w:rsidRPr="004F3007">
        <w:rPr>
          <w:rFonts w:ascii="Times New Roman" w:hAnsi="Times New Roman" w:cs="Times New Roman"/>
          <w:sz w:val="24"/>
          <w:szCs w:val="24"/>
          <w:rPrChange w:id="1721" w:author="matheus" w:date="2011-07-25T13:04:00Z">
            <w:rPr/>
          </w:rPrChange>
        </w:rPr>
        <w:t>geradas</w:t>
      </w:r>
      <w:r w:rsidRPr="004F3007">
        <w:rPr>
          <w:rFonts w:ascii="Times New Roman" w:hAnsi="Times New Roman" w:cs="Times New Roman"/>
          <w:sz w:val="24"/>
          <w:szCs w:val="24"/>
          <w:rPrChange w:id="1722" w:author="matheus" w:date="2011-07-25T13:04:00Z">
            <w:rPr/>
          </w:rPrChange>
        </w:rPr>
        <w:t xml:space="preserve"> de acordo com o relaxamento e contração dos músculos envolvidos </w:t>
      </w:r>
      <w:r w:rsidR="00521349" w:rsidRPr="004F3007">
        <w:rPr>
          <w:rFonts w:ascii="Times New Roman" w:hAnsi="Times New Roman" w:cs="Times New Roman"/>
          <w:sz w:val="24"/>
          <w:szCs w:val="24"/>
          <w:rPrChange w:id="1723" w:author="matheus" w:date="2011-07-25T13:04:00Z">
            <w:rPr/>
          </w:rPrChange>
        </w:rPr>
        <w:t xml:space="preserve">no movimento do globo ocular, sendo </w:t>
      </w:r>
      <w:r w:rsidRPr="004F3007">
        <w:rPr>
          <w:rFonts w:ascii="Times New Roman" w:hAnsi="Times New Roman" w:cs="Times New Roman"/>
          <w:sz w:val="24"/>
          <w:szCs w:val="24"/>
          <w:rPrChange w:id="1724" w:author="matheus" w:date="2011-07-25T13:04:00Z">
            <w:rPr/>
          </w:rPrChange>
        </w:rPr>
        <w:t>interpretadas pelo cérebro para relacionar a distância e profundidade entre objetos. Temos dois tipos: a acomodação e a convergência.</w:t>
      </w:r>
    </w:p>
    <w:p w:rsidR="000B4971" w:rsidRPr="004F3007" w:rsidRDefault="00521349">
      <w:pPr>
        <w:pStyle w:val="PargrafodaLista"/>
        <w:spacing w:after="0" w:line="360" w:lineRule="auto"/>
        <w:ind w:left="0" w:firstLine="567"/>
        <w:jc w:val="both"/>
        <w:rPr>
          <w:rFonts w:ascii="Times New Roman" w:hAnsi="Times New Roman" w:cs="Times New Roman"/>
          <w:sz w:val="24"/>
          <w:szCs w:val="24"/>
          <w:rPrChange w:id="1725" w:author="matheus" w:date="2011-07-25T13:04:00Z">
            <w:rPr/>
          </w:rPrChange>
        </w:rPr>
        <w:pPrChange w:id="1726"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727" w:author="matheus" w:date="2011-07-25T13:04:00Z">
            <w:rPr/>
          </w:rPrChange>
        </w:rPr>
        <w:t>A acomodação está</w:t>
      </w:r>
      <w:r w:rsidR="000B4971" w:rsidRPr="004F3007">
        <w:rPr>
          <w:rFonts w:ascii="Times New Roman" w:hAnsi="Times New Roman" w:cs="Times New Roman"/>
          <w:sz w:val="24"/>
          <w:szCs w:val="24"/>
          <w:rPrChange w:id="1728" w:author="matheus" w:date="2011-07-25T13:04:00Z">
            <w:rPr/>
          </w:rPrChange>
        </w:rPr>
        <w:t xml:space="preserve"> relacionada às contrações musculares envolvidas para mudar o formato do cristalino, com o objetivo de alterar o foco nas imagens. Consegue-se obter informação sobre a distância entre objetos, de acordo com o esforço muscular envolvido para alterar o foco.</w:t>
      </w:r>
    </w:p>
    <w:p w:rsidR="000B4971" w:rsidDel="000C196A" w:rsidRDefault="000B4971">
      <w:pPr>
        <w:pStyle w:val="PargrafodaLista"/>
        <w:spacing w:after="0" w:line="360" w:lineRule="auto"/>
        <w:ind w:left="0" w:firstLine="567"/>
        <w:jc w:val="both"/>
        <w:rPr>
          <w:ins w:id="1729" w:author="matheus" w:date="2011-07-25T13:36:00Z"/>
          <w:del w:id="1730" w:author="Matheus Zingarelli" w:date="2011-07-26T10:57:00Z"/>
          <w:rFonts w:ascii="Times New Roman" w:hAnsi="Times New Roman" w:cs="Times New Roman"/>
          <w:sz w:val="24"/>
          <w:szCs w:val="24"/>
        </w:rPr>
        <w:pPrChange w:id="1731"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732" w:author="matheus" w:date="2011-07-25T13:04:00Z">
            <w:rPr/>
          </w:rPrChange>
        </w:rPr>
        <w:t>Cada olho produz uma imagem diferente do que está sendo visto, porém, conseguimos fazer com que um objeto seja visto na mesma posição em ambos os olhos se focarmos nele. Para isso, ele deve se encontrar em um mesmo ponto para os dois olhos, chamado de ponto de convergência. De acordo com a distância em que se encontra o objeto, devemos alterar nosso ponto de convergência. O ângulo formado na movimentação dos olhos em torno do seu eixo vertical para esse ponto de convergência nos dá a informação da distância do objeto.</w:t>
      </w:r>
      <w:r w:rsidR="0077043F" w:rsidRPr="004F3007">
        <w:rPr>
          <w:rFonts w:ascii="Times New Roman" w:hAnsi="Times New Roman" w:cs="Times New Roman"/>
          <w:sz w:val="24"/>
          <w:szCs w:val="24"/>
          <w:rPrChange w:id="1733" w:author="matheus" w:date="2011-07-25T13:04:00Z">
            <w:rPr/>
          </w:rPrChange>
        </w:rPr>
        <w:t xml:space="preserve"> Tanto a acomodação quanto a convergência são reproduzidas artificialmente por máquinas de captura como câmeras e filmadoras digitais, quando se altera o foco.</w:t>
      </w:r>
    </w:p>
    <w:p w:rsidR="00AC1C69" w:rsidDel="000C196A" w:rsidRDefault="00AC1C69">
      <w:pPr>
        <w:pStyle w:val="PargrafodaLista"/>
        <w:spacing w:after="0" w:line="360" w:lineRule="auto"/>
        <w:ind w:left="0" w:firstLine="567"/>
        <w:jc w:val="both"/>
        <w:rPr>
          <w:ins w:id="1734" w:author="matheus" w:date="2011-07-25T13:36:00Z"/>
          <w:del w:id="1735" w:author="Matheus Zingarelli" w:date="2011-07-26T10:57:00Z"/>
          <w:rFonts w:ascii="Times New Roman" w:hAnsi="Times New Roman" w:cs="Times New Roman"/>
          <w:sz w:val="24"/>
          <w:szCs w:val="24"/>
        </w:rPr>
        <w:pPrChange w:id="1736" w:author="matheus" w:date="2011-07-25T13:36:00Z">
          <w:pPr>
            <w:pStyle w:val="PargrafodaLista"/>
            <w:spacing w:line="360" w:lineRule="auto"/>
            <w:ind w:left="1224" w:firstLine="192"/>
            <w:jc w:val="both"/>
          </w:pPr>
        </w:pPrChange>
      </w:pPr>
    </w:p>
    <w:p w:rsidR="00AC1C69" w:rsidRPr="004F3007" w:rsidRDefault="00AC1C69">
      <w:pPr>
        <w:pStyle w:val="PargrafodaLista"/>
        <w:spacing w:after="0" w:line="360" w:lineRule="auto"/>
        <w:ind w:left="0" w:firstLine="567"/>
        <w:jc w:val="both"/>
        <w:rPr>
          <w:rFonts w:ascii="Times New Roman" w:hAnsi="Times New Roman" w:cs="Times New Roman"/>
          <w:sz w:val="24"/>
          <w:szCs w:val="24"/>
          <w:rPrChange w:id="1737" w:author="matheus" w:date="2011-07-25T13:04:00Z">
            <w:rPr/>
          </w:rPrChange>
        </w:rPr>
        <w:pPrChange w:id="1738" w:author="matheus" w:date="2011-07-25T13:36:00Z">
          <w:pPr>
            <w:pStyle w:val="PargrafodaLista"/>
            <w:spacing w:line="360" w:lineRule="auto"/>
            <w:ind w:left="1224" w:firstLine="192"/>
            <w:jc w:val="both"/>
          </w:pPr>
        </w:pPrChange>
      </w:pPr>
    </w:p>
    <w:p w:rsidR="00D66CF1" w:rsidRPr="002A3B9F" w:rsidRDefault="002A3B9F">
      <w:pPr>
        <w:pStyle w:val="Ttulo3"/>
        <w:numPr>
          <w:ilvl w:val="2"/>
          <w:numId w:val="6"/>
        </w:numPr>
        <w:spacing w:before="851" w:after="567" w:line="240" w:lineRule="auto"/>
        <w:ind w:left="0" w:firstLine="0"/>
        <w:rPr>
          <w:ins w:id="1739" w:author="matheus" w:date="2011-07-25T13:36:00Z"/>
          <w:rFonts w:ascii="Arial" w:hAnsi="Arial" w:cs="Arial"/>
          <w:b w:val="0"/>
          <w:color w:val="auto"/>
          <w:sz w:val="28"/>
          <w:szCs w:val="28"/>
          <w:rPrChange w:id="1740" w:author="matheus" w:date="2011-07-25T14:23:00Z">
            <w:rPr>
              <w:ins w:id="1741" w:author="matheus" w:date="2011-07-25T13:36:00Z"/>
              <w:rFonts w:ascii="Times New Roman" w:hAnsi="Times New Roman" w:cs="Times New Roman"/>
              <w:color w:val="auto"/>
              <w:sz w:val="28"/>
              <w:szCs w:val="28"/>
            </w:rPr>
          </w:rPrChange>
        </w:rPr>
        <w:pPrChange w:id="1742" w:author="matheus" w:date="2011-07-25T14:09:00Z">
          <w:pPr>
            <w:pStyle w:val="Ttulo3"/>
            <w:numPr>
              <w:ilvl w:val="2"/>
              <w:numId w:val="3"/>
            </w:numPr>
            <w:spacing w:line="360" w:lineRule="auto"/>
            <w:ind w:left="1224" w:hanging="504"/>
          </w:pPr>
        </w:pPrChange>
      </w:pPr>
      <w:ins w:id="1743" w:author="matheus" w:date="2011-07-25T14:23:00Z">
        <w:r>
          <w:rPr>
            <w:rFonts w:ascii="Arial" w:hAnsi="Arial" w:cs="Arial"/>
            <w:b w:val="0"/>
            <w:color w:val="auto"/>
            <w:sz w:val="28"/>
            <w:szCs w:val="28"/>
          </w:rPr>
          <w:lastRenderedPageBreak/>
          <w:t xml:space="preserve"> </w:t>
        </w:r>
      </w:ins>
      <w:bookmarkStart w:id="1744" w:name="_Toc299441122"/>
      <w:r w:rsidR="00D66CF1" w:rsidRPr="002A3B9F">
        <w:rPr>
          <w:rFonts w:ascii="Arial" w:hAnsi="Arial" w:cs="Arial"/>
          <w:b w:val="0"/>
          <w:color w:val="auto"/>
          <w:sz w:val="28"/>
          <w:szCs w:val="28"/>
          <w:rPrChange w:id="1745" w:author="matheus" w:date="2011-07-25T14:23:00Z">
            <w:rPr/>
          </w:rPrChange>
        </w:rPr>
        <w:t xml:space="preserve">Informações </w:t>
      </w:r>
      <w:r w:rsidR="0022553E" w:rsidRPr="002A3B9F">
        <w:rPr>
          <w:rFonts w:ascii="Arial" w:hAnsi="Arial" w:cs="Arial"/>
          <w:b w:val="0"/>
          <w:color w:val="auto"/>
          <w:sz w:val="28"/>
          <w:szCs w:val="28"/>
          <w:rPrChange w:id="1746" w:author="matheus" w:date="2011-07-25T14:23:00Z">
            <w:rPr/>
          </w:rPrChange>
        </w:rPr>
        <w:t>e</w:t>
      </w:r>
      <w:r w:rsidR="00D66CF1" w:rsidRPr="002A3B9F">
        <w:rPr>
          <w:rFonts w:ascii="Arial" w:hAnsi="Arial" w:cs="Arial"/>
          <w:b w:val="0"/>
          <w:color w:val="auto"/>
          <w:sz w:val="28"/>
          <w:szCs w:val="28"/>
          <w:rPrChange w:id="1747" w:author="matheus" w:date="2011-07-25T14:23:00Z">
            <w:rPr/>
          </w:rPrChange>
        </w:rPr>
        <w:t>stereoscópicas</w:t>
      </w:r>
      <w:bookmarkEnd w:id="1744"/>
    </w:p>
    <w:p w:rsidR="00AC1C69" w:rsidRPr="000C196A" w:rsidDel="00E913B3" w:rsidRDefault="00AC1C69">
      <w:pPr>
        <w:spacing w:after="0" w:line="360" w:lineRule="auto"/>
        <w:rPr>
          <w:del w:id="1748" w:author="matheus" w:date="2011-07-25T14:09:00Z"/>
        </w:rPr>
        <w:pPrChange w:id="1749" w:author="matheus" w:date="2011-07-25T13:36:00Z">
          <w:pPr>
            <w:pStyle w:val="Ttulo3"/>
            <w:numPr>
              <w:ilvl w:val="2"/>
              <w:numId w:val="3"/>
            </w:numPr>
            <w:spacing w:line="360" w:lineRule="auto"/>
            <w:ind w:left="1224" w:hanging="504"/>
          </w:pPr>
        </w:pPrChange>
      </w:pPr>
    </w:p>
    <w:p w:rsidR="002105A0" w:rsidRPr="004F3007" w:rsidRDefault="002105A0">
      <w:pPr>
        <w:pStyle w:val="PargrafodaLista"/>
        <w:spacing w:after="0" w:line="360" w:lineRule="auto"/>
        <w:ind w:left="0" w:firstLine="567"/>
        <w:jc w:val="both"/>
        <w:rPr>
          <w:rFonts w:ascii="Times New Roman" w:hAnsi="Times New Roman" w:cs="Times New Roman"/>
          <w:sz w:val="24"/>
          <w:szCs w:val="24"/>
          <w:rPrChange w:id="1750" w:author="matheus" w:date="2011-07-25T13:04:00Z">
            <w:rPr/>
          </w:rPrChange>
        </w:rPr>
        <w:pPrChange w:id="1751"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752" w:author="matheus" w:date="2011-07-25T13:04:00Z">
            <w:rPr/>
          </w:rPrChange>
        </w:rPr>
        <w:t>Como anteriormente exposto</w:t>
      </w:r>
      <w:r w:rsidR="005D12C0" w:rsidRPr="004F3007">
        <w:rPr>
          <w:rFonts w:ascii="Times New Roman" w:hAnsi="Times New Roman" w:cs="Times New Roman"/>
          <w:sz w:val="24"/>
          <w:szCs w:val="24"/>
          <w:rPrChange w:id="1753" w:author="matheus" w:date="2011-07-25T13:04:00Z">
            <w:rPr/>
          </w:rPrChange>
        </w:rPr>
        <w:t>,</w:t>
      </w:r>
      <w:r w:rsidRPr="004F3007">
        <w:rPr>
          <w:rFonts w:ascii="Times New Roman" w:hAnsi="Times New Roman" w:cs="Times New Roman"/>
          <w:sz w:val="24"/>
          <w:szCs w:val="24"/>
          <w:rPrChange w:id="1754" w:author="matheus" w:date="2011-07-25T13:04:00Z">
            <w:rPr/>
          </w:rPrChange>
        </w:rPr>
        <w:t xml:space="preserve"> cada olho </w:t>
      </w:r>
      <w:r w:rsidR="005D12C0" w:rsidRPr="004F3007">
        <w:rPr>
          <w:rFonts w:ascii="Times New Roman" w:hAnsi="Times New Roman" w:cs="Times New Roman"/>
          <w:sz w:val="24"/>
          <w:szCs w:val="24"/>
          <w:rPrChange w:id="1755" w:author="matheus" w:date="2011-07-25T13:04:00Z">
            <w:rPr/>
          </w:rPrChange>
        </w:rPr>
        <w:t xml:space="preserve">possui uma perspectiva diferente do que se está sendo observado devido à </w:t>
      </w:r>
      <w:r w:rsidRPr="004F3007">
        <w:rPr>
          <w:rFonts w:ascii="Times New Roman" w:hAnsi="Times New Roman" w:cs="Times New Roman"/>
          <w:sz w:val="24"/>
          <w:szCs w:val="24"/>
          <w:rPrChange w:id="1756" w:author="matheus" w:date="2011-07-25T13:04:00Z">
            <w:rPr/>
          </w:rPrChange>
        </w:rPr>
        <w:t xml:space="preserve">disparidade binocular. Cabe ao cérebro se encarregar de retirar as informações das distâncias relativas dos objetos e de interpretar essas duas </w:t>
      </w:r>
      <w:r w:rsidR="006B4DA5" w:rsidRPr="004F3007">
        <w:rPr>
          <w:rFonts w:ascii="Times New Roman" w:hAnsi="Times New Roman" w:cs="Times New Roman"/>
          <w:sz w:val="24"/>
          <w:szCs w:val="24"/>
          <w:rPrChange w:id="1757" w:author="matheus" w:date="2011-07-25T13:04:00Z">
            <w:rPr/>
          </w:rPrChange>
        </w:rPr>
        <w:t>perspectivas</w:t>
      </w:r>
      <w:r w:rsidRPr="004F3007">
        <w:rPr>
          <w:rFonts w:ascii="Times New Roman" w:hAnsi="Times New Roman" w:cs="Times New Roman"/>
          <w:sz w:val="24"/>
          <w:szCs w:val="24"/>
          <w:rPrChange w:id="1758" w:author="matheus" w:date="2011-07-25T13:04:00Z">
            <w:rPr/>
          </w:rPrChange>
        </w:rPr>
        <w:t xml:space="preserve"> resultando na </w:t>
      </w:r>
      <w:r w:rsidR="005D12C0" w:rsidRPr="004F3007">
        <w:rPr>
          <w:rFonts w:ascii="Times New Roman" w:hAnsi="Times New Roman" w:cs="Times New Roman"/>
          <w:sz w:val="24"/>
          <w:szCs w:val="24"/>
          <w:rPrChange w:id="1759" w:author="matheus" w:date="2011-07-25T13:04:00Z">
            <w:rPr/>
          </w:rPrChange>
        </w:rPr>
        <w:t>fusão em</w:t>
      </w:r>
      <w:r w:rsidRPr="004F3007">
        <w:rPr>
          <w:rFonts w:ascii="Times New Roman" w:hAnsi="Times New Roman" w:cs="Times New Roman"/>
          <w:sz w:val="24"/>
          <w:szCs w:val="24"/>
          <w:rPrChange w:id="1760" w:author="matheus" w:date="2011-07-25T13:04:00Z">
            <w:rPr/>
          </w:rPrChange>
        </w:rPr>
        <w:t xml:space="preserve"> uma única. As técnicas </w:t>
      </w:r>
      <w:r w:rsidR="00EE5559" w:rsidRPr="004F3007">
        <w:rPr>
          <w:rFonts w:ascii="Times New Roman" w:hAnsi="Times New Roman" w:cs="Times New Roman"/>
          <w:sz w:val="24"/>
          <w:szCs w:val="24"/>
          <w:rPrChange w:id="1761" w:author="matheus" w:date="2011-07-25T13:04:00Z">
            <w:rPr/>
          </w:rPrChange>
        </w:rPr>
        <w:t>que fornecem</w:t>
      </w:r>
      <w:r w:rsidRPr="004F3007">
        <w:rPr>
          <w:rFonts w:ascii="Times New Roman" w:hAnsi="Times New Roman" w:cs="Times New Roman"/>
          <w:sz w:val="24"/>
          <w:szCs w:val="24"/>
          <w:rPrChange w:id="1762" w:author="matheus" w:date="2011-07-25T13:04:00Z">
            <w:rPr/>
          </w:rPrChange>
        </w:rPr>
        <w:t xml:space="preserve"> imagens diferentes, deslocadas, para cada olho tentando reproduzir esse fenômeno no cérebro são descritas como estereoscópicas e as informações utilizadas são também denominadas estereoscópicas. Destas</w:t>
      </w:r>
      <w:r w:rsidR="00EE5559" w:rsidRPr="004F3007">
        <w:rPr>
          <w:rFonts w:ascii="Times New Roman" w:hAnsi="Times New Roman" w:cs="Times New Roman"/>
          <w:sz w:val="24"/>
          <w:szCs w:val="24"/>
          <w:rPrChange w:id="1763" w:author="matheus" w:date="2011-07-25T13:04:00Z">
            <w:rPr/>
          </w:rPrChange>
        </w:rPr>
        <w:t xml:space="preserve"> informações</w:t>
      </w:r>
      <w:r w:rsidRPr="004F3007">
        <w:rPr>
          <w:rFonts w:ascii="Times New Roman" w:hAnsi="Times New Roman" w:cs="Times New Roman"/>
          <w:sz w:val="24"/>
          <w:szCs w:val="24"/>
          <w:rPrChange w:id="1764" w:author="matheus" w:date="2011-07-25T13:04:00Z">
            <w:rPr/>
          </w:rPrChange>
        </w:rPr>
        <w:t>, as principais são a estereopsia, disparidade e paralaxe.</w:t>
      </w:r>
    </w:p>
    <w:p w:rsidR="002105A0" w:rsidRPr="004F3007" w:rsidDel="000C196A" w:rsidRDefault="002105A0">
      <w:pPr>
        <w:pStyle w:val="PargrafodaLista"/>
        <w:spacing w:after="0" w:line="360" w:lineRule="auto"/>
        <w:ind w:left="0" w:firstLine="567"/>
        <w:jc w:val="both"/>
        <w:rPr>
          <w:del w:id="1765" w:author="Matheus Zingarelli" w:date="2011-07-26T10:57:00Z"/>
          <w:rFonts w:ascii="Times New Roman" w:hAnsi="Times New Roman" w:cs="Times New Roman"/>
          <w:sz w:val="24"/>
          <w:szCs w:val="24"/>
          <w:rPrChange w:id="1766" w:author="matheus" w:date="2011-07-25T13:04:00Z">
            <w:rPr>
              <w:del w:id="1767" w:author="Matheus Zingarelli" w:date="2011-07-26T10:57:00Z"/>
            </w:rPr>
          </w:rPrChange>
        </w:rPr>
        <w:pPrChange w:id="1768"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769" w:author="matheus" w:date="2011-07-25T13:04:00Z">
            <w:rPr/>
          </w:rPrChange>
        </w:rPr>
        <w:t xml:space="preserve">Já </w:t>
      </w:r>
      <w:r w:rsidR="00FA4F2B" w:rsidRPr="004F3007">
        <w:rPr>
          <w:rFonts w:ascii="Times New Roman" w:hAnsi="Times New Roman" w:cs="Times New Roman"/>
          <w:sz w:val="24"/>
          <w:szCs w:val="24"/>
          <w:rPrChange w:id="1770" w:author="matheus" w:date="2011-07-25T13:04:00Z">
            <w:rPr/>
          </w:rPrChange>
        </w:rPr>
        <w:t>mencionada</w:t>
      </w:r>
      <w:r w:rsidRPr="004F3007">
        <w:rPr>
          <w:rFonts w:ascii="Times New Roman" w:hAnsi="Times New Roman" w:cs="Times New Roman"/>
          <w:sz w:val="24"/>
          <w:szCs w:val="24"/>
          <w:rPrChange w:id="1771" w:author="matheus" w:date="2011-07-25T13:04:00Z">
            <w:rPr/>
          </w:rPrChange>
        </w:rPr>
        <w:t xml:space="preserve"> anteriormente, a estereopsia é a responsável pela sensação que temos de profundidade entre os objetos, e é obtida em virtude da disparidade binocular. Dessa forma, o requisito obrigatório para obtermos estereopsia é </w:t>
      </w:r>
      <w:r w:rsidR="008A25CB" w:rsidRPr="004F3007">
        <w:rPr>
          <w:rFonts w:ascii="Times New Roman" w:hAnsi="Times New Roman" w:cs="Times New Roman"/>
          <w:sz w:val="24"/>
          <w:szCs w:val="24"/>
          <w:rPrChange w:id="1772" w:author="matheus" w:date="2011-07-25T13:04:00Z">
            <w:rPr/>
          </w:rPrChange>
        </w:rPr>
        <w:t>a utilização d</w:t>
      </w:r>
      <w:r w:rsidRPr="004F3007">
        <w:rPr>
          <w:rFonts w:ascii="Times New Roman" w:hAnsi="Times New Roman" w:cs="Times New Roman"/>
          <w:sz w:val="24"/>
          <w:szCs w:val="24"/>
          <w:rPrChange w:id="1773" w:author="matheus" w:date="2011-07-25T13:04:00Z">
            <w:rPr/>
          </w:rPrChange>
        </w:rPr>
        <w:t xml:space="preserve">os dois olhos. É com esta informação, em cooperação com as outras informações aqui descritas, que </w:t>
      </w:r>
      <w:r w:rsidR="008A25CB" w:rsidRPr="004F3007">
        <w:rPr>
          <w:rFonts w:ascii="Times New Roman" w:hAnsi="Times New Roman" w:cs="Times New Roman"/>
          <w:sz w:val="24"/>
          <w:szCs w:val="24"/>
          <w:rPrChange w:id="1774" w:author="matheus" w:date="2011-07-25T13:04:00Z">
            <w:rPr/>
          </w:rPrChange>
        </w:rPr>
        <w:t>obtemos a fusão das imagens e percebemos</w:t>
      </w:r>
      <w:r w:rsidRPr="004F3007">
        <w:rPr>
          <w:rFonts w:ascii="Times New Roman" w:hAnsi="Times New Roman" w:cs="Times New Roman"/>
          <w:sz w:val="24"/>
          <w:szCs w:val="24"/>
          <w:rPrChange w:id="1775" w:author="matheus" w:date="2011-07-25T13:04:00Z">
            <w:rPr/>
          </w:rPrChange>
        </w:rPr>
        <w:t xml:space="preserve"> objetos mais próximos ou mais distantes. É ela a explorada em filmes 3D para nos passar a impressão de que objetos estão saltando para fora</w:t>
      </w:r>
      <w:r w:rsidR="0076792D" w:rsidRPr="004F3007">
        <w:rPr>
          <w:rFonts w:ascii="Times New Roman" w:hAnsi="Times New Roman" w:cs="Times New Roman"/>
          <w:sz w:val="24"/>
          <w:szCs w:val="24"/>
          <w:rPrChange w:id="1776" w:author="matheus" w:date="2011-07-25T13:04:00Z">
            <w:rPr/>
          </w:rPrChange>
        </w:rPr>
        <w:t xml:space="preserve"> ou de que a</w:t>
      </w:r>
      <w:r w:rsidRPr="004F3007">
        <w:rPr>
          <w:rFonts w:ascii="Times New Roman" w:hAnsi="Times New Roman" w:cs="Times New Roman"/>
          <w:sz w:val="24"/>
          <w:szCs w:val="24"/>
          <w:rPrChange w:id="1777" w:author="matheus" w:date="2011-07-25T13:04:00Z">
            <w:rPr/>
          </w:rPrChange>
        </w:rPr>
        <w:t xml:space="preserve"> tela</w:t>
      </w:r>
      <w:r w:rsidR="0076792D" w:rsidRPr="004F3007">
        <w:rPr>
          <w:rFonts w:ascii="Times New Roman" w:hAnsi="Times New Roman" w:cs="Times New Roman"/>
          <w:sz w:val="24"/>
          <w:szCs w:val="24"/>
          <w:rPrChange w:id="1778" w:author="matheus" w:date="2011-07-25T13:04:00Z">
            <w:rPr/>
          </w:rPrChange>
        </w:rPr>
        <w:t xml:space="preserve"> parece </w:t>
      </w:r>
      <w:r w:rsidR="00FA4F2B" w:rsidRPr="004F3007">
        <w:rPr>
          <w:rFonts w:ascii="Times New Roman" w:hAnsi="Times New Roman" w:cs="Times New Roman"/>
          <w:sz w:val="24"/>
          <w:szCs w:val="24"/>
          <w:rPrChange w:id="1779" w:author="matheus" w:date="2011-07-25T13:04:00Z">
            <w:rPr/>
          </w:rPrChange>
        </w:rPr>
        <w:t>ser</w:t>
      </w:r>
      <w:r w:rsidR="0076792D" w:rsidRPr="004F3007">
        <w:rPr>
          <w:rFonts w:ascii="Times New Roman" w:hAnsi="Times New Roman" w:cs="Times New Roman"/>
          <w:sz w:val="24"/>
          <w:szCs w:val="24"/>
          <w:rPrChange w:id="1780" w:author="matheus" w:date="2011-07-25T13:04:00Z">
            <w:rPr/>
          </w:rPrChange>
        </w:rPr>
        <w:t xml:space="preserve"> fund</w:t>
      </w:r>
      <w:r w:rsidR="00FA4F2B" w:rsidRPr="004F3007">
        <w:rPr>
          <w:rFonts w:ascii="Times New Roman" w:hAnsi="Times New Roman" w:cs="Times New Roman"/>
          <w:sz w:val="24"/>
          <w:szCs w:val="24"/>
          <w:rPrChange w:id="1781" w:author="matheus" w:date="2011-07-25T13:04:00Z">
            <w:rPr/>
          </w:rPrChange>
        </w:rPr>
        <w:t>a</w:t>
      </w:r>
      <w:r w:rsidRPr="004F3007">
        <w:rPr>
          <w:rFonts w:ascii="Times New Roman" w:hAnsi="Times New Roman" w:cs="Times New Roman"/>
          <w:sz w:val="24"/>
          <w:szCs w:val="24"/>
          <w:rPrChange w:id="1782" w:author="matheus" w:date="2011-07-25T13:04:00Z">
            <w:rPr/>
          </w:rPrChange>
        </w:rPr>
        <w:t>.</w:t>
      </w:r>
    </w:p>
    <w:p w:rsidR="000C196A" w:rsidRDefault="000C196A">
      <w:pPr>
        <w:pStyle w:val="PargrafodaLista"/>
        <w:spacing w:after="0" w:line="360" w:lineRule="auto"/>
        <w:ind w:left="0" w:firstLine="567"/>
        <w:jc w:val="both"/>
        <w:rPr>
          <w:ins w:id="1783" w:author="Matheus Zingarelli" w:date="2011-07-26T10:57:00Z"/>
          <w:rFonts w:ascii="Times New Roman" w:hAnsi="Times New Roman" w:cs="Times New Roman"/>
          <w:sz w:val="24"/>
          <w:szCs w:val="24"/>
        </w:rPr>
        <w:pPrChange w:id="1784" w:author="matheus" w:date="2011-07-25T13:37:00Z">
          <w:pPr>
            <w:pStyle w:val="PargrafodaLista"/>
            <w:spacing w:line="360" w:lineRule="auto"/>
            <w:ind w:left="1224" w:firstLine="192"/>
            <w:jc w:val="both"/>
          </w:pPr>
        </w:pPrChange>
      </w:pPr>
    </w:p>
    <w:p w:rsidR="00F50441" w:rsidRPr="004F3007" w:rsidRDefault="002105A0">
      <w:pPr>
        <w:pStyle w:val="PargrafodaLista"/>
        <w:spacing w:after="0" w:line="360" w:lineRule="auto"/>
        <w:ind w:left="0" w:firstLine="567"/>
        <w:jc w:val="both"/>
        <w:rPr>
          <w:rFonts w:ascii="Times New Roman" w:hAnsi="Times New Roman" w:cs="Times New Roman"/>
          <w:sz w:val="24"/>
          <w:szCs w:val="24"/>
          <w:rPrChange w:id="1785" w:author="matheus" w:date="2011-07-25T13:04:00Z">
            <w:rPr/>
          </w:rPrChange>
        </w:rPr>
        <w:pPrChange w:id="1786"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787" w:author="matheus" w:date="2011-07-25T13:04:00Z">
            <w:rPr/>
          </w:rPrChange>
        </w:rPr>
        <w:lastRenderedPageBreak/>
        <w:t xml:space="preserve">A diferença na distância entre as posições da imagem formada em cada retina em relação ao centro desta </w:t>
      </w:r>
      <w:r w:rsidR="00350E99" w:rsidRPr="004F3007">
        <w:rPr>
          <w:rFonts w:ascii="Times New Roman" w:hAnsi="Times New Roman" w:cs="Times New Roman"/>
          <w:sz w:val="24"/>
          <w:szCs w:val="24"/>
          <w:rPrChange w:id="1788" w:author="matheus" w:date="2011-07-25T13:04:00Z">
            <w:rPr/>
          </w:rPrChange>
        </w:rPr>
        <w:t>é chamada de disparidade. Isso pode ser</w:t>
      </w:r>
      <w:r w:rsidRPr="004F3007">
        <w:rPr>
          <w:rFonts w:ascii="Times New Roman" w:hAnsi="Times New Roman" w:cs="Times New Roman"/>
          <w:sz w:val="24"/>
          <w:szCs w:val="24"/>
          <w:rPrChange w:id="1789" w:author="matheus" w:date="2011-07-25T13:04:00Z">
            <w:rPr/>
          </w:rPrChange>
        </w:rPr>
        <w:t xml:space="preserve"> melhor entendido através do seguinte exemplo</w:t>
      </w:r>
      <w:r w:rsidR="00FA4F2B" w:rsidRPr="004F3007">
        <w:rPr>
          <w:rFonts w:ascii="Times New Roman" w:hAnsi="Times New Roman" w:cs="Times New Roman"/>
          <w:sz w:val="24"/>
          <w:szCs w:val="24"/>
          <w:rPrChange w:id="1790" w:author="matheus" w:date="2011-07-25T13:04:00Z">
            <w:rPr/>
          </w:rPrChange>
        </w:rPr>
        <w:t xml:space="preserve"> ilustrado na </w:t>
      </w:r>
      <w:r w:rsidR="00FA4F2B" w:rsidRPr="004F3007">
        <w:rPr>
          <w:rFonts w:ascii="Times New Roman" w:hAnsi="Times New Roman" w:cs="Times New Roman"/>
          <w:sz w:val="24"/>
          <w:szCs w:val="24"/>
          <w:highlight w:val="yellow"/>
          <w:rPrChange w:id="1791" w:author="matheus" w:date="2011-07-25T13:04:00Z">
            <w:rPr>
              <w:highlight w:val="yellow"/>
            </w:rPr>
          </w:rPrChange>
        </w:rPr>
        <w:t>Figura 1</w:t>
      </w:r>
      <w:r w:rsidRPr="004F3007">
        <w:rPr>
          <w:rFonts w:ascii="Times New Roman" w:hAnsi="Times New Roman" w:cs="Times New Roman"/>
          <w:sz w:val="24"/>
          <w:szCs w:val="24"/>
          <w:rPrChange w:id="1792" w:author="matheus" w:date="2011-07-25T13:04:00Z">
            <w:rPr/>
          </w:rPrChange>
        </w:rPr>
        <w:t xml:space="preserve">: observe um objeto a sua frente e posicione o seu polegar entre seus olhos e o objeto. Quando focalizamos no polegar, ou seja, ele se encontra no ponto de convergência das duas retinas, </w:t>
      </w:r>
      <w:r w:rsidR="007452A9" w:rsidRPr="004F3007">
        <w:rPr>
          <w:rFonts w:ascii="Times New Roman" w:hAnsi="Times New Roman" w:cs="Times New Roman"/>
          <w:sz w:val="24"/>
          <w:szCs w:val="24"/>
          <w:rPrChange w:id="1793" w:author="matheus" w:date="2011-07-25T13:04:00Z">
            <w:rPr/>
          </w:rPrChange>
        </w:rPr>
        <w:t>o objeto</w:t>
      </w:r>
      <w:r w:rsidRPr="004F3007">
        <w:rPr>
          <w:rFonts w:ascii="Times New Roman" w:hAnsi="Times New Roman" w:cs="Times New Roman"/>
          <w:sz w:val="24"/>
          <w:szCs w:val="24"/>
          <w:rPrChange w:id="1794" w:author="matheus" w:date="2011-07-25T13:04:00Z">
            <w:rPr/>
          </w:rPrChange>
        </w:rPr>
        <w:t xml:space="preserve"> fica após o ponto de convergência (mais distante), aparecendo como que duplicado </w:t>
      </w:r>
      <w:r w:rsidRPr="004F3007">
        <w:rPr>
          <w:rFonts w:ascii="Times New Roman" w:hAnsi="Times New Roman" w:cs="Times New Roman"/>
          <w:sz w:val="24"/>
          <w:szCs w:val="24"/>
          <w:highlight w:val="yellow"/>
          <w:rPrChange w:id="1795" w:author="matheus" w:date="2011-07-25T13:04:00Z">
            <w:rPr>
              <w:highlight w:val="yellow"/>
            </w:rPr>
          </w:rPrChange>
        </w:rPr>
        <w:t>(Figura 1 (A))</w:t>
      </w:r>
      <w:r w:rsidRPr="004F3007">
        <w:rPr>
          <w:rFonts w:ascii="Times New Roman" w:hAnsi="Times New Roman" w:cs="Times New Roman"/>
          <w:sz w:val="24"/>
          <w:szCs w:val="24"/>
          <w:rPrChange w:id="1796" w:author="matheus" w:date="2011-07-25T13:04:00Z">
            <w:rPr/>
          </w:rPrChange>
        </w:rPr>
        <w:t>. Isso se dá pelo fato de as imagens fora do ponto de convergência serem formadas em posições diferentes em cada retina. A disparidade é a distância entre</w:t>
      </w:r>
      <w:r w:rsidR="00FA4F2B" w:rsidRPr="004F3007">
        <w:rPr>
          <w:rFonts w:ascii="Times New Roman" w:hAnsi="Times New Roman" w:cs="Times New Roman"/>
          <w:sz w:val="24"/>
          <w:szCs w:val="24"/>
          <w:rPrChange w:id="1797" w:author="matheus" w:date="2011-07-25T13:04:00Z">
            <w:rPr/>
          </w:rPrChange>
        </w:rPr>
        <w:t xml:space="preserve"> os pontos d</w:t>
      </w:r>
      <w:r w:rsidRPr="004F3007">
        <w:rPr>
          <w:rFonts w:ascii="Times New Roman" w:hAnsi="Times New Roman" w:cs="Times New Roman"/>
          <w:sz w:val="24"/>
          <w:szCs w:val="24"/>
          <w:rPrChange w:id="1798" w:author="matheus" w:date="2011-07-25T13:04:00Z">
            <w:rPr/>
          </w:rPrChange>
        </w:rPr>
        <w:t xml:space="preserve">essas duas imagens duplicadas. O mesmo acontece se colocamos o nosso foco no objeto </w:t>
      </w:r>
      <w:r w:rsidRPr="004F3007">
        <w:rPr>
          <w:rFonts w:ascii="Times New Roman" w:hAnsi="Times New Roman" w:cs="Times New Roman"/>
          <w:sz w:val="24"/>
          <w:szCs w:val="24"/>
          <w:highlight w:val="yellow"/>
          <w:rPrChange w:id="1799" w:author="matheus" w:date="2011-07-25T13:04:00Z">
            <w:rPr>
              <w:highlight w:val="yellow"/>
            </w:rPr>
          </w:rPrChange>
        </w:rPr>
        <w:t xml:space="preserve">(Figura 1 </w:t>
      </w:r>
      <w:r w:rsidR="00F50441" w:rsidRPr="004F3007">
        <w:rPr>
          <w:rFonts w:ascii="Times New Roman" w:hAnsi="Times New Roman" w:cs="Times New Roman"/>
          <w:noProof/>
          <w:sz w:val="24"/>
          <w:szCs w:val="24"/>
          <w:lang w:eastAsia="pt-BR"/>
          <w:rPrChange w:id="1800" w:author="Unknown">
            <w:rPr>
              <w:noProof/>
              <w:lang w:eastAsia="pt-BR"/>
            </w:rPr>
          </w:rPrChange>
        </w:rPr>
        <w:drawing>
          <wp:anchor distT="0" distB="0" distL="114300" distR="114300" simplePos="0" relativeHeight="251668480" behindDoc="0" locked="0" layoutInCell="1" allowOverlap="1" wp14:anchorId="2997778C" wp14:editId="32D1EF68">
            <wp:simplePos x="0" y="0"/>
            <wp:positionH relativeFrom="column">
              <wp:posOffset>1482090</wp:posOffset>
            </wp:positionH>
            <wp:positionV relativeFrom="paragraph">
              <wp:posOffset>1068070</wp:posOffset>
            </wp:positionV>
            <wp:extent cx="3342640" cy="2490470"/>
            <wp:effectExtent l="0" t="0" r="0" b="5080"/>
            <wp:wrapTopAndBottom/>
            <wp:docPr id="1026" name="Picture 2" descr="C:\Documents and Settings\Matheus\Desktop\Mestrado\Imagens\dispar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Matheus\Desktop\Mestrado\Imagens\disparidad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2640" cy="2490470"/>
                    </a:xfrm>
                    <a:prstGeom prst="rect">
                      <a:avLst/>
                    </a:prstGeom>
                    <a:noFill/>
                    <a:extLst/>
                  </pic:spPr>
                </pic:pic>
              </a:graphicData>
            </a:graphic>
            <wp14:sizeRelH relativeFrom="page">
              <wp14:pctWidth>0</wp14:pctWidth>
            </wp14:sizeRelH>
            <wp14:sizeRelV relativeFrom="page">
              <wp14:pctHeight>0</wp14:pctHeight>
            </wp14:sizeRelV>
          </wp:anchor>
        </w:drawing>
      </w:r>
      <w:r w:rsidRPr="004F3007">
        <w:rPr>
          <w:rFonts w:ascii="Times New Roman" w:hAnsi="Times New Roman" w:cs="Times New Roman"/>
          <w:sz w:val="24"/>
          <w:szCs w:val="24"/>
          <w:highlight w:val="yellow"/>
          <w:rPrChange w:id="1801" w:author="matheus" w:date="2011-07-25T13:04:00Z">
            <w:rPr>
              <w:highlight w:val="yellow"/>
            </w:rPr>
          </w:rPrChange>
        </w:rPr>
        <w:t>(B))</w:t>
      </w:r>
      <w:r w:rsidRPr="004F3007">
        <w:rPr>
          <w:rFonts w:ascii="Times New Roman" w:hAnsi="Times New Roman" w:cs="Times New Roman"/>
          <w:sz w:val="24"/>
          <w:szCs w:val="24"/>
          <w:rPrChange w:id="1802" w:author="matheus" w:date="2011-07-25T13:04:00Z">
            <w:rPr/>
          </w:rPrChange>
        </w:rPr>
        <w:t>.</w:t>
      </w:r>
    </w:p>
    <w:p w:rsidR="00923FB1" w:rsidRPr="004F3007" w:rsidRDefault="004F3007">
      <w:pPr>
        <w:pStyle w:val="PargrafodaLista"/>
        <w:spacing w:after="0" w:line="360" w:lineRule="auto"/>
        <w:ind w:left="0" w:firstLine="567"/>
        <w:jc w:val="both"/>
        <w:rPr>
          <w:rFonts w:ascii="Times New Roman" w:hAnsi="Times New Roman" w:cs="Times New Roman"/>
          <w:sz w:val="24"/>
          <w:szCs w:val="24"/>
          <w:rPrChange w:id="1803" w:author="matheus" w:date="2011-07-25T13:04:00Z">
            <w:rPr/>
          </w:rPrChange>
        </w:rPr>
        <w:pPrChange w:id="1804" w:author="matheus" w:date="2011-07-25T13:37:00Z">
          <w:pPr>
            <w:pStyle w:val="PargrafodaLista"/>
            <w:spacing w:line="360" w:lineRule="auto"/>
            <w:ind w:left="1224" w:firstLine="192"/>
            <w:jc w:val="both"/>
          </w:pPr>
        </w:pPrChange>
      </w:pPr>
      <w:r w:rsidRPr="004F3007">
        <w:rPr>
          <w:rFonts w:ascii="Times New Roman" w:hAnsi="Times New Roman" w:cs="Times New Roman"/>
          <w:noProof/>
          <w:sz w:val="24"/>
          <w:szCs w:val="24"/>
          <w:lang w:eastAsia="pt-BR"/>
          <w:rPrChange w:id="1805" w:author="Unknown">
            <w:rPr>
              <w:noProof/>
              <w:lang w:eastAsia="pt-BR"/>
            </w:rPr>
          </w:rPrChange>
        </w:rPr>
        <mc:AlternateContent>
          <mc:Choice Requires="wps">
            <w:drawing>
              <wp:anchor distT="0" distB="0" distL="114300" distR="114300" simplePos="0" relativeHeight="251670528" behindDoc="0" locked="0" layoutInCell="1" allowOverlap="1" wp14:anchorId="3ADA2F70" wp14:editId="5F5AC08A">
                <wp:simplePos x="0" y="0"/>
                <wp:positionH relativeFrom="column">
                  <wp:posOffset>758190</wp:posOffset>
                </wp:positionH>
                <wp:positionV relativeFrom="paragraph">
                  <wp:posOffset>-210820</wp:posOffset>
                </wp:positionV>
                <wp:extent cx="5000625" cy="476250"/>
                <wp:effectExtent l="0" t="0" r="9525" b="0"/>
                <wp:wrapTopAndBottom/>
                <wp:docPr id="1162" name="Caixa de texto 1162"/>
                <wp:cNvGraphicFramePr/>
                <a:graphic xmlns:a="http://schemas.openxmlformats.org/drawingml/2006/main">
                  <a:graphicData uri="http://schemas.microsoft.com/office/word/2010/wordprocessingShape">
                    <wps:wsp>
                      <wps:cNvSpPr txBox="1"/>
                      <wps:spPr>
                        <a:xfrm>
                          <a:off x="0" y="0"/>
                          <a:ext cx="5000625" cy="476250"/>
                        </a:xfrm>
                        <a:prstGeom prst="rect">
                          <a:avLst/>
                        </a:prstGeom>
                        <a:solidFill>
                          <a:prstClr val="white"/>
                        </a:solidFill>
                        <a:ln>
                          <a:noFill/>
                        </a:ln>
                        <a:effectLst/>
                      </wps:spPr>
                      <wps:txbx>
                        <w:txbxContent>
                          <w:p w:rsidR="00C71D24" w:rsidRPr="00F50441" w:rsidRDefault="00C71D24" w:rsidP="00F50441">
                            <w:pPr>
                              <w:pStyle w:val="Legenda"/>
                              <w:rPr>
                                <w:rFonts w:eastAsiaTheme="minorHAnsi"/>
                                <w:lang w:val="pt-BR" w:eastAsia="en-US"/>
                              </w:rPr>
                            </w:pPr>
                            <w:bookmarkStart w:id="1806" w:name="_Toc299110707"/>
                            <w:bookmarkStart w:id="1807" w:name="_Toc299110731"/>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1</w:t>
                            </w:r>
                            <w:r>
                              <w:fldChar w:fldCharType="end"/>
                            </w:r>
                            <w:r w:rsidRPr="00F50441">
                              <w:rPr>
                                <w:lang w:val="pt-BR"/>
                              </w:rPr>
                              <w:t xml:space="preserve"> - Exemplo de observância da informação de disparidade (STEREOGRAPHICS, 1997). Em (A), quando focamos nossa visão no dedo polegar, a bandeira </w:t>
                            </w:r>
                            <w:del w:id="1808" w:author="matheus" w:date="2011-07-25T13:08:00Z">
                              <w:r w:rsidRPr="00F50441" w:rsidDel="004F3007">
                                <w:rPr>
                                  <w:lang w:val="pt-BR"/>
                                </w:rPr>
                                <w:delText xml:space="preserve"> </w:delText>
                              </w:r>
                            </w:del>
                            <w:r w:rsidRPr="00F50441">
                              <w:rPr>
                                <w:lang w:val="pt-BR"/>
                              </w:rPr>
                              <w:t xml:space="preserve">aparece  duplicada  ao  fundo.  Em (B), quando </w:t>
                            </w:r>
                            <w:del w:id="1809" w:author="matheus" w:date="2011-07-25T13:08:00Z">
                              <w:r w:rsidRPr="00F50441" w:rsidDel="004F3007">
                                <w:rPr>
                                  <w:lang w:val="pt-BR"/>
                                </w:rPr>
                                <w:delText xml:space="preserve"> </w:delText>
                              </w:r>
                            </w:del>
                            <w:r w:rsidRPr="00F50441">
                              <w:rPr>
                                <w:lang w:val="pt-BR"/>
                              </w:rPr>
                              <w:t>focamos  nosso  olhar  na  bandeira,  o  dedo polegar aparece d</w:t>
                            </w:r>
                            <w:bookmarkEnd w:id="1806"/>
                            <w:bookmarkEnd w:id="1807"/>
                            <w:ins w:id="1810" w:author="matheus" w:date="2011-07-25T13:08:00Z">
                              <w:r>
                                <w:rPr>
                                  <w:lang w:val="pt-BR"/>
                                </w:rPr>
                                <w:t>uplicado</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162" o:spid="_x0000_s1028" type="#_x0000_t202" style="position:absolute;left:0;text-align:left;margin-left:59.7pt;margin-top:-16.6pt;width:393.75pt;height: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" stroked="f">
                <v:textbox inset="0,0,0,0">
                  <w:txbxContent>
                    <w:p w:rsidR="00C71D24" w:rsidRPr="00F50441" w:rsidRDefault="00C71D24" w:rsidP="00F50441">
                      <w:pPr>
                        <w:pStyle w:val="Legenda"/>
                        <w:rPr>
                          <w:rFonts w:eastAsiaTheme="minorHAnsi"/>
                          <w:lang w:val="pt-BR" w:eastAsia="en-US"/>
                        </w:rPr>
                      </w:pPr>
                      <w:bookmarkStart w:id="1811" w:name="_Toc299110707"/>
                      <w:bookmarkStart w:id="1812" w:name="_Toc299110731"/>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1</w:t>
                      </w:r>
                      <w:r>
                        <w:fldChar w:fldCharType="end"/>
                      </w:r>
                      <w:r w:rsidRPr="00F50441">
                        <w:rPr>
                          <w:lang w:val="pt-BR"/>
                        </w:rPr>
                        <w:t xml:space="preserve"> - Exemplo de observância da informação de disparidade (STEREOGRAPHICS, 1997). Em (A), quando focamos nossa visão no dedo polegar, a bandeira </w:t>
                      </w:r>
                      <w:del w:id="1813" w:author="matheus" w:date="2011-07-25T13:08:00Z">
                        <w:r w:rsidRPr="00F50441" w:rsidDel="004F3007">
                          <w:rPr>
                            <w:lang w:val="pt-BR"/>
                          </w:rPr>
                          <w:delText xml:space="preserve"> </w:delText>
                        </w:r>
                      </w:del>
                      <w:r w:rsidRPr="00F50441">
                        <w:rPr>
                          <w:lang w:val="pt-BR"/>
                        </w:rPr>
                        <w:t xml:space="preserve">aparece  duplicada  ao  fundo.  Em (B), quando </w:t>
                      </w:r>
                      <w:del w:id="1814" w:author="matheus" w:date="2011-07-25T13:08:00Z">
                        <w:r w:rsidRPr="00F50441" w:rsidDel="004F3007">
                          <w:rPr>
                            <w:lang w:val="pt-BR"/>
                          </w:rPr>
                          <w:delText xml:space="preserve"> </w:delText>
                        </w:r>
                      </w:del>
                      <w:r w:rsidRPr="00F50441">
                        <w:rPr>
                          <w:lang w:val="pt-BR"/>
                        </w:rPr>
                        <w:t>focamos  nosso  olhar  na  bandeira,  o  dedo polegar aparece d</w:t>
                      </w:r>
                      <w:bookmarkEnd w:id="1811"/>
                      <w:bookmarkEnd w:id="1812"/>
                      <w:ins w:id="1815" w:author="matheus" w:date="2011-07-25T13:08:00Z">
                        <w:r>
                          <w:rPr>
                            <w:lang w:val="pt-BR"/>
                          </w:rPr>
                          <w:t>uplicado</w:t>
                        </w:r>
                      </w:ins>
                    </w:p>
                  </w:txbxContent>
                </v:textbox>
                <w10:wrap type="topAndBottom"/>
              </v:shape>
            </w:pict>
          </mc:Fallback>
        </mc:AlternateContent>
      </w:r>
      <w:r w:rsidR="007452A9" w:rsidRPr="004F3007">
        <w:rPr>
          <w:rFonts w:ascii="Times New Roman" w:hAnsi="Times New Roman" w:cs="Times New Roman"/>
          <w:sz w:val="24"/>
          <w:szCs w:val="24"/>
          <w:rPrChange w:id="1816" w:author="matheus" w:date="2011-07-25T13:04:00Z">
            <w:rPr/>
          </w:rPrChange>
        </w:rPr>
        <w:t>Diretamente ligado ao conceito de disparidade (obtida na imagem formada na retina) temos a paralaxe, que é a distância entre os pontos correspondentes nas imagens projetadas por algum dispositivo para cada olho. Com os valores de paralaxe, é possível dar um ponto de vista diferente de uma mesma imagem para cada olho, tendo como consequência a formação da disparidade, e esta, por conseguinte, produz</w:t>
      </w:r>
      <w:r w:rsidR="0031003A" w:rsidRPr="004F3007">
        <w:rPr>
          <w:rFonts w:ascii="Times New Roman" w:hAnsi="Times New Roman" w:cs="Times New Roman"/>
          <w:sz w:val="24"/>
          <w:szCs w:val="24"/>
          <w:rPrChange w:id="1817" w:author="matheus" w:date="2011-07-25T13:04:00Z">
            <w:rPr/>
          </w:rPrChange>
        </w:rPr>
        <w:t>indo</w:t>
      </w:r>
      <w:r w:rsidR="007452A9" w:rsidRPr="004F3007">
        <w:rPr>
          <w:rFonts w:ascii="Times New Roman" w:hAnsi="Times New Roman" w:cs="Times New Roman"/>
          <w:sz w:val="24"/>
          <w:szCs w:val="24"/>
          <w:rPrChange w:id="1818" w:author="matheus" w:date="2011-07-25T13:04:00Z">
            <w:rPr/>
          </w:rPrChange>
        </w:rPr>
        <w:t xml:space="preserve"> o efeito de estereopsia. Uma maneira fácil de calcular a paralaxe entre dois pontos é sobrepondo uma imagem à outra e medindo a distância entre os mesmos pontos em cada imagem. É por causa da paralaxe que, por exemplo, ao assistirmos um vídeo</w:t>
      </w:r>
      <w:r w:rsidR="00327939" w:rsidRPr="004F3007">
        <w:rPr>
          <w:rFonts w:ascii="Times New Roman" w:hAnsi="Times New Roman" w:cs="Times New Roman"/>
          <w:sz w:val="24"/>
          <w:szCs w:val="24"/>
          <w:rPrChange w:id="1819" w:author="matheus" w:date="2011-07-25T13:04:00Z">
            <w:rPr/>
          </w:rPrChange>
        </w:rPr>
        <w:t xml:space="preserve"> anaglífico sem óculos</w:t>
      </w:r>
      <w:r w:rsidR="00FA4F2B" w:rsidRPr="004F3007">
        <w:rPr>
          <w:rFonts w:ascii="Times New Roman" w:hAnsi="Times New Roman" w:cs="Times New Roman"/>
          <w:sz w:val="24"/>
          <w:szCs w:val="24"/>
          <w:rPrChange w:id="1820" w:author="matheus" w:date="2011-07-25T13:04:00Z">
            <w:rPr/>
          </w:rPrChange>
        </w:rPr>
        <w:t>,</w:t>
      </w:r>
      <w:r w:rsidR="00327939" w:rsidRPr="004F3007">
        <w:rPr>
          <w:rFonts w:ascii="Times New Roman" w:hAnsi="Times New Roman" w:cs="Times New Roman"/>
          <w:sz w:val="24"/>
          <w:szCs w:val="24"/>
          <w:rPrChange w:id="1821" w:author="matheus" w:date="2011-07-25T13:04:00Z">
            <w:rPr/>
          </w:rPrChange>
        </w:rPr>
        <w:t xml:space="preserve"> ele parece estar tremido, com regiões</w:t>
      </w:r>
      <w:r w:rsidR="007452A9" w:rsidRPr="004F3007">
        <w:rPr>
          <w:rFonts w:ascii="Times New Roman" w:hAnsi="Times New Roman" w:cs="Times New Roman"/>
          <w:sz w:val="24"/>
          <w:szCs w:val="24"/>
          <w:rPrChange w:id="1822" w:author="matheus" w:date="2011-07-25T13:04:00Z">
            <w:rPr/>
          </w:rPrChange>
        </w:rPr>
        <w:t xml:space="preserve"> duplicadas e sobrepostas.</w:t>
      </w:r>
    </w:p>
    <w:p w:rsidR="007452A9" w:rsidRDefault="007452A9">
      <w:pPr>
        <w:pStyle w:val="PargrafodaLista"/>
        <w:spacing w:after="0" w:line="360" w:lineRule="auto"/>
        <w:ind w:left="0" w:firstLine="567"/>
        <w:jc w:val="both"/>
        <w:rPr>
          <w:ins w:id="1823" w:author="matheus" w:date="2011-07-25T13:37:00Z"/>
          <w:rFonts w:ascii="Times New Roman" w:hAnsi="Times New Roman" w:cs="Times New Roman"/>
          <w:sz w:val="24"/>
          <w:szCs w:val="24"/>
        </w:rPr>
        <w:pPrChange w:id="182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825" w:author="matheus" w:date="2011-07-25T13:04:00Z">
            <w:rPr/>
          </w:rPrChange>
        </w:rPr>
        <w:t>Podemos classificar a paralaxe em quatro tipos (</w:t>
      </w:r>
      <w:r w:rsidR="00107AF9" w:rsidRPr="004F3007">
        <w:rPr>
          <w:rFonts w:ascii="Times New Roman" w:hAnsi="Times New Roman" w:cs="Times New Roman"/>
          <w:sz w:val="24"/>
          <w:szCs w:val="24"/>
          <w:rPrChange w:id="1826" w:author="matheus" w:date="2011-07-25T13:04:00Z">
            <w:rPr>
              <w:rFonts w:ascii="Times New Roman" w:hAnsi="Times New Roman" w:cs="Times New Roman"/>
              <w:sz w:val="24"/>
              <w:szCs w:val="24"/>
            </w:rPr>
          </w:rPrChange>
        </w:rPr>
        <w:t>STEREOGRAPHICS</w:t>
      </w:r>
      <w:r w:rsidRPr="004F3007">
        <w:rPr>
          <w:rFonts w:ascii="Times New Roman" w:hAnsi="Times New Roman" w:cs="Times New Roman"/>
          <w:sz w:val="24"/>
          <w:szCs w:val="24"/>
          <w:rPrChange w:id="1827" w:author="matheus" w:date="2011-07-25T13:04:00Z">
            <w:rPr/>
          </w:rPrChange>
        </w:rPr>
        <w:t xml:space="preserve">, 1997), os quais afetam a nossa noção de profundidade acerca dos objetos que compõem a imagem: a paralaxe zero (ZPS - </w:t>
      </w:r>
      <w:r w:rsidRPr="004F3007">
        <w:rPr>
          <w:rFonts w:ascii="Times New Roman" w:hAnsi="Times New Roman" w:cs="Times New Roman"/>
          <w:i/>
          <w:sz w:val="24"/>
          <w:szCs w:val="24"/>
          <w:rPrChange w:id="1828" w:author="matheus" w:date="2011-07-25T13:04:00Z">
            <w:rPr>
              <w:i/>
            </w:rPr>
          </w:rPrChange>
        </w:rPr>
        <w:t>Zero Parallax Setting</w:t>
      </w:r>
      <w:r w:rsidRPr="004F3007">
        <w:rPr>
          <w:rFonts w:ascii="Times New Roman" w:hAnsi="Times New Roman" w:cs="Times New Roman"/>
          <w:sz w:val="24"/>
          <w:szCs w:val="24"/>
          <w:rPrChange w:id="1829" w:author="matheus" w:date="2011-07-25T13:04:00Z">
            <w:rPr/>
          </w:rPrChange>
        </w:rPr>
        <w:t>), a positiva, a negativa e a divergente.</w:t>
      </w:r>
      <w:r w:rsidR="00151EF9" w:rsidRPr="004F3007">
        <w:rPr>
          <w:rFonts w:ascii="Times New Roman" w:hAnsi="Times New Roman" w:cs="Times New Roman"/>
          <w:sz w:val="24"/>
          <w:szCs w:val="24"/>
          <w:rPrChange w:id="1830" w:author="matheus" w:date="2011-07-25T13:04:00Z">
            <w:rPr/>
          </w:rPrChange>
        </w:rPr>
        <w:t xml:space="preserve"> </w:t>
      </w:r>
      <w:r w:rsidRPr="004F3007">
        <w:rPr>
          <w:rFonts w:ascii="Times New Roman" w:hAnsi="Times New Roman" w:cs="Times New Roman"/>
          <w:sz w:val="24"/>
          <w:szCs w:val="24"/>
          <w:rPrChange w:id="1831" w:author="matheus" w:date="2011-07-25T13:04:00Z">
            <w:rPr/>
          </w:rPrChange>
        </w:rPr>
        <w:t>A paralaxe zero</w:t>
      </w:r>
      <w:r w:rsidR="00882500" w:rsidRPr="004F3007">
        <w:rPr>
          <w:rFonts w:ascii="Times New Roman" w:hAnsi="Times New Roman" w:cs="Times New Roman"/>
          <w:sz w:val="24"/>
          <w:szCs w:val="24"/>
          <w:rPrChange w:id="1832" w:author="matheus" w:date="2011-07-25T13:04:00Z">
            <w:rPr/>
          </w:rPrChange>
        </w:rPr>
        <w:t xml:space="preserve"> (</w:t>
      </w:r>
      <w:r w:rsidR="00882500" w:rsidRPr="004F3007">
        <w:rPr>
          <w:rFonts w:ascii="Times New Roman" w:hAnsi="Times New Roman" w:cs="Times New Roman"/>
          <w:sz w:val="24"/>
          <w:szCs w:val="24"/>
          <w:highlight w:val="yellow"/>
          <w:rPrChange w:id="1833" w:author="matheus" w:date="2011-07-25T13:04:00Z">
            <w:rPr>
              <w:highlight w:val="yellow"/>
            </w:rPr>
          </w:rPrChange>
        </w:rPr>
        <w:t>Figura 2(A)</w:t>
      </w:r>
      <w:r w:rsidR="00882500" w:rsidRPr="004F3007">
        <w:rPr>
          <w:rFonts w:ascii="Times New Roman" w:hAnsi="Times New Roman" w:cs="Times New Roman"/>
          <w:sz w:val="24"/>
          <w:szCs w:val="24"/>
          <w:rPrChange w:id="1834" w:author="matheus" w:date="2011-07-25T13:04:00Z">
            <w:rPr/>
          </w:rPrChange>
        </w:rPr>
        <w:t>)</w:t>
      </w:r>
      <w:r w:rsidRPr="004F3007">
        <w:rPr>
          <w:rFonts w:ascii="Times New Roman" w:hAnsi="Times New Roman" w:cs="Times New Roman"/>
          <w:sz w:val="24"/>
          <w:szCs w:val="24"/>
          <w:rPrChange w:id="1835" w:author="matheus" w:date="2011-07-25T13:04:00Z">
            <w:rPr/>
          </w:rPrChange>
        </w:rPr>
        <w:t xml:space="preserve"> é quando os pontos correspondentes em cada imagem estão na mesma posição, </w:t>
      </w:r>
      <w:r w:rsidRPr="004F3007">
        <w:rPr>
          <w:rFonts w:ascii="Times New Roman" w:hAnsi="Times New Roman" w:cs="Times New Roman"/>
          <w:sz w:val="24"/>
          <w:szCs w:val="24"/>
          <w:rPrChange w:id="1836" w:author="matheus" w:date="2011-07-25T13:04:00Z">
            <w:rPr/>
          </w:rPrChange>
        </w:rPr>
        <w:lastRenderedPageBreak/>
        <w:t xml:space="preserve">ou seja, a diferença entre eles é zero; neste caso, os pontos convergem na retina. A paralaxe positiva </w:t>
      </w:r>
      <w:r w:rsidR="002C7CEE" w:rsidRPr="004F3007">
        <w:rPr>
          <w:rFonts w:ascii="Times New Roman" w:hAnsi="Times New Roman" w:cs="Times New Roman"/>
          <w:sz w:val="24"/>
          <w:szCs w:val="24"/>
          <w:rPrChange w:id="1837" w:author="matheus" w:date="2011-07-25T13:04:00Z">
            <w:rPr/>
          </w:rPrChange>
        </w:rPr>
        <w:t>(</w:t>
      </w:r>
      <w:r w:rsidR="002C7CEE" w:rsidRPr="004F3007">
        <w:rPr>
          <w:rFonts w:ascii="Times New Roman" w:hAnsi="Times New Roman" w:cs="Times New Roman"/>
          <w:sz w:val="24"/>
          <w:szCs w:val="24"/>
          <w:highlight w:val="yellow"/>
          <w:rPrChange w:id="1838" w:author="matheus" w:date="2011-07-25T13:04:00Z">
            <w:rPr>
              <w:highlight w:val="yellow"/>
            </w:rPr>
          </w:rPrChange>
        </w:rPr>
        <w:t>Figura 2(B)</w:t>
      </w:r>
      <w:r w:rsidR="002C7CEE" w:rsidRPr="004F3007">
        <w:rPr>
          <w:rFonts w:ascii="Times New Roman" w:hAnsi="Times New Roman" w:cs="Times New Roman"/>
          <w:sz w:val="24"/>
          <w:szCs w:val="24"/>
          <w:rPrChange w:id="1839" w:author="matheus" w:date="2011-07-25T13:04:00Z">
            <w:rPr/>
          </w:rPrChange>
        </w:rPr>
        <w:t xml:space="preserve">) </w:t>
      </w:r>
      <w:r w:rsidRPr="004F3007">
        <w:rPr>
          <w:rFonts w:ascii="Times New Roman" w:hAnsi="Times New Roman" w:cs="Times New Roman"/>
          <w:sz w:val="24"/>
          <w:szCs w:val="24"/>
          <w:rPrChange w:id="1840" w:author="matheus" w:date="2011-07-25T13:04:00Z">
            <w:rPr/>
          </w:rPrChange>
        </w:rPr>
        <w:t>ocorre quando a distância entre pontos correspondentes está entre zero e uma constante t, e dão a sensação de que os objetos estão distantes; isto ocorre porque o ponto de convergência das imagens no eixo de projeção de cada olho é obtido após o plano de projeção. Já a paralaxe negativa</w:t>
      </w:r>
      <w:r w:rsidR="002C7CEE" w:rsidRPr="004F3007">
        <w:rPr>
          <w:rFonts w:ascii="Times New Roman" w:hAnsi="Times New Roman" w:cs="Times New Roman"/>
          <w:sz w:val="24"/>
          <w:szCs w:val="24"/>
          <w:rPrChange w:id="1841" w:author="matheus" w:date="2011-07-25T13:04:00Z">
            <w:rPr/>
          </w:rPrChange>
        </w:rPr>
        <w:t xml:space="preserve"> (</w:t>
      </w:r>
      <w:r w:rsidR="002C7CEE" w:rsidRPr="004F3007">
        <w:rPr>
          <w:rFonts w:ascii="Times New Roman" w:hAnsi="Times New Roman" w:cs="Times New Roman"/>
          <w:sz w:val="24"/>
          <w:szCs w:val="24"/>
          <w:highlight w:val="yellow"/>
          <w:rPrChange w:id="1842" w:author="matheus" w:date="2011-07-25T13:04:00Z">
            <w:rPr>
              <w:highlight w:val="yellow"/>
            </w:rPr>
          </w:rPrChange>
        </w:rPr>
        <w:t>Figura 2(C)</w:t>
      </w:r>
      <w:r w:rsidR="002C7CEE" w:rsidRPr="004F3007">
        <w:rPr>
          <w:rFonts w:ascii="Times New Roman" w:hAnsi="Times New Roman" w:cs="Times New Roman"/>
          <w:sz w:val="24"/>
          <w:szCs w:val="24"/>
          <w:rPrChange w:id="1843" w:author="matheus" w:date="2011-07-25T13:04:00Z">
            <w:rPr/>
          </w:rPrChange>
        </w:rPr>
        <w:t>)</w:t>
      </w:r>
      <w:r w:rsidRPr="004F3007">
        <w:rPr>
          <w:rFonts w:ascii="Times New Roman" w:hAnsi="Times New Roman" w:cs="Times New Roman"/>
          <w:sz w:val="24"/>
          <w:szCs w:val="24"/>
          <w:rPrChange w:id="1844" w:author="matheus" w:date="2011-07-25T13:04:00Z">
            <w:rPr/>
          </w:rPrChange>
        </w:rPr>
        <w:t xml:space="preserve"> nos passa a sensação de que os objetos estão próximos de nós, como que saindo do monitor; tal efeito é consequência do cruzamento dos eixos de projeção de cada olho ocorrer antes de chegar ao plano de projeção. Por fim, a paralaxe divergente</w:t>
      </w:r>
      <w:r w:rsidR="002C7CEE" w:rsidRPr="004F3007">
        <w:rPr>
          <w:rFonts w:ascii="Times New Roman" w:hAnsi="Times New Roman" w:cs="Times New Roman"/>
          <w:sz w:val="24"/>
          <w:szCs w:val="24"/>
          <w:rPrChange w:id="1845" w:author="matheus" w:date="2011-07-25T13:04:00Z">
            <w:rPr/>
          </w:rPrChange>
        </w:rPr>
        <w:t xml:space="preserve"> (</w:t>
      </w:r>
      <w:r w:rsidR="002C7CEE" w:rsidRPr="004F3007">
        <w:rPr>
          <w:rFonts w:ascii="Times New Roman" w:hAnsi="Times New Roman" w:cs="Times New Roman"/>
          <w:sz w:val="24"/>
          <w:szCs w:val="24"/>
          <w:highlight w:val="yellow"/>
          <w:rPrChange w:id="1846" w:author="matheus" w:date="2011-07-25T13:04:00Z">
            <w:rPr>
              <w:highlight w:val="yellow"/>
            </w:rPr>
          </w:rPrChange>
        </w:rPr>
        <w:t>Figura 2(D)</w:t>
      </w:r>
      <w:r w:rsidR="002C7CEE" w:rsidRPr="004F3007">
        <w:rPr>
          <w:rFonts w:ascii="Times New Roman" w:hAnsi="Times New Roman" w:cs="Times New Roman"/>
          <w:sz w:val="24"/>
          <w:szCs w:val="24"/>
          <w:rPrChange w:id="1847" w:author="matheus" w:date="2011-07-25T13:04:00Z">
            <w:rPr/>
          </w:rPrChange>
        </w:rPr>
        <w:t>)</w:t>
      </w:r>
      <w:r w:rsidRPr="004F3007">
        <w:rPr>
          <w:rFonts w:ascii="Times New Roman" w:hAnsi="Times New Roman" w:cs="Times New Roman"/>
          <w:sz w:val="24"/>
          <w:szCs w:val="24"/>
          <w:rPrChange w:id="1848" w:author="matheus" w:date="2011-07-25T13:04:00Z">
            <w:rPr/>
          </w:rPrChange>
        </w:rPr>
        <w:t xml:space="preserve"> é um caso especial da paralaxe positiva</w:t>
      </w:r>
      <w:r w:rsidR="00773A87" w:rsidRPr="004F3007">
        <w:rPr>
          <w:rFonts w:ascii="Times New Roman" w:hAnsi="Times New Roman" w:cs="Times New Roman"/>
          <w:sz w:val="24"/>
          <w:szCs w:val="24"/>
          <w:rPrChange w:id="1849" w:author="matheus" w:date="2011-07-25T13:04:00Z">
            <w:rPr/>
          </w:rPrChange>
        </w:rPr>
        <w:t xml:space="preserve"> a ser evitado</w:t>
      </w:r>
      <w:r w:rsidRPr="004F3007">
        <w:rPr>
          <w:rFonts w:ascii="Times New Roman" w:hAnsi="Times New Roman" w:cs="Times New Roman"/>
          <w:sz w:val="24"/>
          <w:szCs w:val="24"/>
          <w:rPrChange w:id="1850" w:author="matheus" w:date="2011-07-25T13:04:00Z">
            <w:rPr/>
          </w:rPrChange>
        </w:rPr>
        <w:t xml:space="preserve">, quando a distância entre os pontos correspondentes ultrapassa a constante t, causando desconforto ao usuário, já que esse tipo de fenômeno não encontra </w:t>
      </w:r>
      <w:r w:rsidR="00FA4F2B" w:rsidRPr="004F3007">
        <w:rPr>
          <w:rFonts w:ascii="Times New Roman" w:hAnsi="Times New Roman" w:cs="Times New Roman"/>
          <w:sz w:val="24"/>
          <w:szCs w:val="24"/>
          <w:rPrChange w:id="1851" w:author="matheus" w:date="2011-07-25T13:04:00Z">
            <w:rPr/>
          </w:rPrChange>
        </w:rPr>
        <w:t>semelhante</w:t>
      </w:r>
      <w:r w:rsidRPr="004F3007">
        <w:rPr>
          <w:rFonts w:ascii="Times New Roman" w:hAnsi="Times New Roman" w:cs="Times New Roman"/>
          <w:sz w:val="24"/>
          <w:szCs w:val="24"/>
          <w:rPrChange w:id="1852" w:author="matheus" w:date="2011-07-25T13:04:00Z">
            <w:rPr/>
          </w:rPrChange>
        </w:rPr>
        <w:t xml:space="preserve"> na visão </w:t>
      </w:r>
      <w:r w:rsidR="00E913B3" w:rsidRPr="000C196A">
        <w:rPr>
          <w:noProof/>
          <w:lang w:eastAsia="pt-BR"/>
        </w:rPr>
        <mc:AlternateContent>
          <mc:Choice Requires="wpg">
            <w:drawing>
              <wp:anchor distT="0" distB="0" distL="114300" distR="114300" simplePos="0" relativeHeight="251694080" behindDoc="0" locked="0" layoutInCell="1" allowOverlap="1" wp14:anchorId="37995AB4" wp14:editId="11398CCD">
                <wp:simplePos x="0" y="0"/>
                <wp:positionH relativeFrom="column">
                  <wp:posOffset>317500</wp:posOffset>
                </wp:positionH>
                <wp:positionV relativeFrom="paragraph">
                  <wp:posOffset>2943225</wp:posOffset>
                </wp:positionV>
                <wp:extent cx="5075555" cy="5070475"/>
                <wp:effectExtent l="0" t="0" r="0" b="0"/>
                <wp:wrapTopAndBottom/>
                <wp:docPr id="2" name="Grupo 2"/>
                <wp:cNvGraphicFramePr/>
                <a:graphic xmlns:a="http://schemas.openxmlformats.org/drawingml/2006/main">
                  <a:graphicData uri="http://schemas.microsoft.com/office/word/2010/wordprocessingGroup">
                    <wpg:wgp>
                      <wpg:cNvGrpSpPr/>
                      <wpg:grpSpPr>
                        <a:xfrm>
                          <a:off x="0" y="0"/>
                          <a:ext cx="5075555" cy="5070475"/>
                          <a:chOff x="0" y="0"/>
                          <a:chExt cx="5076032" cy="5070475"/>
                        </a:xfrm>
                      </wpg:grpSpPr>
                      <wpg:grpSp>
                        <wpg:cNvPr id="1" name="Grupo 14"/>
                        <wpg:cNvGrpSpPr/>
                        <wpg:grpSpPr>
                          <a:xfrm>
                            <a:off x="0" y="0"/>
                            <a:ext cx="5050790" cy="4438650"/>
                            <a:chOff x="0" y="0"/>
                            <a:chExt cx="5153121" cy="4528317"/>
                          </a:xfrm>
                        </wpg:grpSpPr>
                        <wpg:grpSp>
                          <wpg:cNvPr id="14" name="Grupo 14"/>
                          <wpg:cNvGrpSpPr/>
                          <wpg:grpSpPr>
                            <a:xfrm>
                              <a:off x="0" y="0"/>
                              <a:ext cx="2322599" cy="2251260"/>
                              <a:chOff x="0" y="0"/>
                              <a:chExt cx="2322599" cy="2251260"/>
                            </a:xfrm>
                          </wpg:grpSpPr>
                          <pic:pic xmlns:pic="http://schemas.openxmlformats.org/drawingml/2006/picture">
                            <pic:nvPicPr>
                              <pic:cNvPr id="16"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2322599" cy="182359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7" name="CaixaDeTexto 4"/>
                            <wps:cNvSpPr txBox="1"/>
                            <wps:spPr>
                              <a:xfrm>
                                <a:off x="422876" y="1928095"/>
                                <a:ext cx="1602518" cy="323165"/>
                              </a:xfrm>
                              <a:prstGeom prst="rect">
                                <a:avLst/>
                              </a:prstGeom>
                              <a:noFill/>
                            </wps:spPr>
                            <wps:txbx>
                              <w:txbxContent>
                                <w:p w:rsidR="00C71D24" w:rsidRDefault="00C71D24" w:rsidP="0063082E">
                                  <w:pPr>
                                    <w:pStyle w:val="NormalWeb"/>
                                    <w:spacing w:before="0" w:after="0"/>
                                  </w:pPr>
                                  <w:r>
                                    <w:rPr>
                                      <w:rFonts w:asciiTheme="minorHAnsi" w:hAnsi="Calibri" w:cstheme="minorBidi"/>
                                      <w:color w:val="000000" w:themeColor="text1"/>
                                      <w:kern w:val="24"/>
                                      <w:sz w:val="30"/>
                                      <w:szCs w:val="30"/>
                                    </w:rPr>
                                    <w:t>(A) Paralaxe Zero</w:t>
                                  </w:r>
                                </w:p>
                              </w:txbxContent>
                            </wps:txbx>
                            <wps:bodyPr wrap="square" rtlCol="0">
                              <a:noAutofit/>
                            </wps:bodyPr>
                          </wps:wsp>
                        </wpg:grpSp>
                        <wpg:grpSp>
                          <wpg:cNvPr id="18" name="Grupo 18"/>
                          <wpg:cNvGrpSpPr/>
                          <wpg:grpSpPr>
                            <a:xfrm>
                              <a:off x="3096286" y="2528478"/>
                              <a:ext cx="2056835" cy="1999839"/>
                              <a:chOff x="3096286" y="2528478"/>
                              <a:chExt cx="2056835" cy="1999839"/>
                            </a:xfrm>
                          </wpg:grpSpPr>
                          <pic:pic xmlns:pic="http://schemas.openxmlformats.org/drawingml/2006/picture">
                            <pic:nvPicPr>
                              <pic:cNvPr id="19" name="Picture 5"/>
                              <pic:cNvPicPr>
                                <a:picLocks noChangeAspect="1" noChangeArrowheads="1"/>
                              </pic:cNvPicPr>
                            </pic:nvPicPr>
                            <pic:blipFill rotWithShape="1">
                              <a:blip r:embed="rId12" cstate="email">
                                <a:extLst>
                                  <a:ext uri="{28A0092B-C50C-407E-A947-70E740481C1C}">
                                    <a14:useLocalDpi xmlns:a14="http://schemas.microsoft.com/office/drawing/2010/main"/>
                                  </a:ext>
                                </a:extLst>
                              </a:blip>
                              <a:srcRect/>
                              <a:stretch/>
                            </pic:blipFill>
                            <pic:spPr bwMode="auto">
                              <a:xfrm>
                                <a:off x="3137480" y="2528478"/>
                                <a:ext cx="1921423" cy="16098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0" name="CaixaDeTexto 10"/>
                            <wps:cNvSpPr txBox="1"/>
                            <wps:spPr>
                              <a:xfrm>
                                <a:off x="3096286" y="4205152"/>
                                <a:ext cx="2056835" cy="323165"/>
                              </a:xfrm>
                              <a:prstGeom prst="rect">
                                <a:avLst/>
                              </a:prstGeom>
                              <a:noFill/>
                            </wps:spPr>
                            <wps:txbx>
                              <w:txbxContent>
                                <w:p w:rsidR="00C71D24" w:rsidRDefault="00C71D24" w:rsidP="0063082E">
                                  <w:pPr>
                                    <w:pStyle w:val="NormalWeb"/>
                                    <w:spacing w:before="0" w:after="0"/>
                                  </w:pPr>
                                  <w:r>
                                    <w:rPr>
                                      <w:rFonts w:asciiTheme="minorHAnsi" w:hAnsi="Calibri" w:cstheme="minorBidi"/>
                                      <w:color w:val="000000" w:themeColor="text1"/>
                                      <w:kern w:val="24"/>
                                      <w:sz w:val="30"/>
                                      <w:szCs w:val="30"/>
                                    </w:rPr>
                                    <w:t>(D) Paralaxe Divergente</w:t>
                                  </w:r>
                                </w:p>
                              </w:txbxContent>
                            </wps:txbx>
                            <wps:bodyPr wrap="square" rtlCol="0">
                              <a:noAutofit/>
                            </wps:bodyPr>
                          </wps:wsp>
                        </wpg:grpSp>
                        <wpg:grpSp>
                          <wpg:cNvPr id="21" name="Grupo 21"/>
                          <wpg:cNvGrpSpPr/>
                          <wpg:grpSpPr>
                            <a:xfrm>
                              <a:off x="310825" y="2520280"/>
                              <a:ext cx="1921423" cy="2007732"/>
                              <a:chOff x="310825" y="2520280"/>
                              <a:chExt cx="1921423" cy="2007732"/>
                            </a:xfrm>
                          </wpg:grpSpPr>
                          <pic:pic xmlns:pic="http://schemas.openxmlformats.org/drawingml/2006/picture">
                            <pic:nvPicPr>
                              <pic:cNvPr id="22" name="Picture 6"/>
                              <pic:cNvPicPr>
                                <a:picLocks noChangeAspect="1" noChangeArrowheads="1"/>
                              </pic:cNvPicPr>
                            </pic:nvPicPr>
                            <pic:blipFill rotWithShape="1">
                              <a:blip r:embed="rId13" cstate="email">
                                <a:extLst>
                                  <a:ext uri="{28A0092B-C50C-407E-A947-70E740481C1C}">
                                    <a14:useLocalDpi xmlns:a14="http://schemas.microsoft.com/office/drawing/2010/main"/>
                                  </a:ext>
                                </a:extLst>
                              </a:blip>
                              <a:srcRect/>
                              <a:stretch/>
                            </pic:blipFill>
                            <pic:spPr bwMode="auto">
                              <a:xfrm>
                                <a:off x="310825" y="2520280"/>
                                <a:ext cx="1921423" cy="15938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3" name="CaixaDeTexto 11"/>
                            <wps:cNvSpPr txBox="1"/>
                            <wps:spPr>
                              <a:xfrm>
                                <a:off x="335431" y="4204847"/>
                                <a:ext cx="1872209" cy="323165"/>
                              </a:xfrm>
                              <a:prstGeom prst="rect">
                                <a:avLst/>
                              </a:prstGeom>
                              <a:noFill/>
                            </wps:spPr>
                            <wps:txbx>
                              <w:txbxContent>
                                <w:p w:rsidR="00C71D24" w:rsidRDefault="00C71D24" w:rsidP="0063082E">
                                  <w:pPr>
                                    <w:pStyle w:val="NormalWeb"/>
                                    <w:spacing w:before="0" w:after="0"/>
                                  </w:pPr>
                                  <w:r>
                                    <w:rPr>
                                      <w:rFonts w:asciiTheme="minorHAnsi" w:hAnsi="Calibri" w:cstheme="minorBidi"/>
                                      <w:color w:val="000000" w:themeColor="text1"/>
                                      <w:kern w:val="24"/>
                                      <w:sz w:val="30"/>
                                      <w:szCs w:val="30"/>
                                    </w:rPr>
                                    <w:t>(C) Paralaxe Negativa</w:t>
                                  </w:r>
                                </w:p>
                              </w:txbxContent>
                            </wps:txbx>
                            <wps:bodyPr wrap="square" rtlCol="0">
                              <a:noAutofit/>
                            </wps:bodyPr>
                          </wps:wsp>
                        </wpg:grpSp>
                        <wpg:grpSp>
                          <wpg:cNvPr id="24" name="Grupo 24"/>
                          <wpg:cNvGrpSpPr/>
                          <wpg:grpSpPr>
                            <a:xfrm>
                              <a:off x="3163993" y="248501"/>
                              <a:ext cx="1921423" cy="2002758"/>
                              <a:chOff x="3163993" y="248501"/>
                              <a:chExt cx="1921423" cy="2002758"/>
                            </a:xfrm>
                          </wpg:grpSpPr>
                          <pic:pic xmlns:pic="http://schemas.openxmlformats.org/drawingml/2006/picture">
                            <pic:nvPicPr>
                              <pic:cNvPr id="25" name="Picture 4"/>
                              <pic:cNvPicPr>
                                <a:picLocks noChangeAspect="1" noChangeArrowheads="1"/>
                              </pic:cNvPicPr>
                            </pic:nvPicPr>
                            <pic:blipFill rotWithShape="1">
                              <a:blip r:embed="rId14" cstate="email">
                                <a:extLst>
                                  <a:ext uri="{28A0092B-C50C-407E-A947-70E740481C1C}">
                                    <a14:useLocalDpi xmlns:a14="http://schemas.microsoft.com/office/drawing/2010/main"/>
                                  </a:ext>
                                </a:extLst>
                              </a:blip>
                              <a:srcRect/>
                              <a:stretch/>
                            </pic:blipFill>
                            <pic:spPr bwMode="auto">
                              <a:xfrm>
                                <a:off x="3163993" y="248501"/>
                                <a:ext cx="1921423" cy="158861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6" name="CaixaDeTexto 12"/>
                            <wps:cNvSpPr txBox="1"/>
                            <wps:spPr>
                              <a:xfrm>
                                <a:off x="3258703" y="1928094"/>
                                <a:ext cx="1781755" cy="323165"/>
                              </a:xfrm>
                              <a:prstGeom prst="rect">
                                <a:avLst/>
                              </a:prstGeom>
                              <a:noFill/>
                            </wps:spPr>
                            <wps:txbx>
                              <w:txbxContent>
                                <w:p w:rsidR="00C71D24" w:rsidRDefault="00C71D24" w:rsidP="0063082E">
                                  <w:pPr>
                                    <w:pStyle w:val="NormalWeb"/>
                                    <w:spacing w:before="0" w:after="0"/>
                                  </w:pPr>
                                  <w:r>
                                    <w:rPr>
                                      <w:rFonts w:asciiTheme="minorHAnsi" w:hAnsi="Calibri" w:cstheme="minorBidi"/>
                                      <w:color w:val="000000" w:themeColor="text1"/>
                                      <w:kern w:val="24"/>
                                      <w:sz w:val="30"/>
                                      <w:szCs w:val="30"/>
                                    </w:rPr>
                                    <w:t>(B) Paralaxe Positiva</w:t>
                                  </w:r>
                                </w:p>
                              </w:txbxContent>
                            </wps:txbx>
                            <wps:bodyPr wrap="square" rtlCol="0">
                              <a:noAutofit/>
                            </wps:bodyPr>
                          </wps:wsp>
                        </wpg:grpSp>
                      </wpg:grpSp>
                      <wps:wsp>
                        <wps:cNvPr id="1163" name="Caixa de texto 1163"/>
                        <wps:cNvSpPr txBox="1"/>
                        <wps:spPr>
                          <a:xfrm>
                            <a:off x="25877" y="4493895"/>
                            <a:ext cx="5050155" cy="576580"/>
                          </a:xfrm>
                          <a:prstGeom prst="rect">
                            <a:avLst/>
                          </a:prstGeom>
                          <a:solidFill>
                            <a:prstClr val="white"/>
                          </a:solidFill>
                          <a:ln>
                            <a:noFill/>
                          </a:ln>
                          <a:effectLst/>
                        </wps:spPr>
                        <wps:txbx>
                          <w:txbxContent>
                            <w:p w:rsidR="00C71D24" w:rsidRPr="00F50441" w:rsidRDefault="00C71D24" w:rsidP="00F50441">
                              <w:pPr>
                                <w:pStyle w:val="Legenda"/>
                                <w:rPr>
                                  <w:rFonts w:eastAsiaTheme="minorHAnsi"/>
                                  <w:noProof/>
                                  <w:lang w:val="pt-BR"/>
                                </w:rPr>
                              </w:pPr>
                              <w:bookmarkStart w:id="1853" w:name="_Toc299110708"/>
                              <w:bookmarkStart w:id="1854" w:name="_Toc299110732"/>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2</w:t>
                              </w:r>
                              <w:r>
                                <w:fldChar w:fldCharType="end"/>
                              </w:r>
                              <w:r w:rsidRPr="00F50441">
                                <w:rPr>
                                  <w:lang w:val="pt-BR"/>
                                </w:rPr>
                                <w:t xml:space="preserve"> - Tipos de paralaxe, adaptado de Stereographics (1997). Paralaxe Zero (A) ocorre em pontos de convergência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F50441">
                                <w:rPr>
                                  <w:i/>
                                  <w:lang w:val="pt-BR"/>
                                </w:rPr>
                                <w:t>.</w:t>
                              </w:r>
                              <w:bookmarkEnd w:id="1853"/>
                              <w:bookmarkEnd w:id="1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upo 2" o:spid="_x0000_s1029" style="position:absolute;left:0;text-align:left;margin-left:25pt;margin-top:231.75pt;width:399.65pt;height:399.25pt;z-index:251694080" coordsize="50760,50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">
                <v:group id="Grupo 14" o:spid="_x0000_s1030" style="position:absolute;width:50507;height:44386" coordsize="51531,45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Grupo 14" o:spid="_x0000_s1031" style="position:absolute;width:23225;height:22512" coordsize="23225,2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2" type="#_x0000_t75" style="position:absolute;width:23225;height:18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GfAq/AAAA2wAAAA8AAABkcnMvZG93bnJldi54bWxET82KwjAQvi/4DmEEL4umChapRhFBKKsH&#10;rT7A0IxttZmUJqv17Y0geJuP73cWq87U4k6tqywrGI8iEMS51RUXCs6n7XAGwnlkjbVlUvAkB6tl&#10;72eBibYPPtI984UIIewSVFB63yRSurwkg25kG+LAXWxr0AfYFlK3+AjhppaTKIqlwYpDQ4kNbUrK&#10;b9m/USCfx8Mt/kv1tNP7Ir3+jne8rZUa9Lv1HISnzn/FH3eqw/wY3r+EA+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hnwKvwAAANsAAAAPAAAAAAAAAAAAAAAAAJ8CAABk&#10;cnMvZG93bnJldi54bWxQSwUGAAAAAAQABAD3AAAAiwMAAAAA&#10;" fillcolor="#4f81bd [3204]" strokecolor="black [3213]">
                      <v:imagedata r:id="rId15" o:title=""/>
                      <v:shadow color="#eeece1 [3214]"/>
                    </v:shape>
                    <v:shape id="CaixaDeTexto 4" o:spid="_x0000_s1033" type="#_x0000_t202" style="position:absolute;left:4228;top:19280;width:1602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C71D24" w:rsidRDefault="00C71D24" w:rsidP="0063082E">
                            <w:pPr>
                              <w:pStyle w:val="NormalWeb"/>
                              <w:spacing w:before="0" w:after="0"/>
                            </w:pPr>
                            <w:r>
                              <w:rPr>
                                <w:rFonts w:asciiTheme="minorHAnsi" w:hAnsi="Calibri" w:cstheme="minorBidi"/>
                                <w:color w:val="000000" w:themeColor="text1"/>
                                <w:kern w:val="24"/>
                                <w:sz w:val="30"/>
                                <w:szCs w:val="30"/>
                              </w:rPr>
                              <w:t>(A) Paralaxe Zero</w:t>
                            </w:r>
                          </w:p>
                        </w:txbxContent>
                      </v:textbox>
                    </v:shape>
                  </v:group>
                  <v:group id="Grupo 18" o:spid="_x0000_s1034" style="position:absolute;left:30962;top:25284;width:20569;height:19999" coordorigin="30962,25284" coordsize="20568,19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5" o:spid="_x0000_s1035" type="#_x0000_t75" style="position:absolute;left:31374;top:25284;width:19215;height:1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u0hXCAAAA2wAAAA8AAABkcnMvZG93bnJldi54bWxET01rAjEQvQv+hzCCN81qi7Rbo6hQaQ8e&#10;XCv2OGymm6WbyZpE3f77piD0No/3OfNlZxtxJR9qxwom4wwEcel0zZWCj8Pr6AlEiMgaG8ek4IcC&#10;LBf93hxz7W68p2sRK5FCOOSowMTY5lKG0pDFMHYtceK+nLcYE/SV1B5vKdw2cpplM2mx5tRgsKWN&#10;ofK7uFgF+2I7+TR1dby8+/X58PiwO+FKKzUcdKsXEJG6+C++u990mv8Mf7+kA+T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7tIVwgAAANsAAAAPAAAAAAAAAAAAAAAAAJ8C&#10;AABkcnMvZG93bnJldi54bWxQSwUGAAAAAAQABAD3AAAAjgMAAAAA&#10;" fillcolor="#4f81bd [3204]" strokecolor="black [3213]">
                      <v:imagedata r:id="rId16" o:title=""/>
                      <v:shadow color="#eeece1 [3214]"/>
                    </v:shape>
                    <v:shape id="CaixaDeTexto 10" o:spid="_x0000_s1036" type="#_x0000_t202" style="position:absolute;left:30962;top:42051;width:20569;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C71D24" w:rsidRDefault="00C71D24" w:rsidP="0063082E">
                            <w:pPr>
                              <w:pStyle w:val="NormalWeb"/>
                              <w:spacing w:before="0" w:after="0"/>
                            </w:pPr>
                            <w:r>
                              <w:rPr>
                                <w:rFonts w:asciiTheme="minorHAnsi" w:hAnsi="Calibri" w:cstheme="minorBidi"/>
                                <w:color w:val="000000" w:themeColor="text1"/>
                                <w:kern w:val="24"/>
                                <w:sz w:val="30"/>
                                <w:szCs w:val="30"/>
                              </w:rPr>
                              <w:t>(D) Paralaxe Divergente</w:t>
                            </w:r>
                          </w:p>
                        </w:txbxContent>
                      </v:textbox>
                    </v:shape>
                  </v:group>
                  <v:group id="Grupo 21" o:spid="_x0000_s1037" style="position:absolute;left:3108;top:25202;width:19214;height:20078" coordorigin="3108,25202" coordsize="19214,20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6" o:spid="_x0000_s1038" type="#_x0000_t75" style="position:absolute;left:3108;top:25202;width:19214;height:15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QJzfCAAAA2wAAAA8AAABkcnMvZG93bnJldi54bWxEj8FqwzAQRO+F/IPYQG6NHB/s4kYJxRAI&#10;JJe6hl631tY2tVZGkh3n76NCocdhZt4w++NiBjGT871lBbttAoK4sbrnVkH9cXp+AeEDssbBMim4&#10;k4fjYfW0x0LbG7/TXIVWRAj7AhV0IYyFlL7pyKDf2pE4et/WGQxRulZqh7cIN4NMkySTBnuOCx2O&#10;VHbU/FSTUWCvX5zXmZ1mdwlc7y59Xn2WSm3Wy9sriEBL+A//tc9aQZrC75f4A+Th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Cc3wgAAANsAAAAPAAAAAAAAAAAAAAAAAJ8C&#10;AABkcnMvZG93bnJldi54bWxQSwUGAAAAAAQABAD3AAAAjgMAAAAA&#10;" fillcolor="#4f81bd [3204]" strokecolor="black [3213]">
                      <v:imagedata r:id="rId17" o:title=""/>
                      <v:shadow color="#eeece1 [3214]"/>
                    </v:shape>
                    <v:shape id="CaixaDeTexto 11" o:spid="_x0000_s1039" type="#_x0000_t202" style="position:absolute;left:3354;top:42048;width:18722;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C71D24" w:rsidRDefault="00C71D24" w:rsidP="0063082E">
                            <w:pPr>
                              <w:pStyle w:val="NormalWeb"/>
                              <w:spacing w:before="0" w:after="0"/>
                            </w:pPr>
                            <w:r>
                              <w:rPr>
                                <w:rFonts w:asciiTheme="minorHAnsi" w:hAnsi="Calibri" w:cstheme="minorBidi"/>
                                <w:color w:val="000000" w:themeColor="text1"/>
                                <w:kern w:val="24"/>
                                <w:sz w:val="30"/>
                                <w:szCs w:val="30"/>
                              </w:rPr>
                              <w:t>(C) Paralaxe Negativa</w:t>
                            </w:r>
                          </w:p>
                        </w:txbxContent>
                      </v:textbox>
                    </v:shape>
                  </v:group>
                  <v:group id="Grupo 24" o:spid="_x0000_s1040" style="position:absolute;left:31639;top:2485;width:19215;height:20027" coordorigin="31639,2485" coordsize="19214,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4" o:spid="_x0000_s1041" type="#_x0000_t75" style="position:absolute;left:31639;top:2485;width:19215;height:15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HaOPFAAAA2wAAAA8AAABkcnMvZG93bnJldi54bWxEj0FrwkAUhO+C/2F5BS/SbBRibeoqogie&#10;irWtvT6yL5vQ7NuYXTX9992C0OMwM98wi1VvG3GlzteOFUySFARx4XTNRsHH++5xDsIHZI2NY1Lw&#10;Qx5Wy+Fggbl2N36j6zEYESHsc1RQhdDmUvqiIos+cS1x9ErXWQxRdkbqDm8Rbhs5TdOZtFhzXKiw&#10;pU1FxffxYhVczrPXsfHZZv71tP3MnsuTOR2sUqOHfv0CIlAf/sP39l4rmGbw9yX+AL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B2jjxQAAANsAAAAPAAAAAAAAAAAAAAAA&#10;AJ8CAABkcnMvZG93bnJldi54bWxQSwUGAAAAAAQABAD3AAAAkQMAAAAA&#10;" fillcolor="#4f81bd [3204]" strokecolor="black [3213]">
                      <v:imagedata r:id="rId18" o:title=""/>
                      <v:shadow color="#eeece1 [3214]"/>
                    </v:shape>
                    <v:shape id="CaixaDeTexto 12" o:spid="_x0000_s1042" type="#_x0000_t202" style="position:absolute;left:32587;top:19280;width:17817;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C71D24" w:rsidRDefault="00C71D24" w:rsidP="0063082E">
                            <w:pPr>
                              <w:pStyle w:val="NormalWeb"/>
                              <w:spacing w:before="0" w:after="0"/>
                            </w:pPr>
                            <w:r>
                              <w:rPr>
                                <w:rFonts w:asciiTheme="minorHAnsi" w:hAnsi="Calibri" w:cstheme="minorBidi"/>
                                <w:color w:val="000000" w:themeColor="text1"/>
                                <w:kern w:val="24"/>
                                <w:sz w:val="30"/>
                                <w:szCs w:val="30"/>
                              </w:rPr>
                              <w:t>(B) Paralaxe Positiva</w:t>
                            </w:r>
                          </w:p>
                        </w:txbxContent>
                      </v:textbox>
                    </v:shape>
                  </v:group>
                </v:group>
                <v:shape id="Caixa de texto 1163" o:spid="_x0000_s1043" type="#_x0000_t202" style="position:absolute;left:258;top:44938;width:50502;height:5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ocUA&#10;AADdAAAADwAAAGRycy9kb3ducmV2LnhtbERPTWsCMRC9F/ofwhR6KZq1ylJWo4i00HoRt168DZtx&#10;s3YzWZKsbv+9KRS8zeN9zmI12FZcyIfGsYLJOANBXDndcK3g8P0xegMRIrLG1jEp+KUAq+XjwwIL&#10;7a68p0sZa5FCOBSowMTYFVKGypDFMHYdceJOzluMCfpaao/XFG5b+ZplubTYcGow2NHGUPVT9lbB&#10;bnbcmZf+9L5dz6b+69Bv8nNdKvX8NKznICIN8S7+d3/qNH+ST+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z+hxQAAAN0AAAAPAAAAAAAAAAAAAAAAAJgCAABkcnMv&#10;ZG93bnJldi54bWxQSwUGAAAAAAQABAD1AAAAigMAAAAA&#10;" stroked="f">
                  <v:textbox style="mso-fit-shape-to-text:t" inset="0,0,0,0">
                    <w:txbxContent>
                      <w:p w:rsidR="00C71D24" w:rsidRPr="00F50441" w:rsidRDefault="00C71D24" w:rsidP="00F50441">
                        <w:pPr>
                          <w:pStyle w:val="Legenda"/>
                          <w:rPr>
                            <w:rFonts w:eastAsiaTheme="minorHAnsi"/>
                            <w:noProof/>
                            <w:lang w:val="pt-BR"/>
                          </w:rPr>
                        </w:pPr>
                        <w:bookmarkStart w:id="1855" w:name="_Toc299110708"/>
                        <w:bookmarkStart w:id="1856" w:name="_Toc299110732"/>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2</w:t>
                        </w:r>
                        <w:r>
                          <w:fldChar w:fldCharType="end"/>
                        </w:r>
                        <w:r w:rsidRPr="00F50441">
                          <w:rPr>
                            <w:lang w:val="pt-BR"/>
                          </w:rPr>
                          <w:t xml:space="preserve"> - Tipos de paralaxe, adaptado de Stereographics (1997). Paralaxe Zero (A) ocorre em pontos de convergência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F50441">
                          <w:rPr>
                            <w:i/>
                            <w:lang w:val="pt-BR"/>
                          </w:rPr>
                          <w:t>.</w:t>
                        </w:r>
                        <w:bookmarkEnd w:id="1855"/>
                        <w:bookmarkEnd w:id="1856"/>
                      </w:p>
                    </w:txbxContent>
                  </v:textbox>
                </v:shape>
                <w10:wrap type="topAndBottom"/>
              </v:group>
            </w:pict>
          </mc:Fallback>
        </mc:AlternateContent>
      </w:r>
      <w:r w:rsidRPr="004F3007">
        <w:rPr>
          <w:rFonts w:ascii="Times New Roman" w:hAnsi="Times New Roman" w:cs="Times New Roman"/>
          <w:sz w:val="24"/>
          <w:szCs w:val="24"/>
          <w:rPrChange w:id="1857" w:author="matheus" w:date="2011-07-25T13:04:00Z">
            <w:rPr/>
          </w:rPrChange>
        </w:rPr>
        <w:t>humana.</w:t>
      </w:r>
    </w:p>
    <w:p w:rsidR="00AC1C69" w:rsidRPr="00E913B3" w:rsidRDefault="00AC1C69">
      <w:pPr>
        <w:spacing w:after="0" w:line="360" w:lineRule="auto"/>
        <w:jc w:val="both"/>
        <w:rPr>
          <w:rFonts w:ascii="Times New Roman" w:hAnsi="Times New Roman" w:cs="Times New Roman"/>
          <w:sz w:val="24"/>
          <w:szCs w:val="24"/>
          <w:rPrChange w:id="1858" w:author="matheus" w:date="2011-07-25T14:04:00Z">
            <w:rPr/>
          </w:rPrChange>
        </w:rPr>
        <w:pPrChange w:id="1859" w:author="matheus" w:date="2011-07-25T14:04:00Z">
          <w:pPr>
            <w:pStyle w:val="PargrafodaLista"/>
            <w:spacing w:line="360" w:lineRule="auto"/>
            <w:ind w:left="1224" w:firstLine="192"/>
            <w:jc w:val="both"/>
          </w:pPr>
        </w:pPrChange>
      </w:pPr>
    </w:p>
    <w:p w:rsidR="00A42309" w:rsidRPr="002A3B9F" w:rsidRDefault="005B55F5">
      <w:pPr>
        <w:pStyle w:val="Ttulo2"/>
        <w:numPr>
          <w:ilvl w:val="1"/>
          <w:numId w:val="6"/>
        </w:numPr>
        <w:spacing w:before="851" w:after="851" w:line="240" w:lineRule="auto"/>
        <w:ind w:left="0" w:firstLine="0"/>
        <w:rPr>
          <w:ins w:id="1860" w:author="matheus" w:date="2011-07-25T13:38:00Z"/>
          <w:rFonts w:ascii="Arial" w:hAnsi="Arial" w:cs="Arial"/>
          <w:b w:val="0"/>
          <w:color w:val="auto"/>
          <w:sz w:val="32"/>
          <w:szCs w:val="32"/>
          <w:rPrChange w:id="1861" w:author="matheus" w:date="2011-07-25T14:21:00Z">
            <w:rPr>
              <w:ins w:id="1862" w:author="matheus" w:date="2011-07-25T13:38:00Z"/>
              <w:rFonts w:ascii="Times New Roman" w:hAnsi="Times New Roman" w:cs="Times New Roman"/>
              <w:color w:val="auto"/>
              <w:sz w:val="32"/>
              <w:szCs w:val="32"/>
            </w:rPr>
          </w:rPrChange>
        </w:rPr>
        <w:pPrChange w:id="1863" w:author="matheus" w:date="2011-07-25T14:07:00Z">
          <w:pPr>
            <w:pStyle w:val="Ttulo2"/>
            <w:numPr>
              <w:ilvl w:val="1"/>
              <w:numId w:val="3"/>
            </w:numPr>
            <w:ind w:left="792" w:hanging="432"/>
          </w:pPr>
        </w:pPrChange>
      </w:pPr>
      <w:bookmarkStart w:id="1864" w:name="_Toc299441123"/>
      <w:r w:rsidRPr="002A3B9F">
        <w:rPr>
          <w:rFonts w:ascii="Arial" w:hAnsi="Arial" w:cs="Arial"/>
          <w:b w:val="0"/>
          <w:color w:val="auto"/>
          <w:sz w:val="32"/>
          <w:szCs w:val="32"/>
          <w:rPrChange w:id="1865" w:author="matheus" w:date="2011-07-25T14:21:00Z">
            <w:rPr/>
          </w:rPrChange>
        </w:rPr>
        <w:lastRenderedPageBreak/>
        <w:t>Tipos de v</w:t>
      </w:r>
      <w:r w:rsidR="00234D31" w:rsidRPr="002A3B9F">
        <w:rPr>
          <w:rFonts w:ascii="Arial" w:hAnsi="Arial" w:cs="Arial"/>
          <w:b w:val="0"/>
          <w:color w:val="auto"/>
          <w:sz w:val="32"/>
          <w:szCs w:val="32"/>
          <w:rPrChange w:id="1866" w:author="matheus" w:date="2011-07-25T14:21:00Z">
            <w:rPr/>
          </w:rPrChange>
        </w:rPr>
        <w:t xml:space="preserve">isualização </w:t>
      </w:r>
      <w:r w:rsidR="0022553E" w:rsidRPr="002A3B9F">
        <w:rPr>
          <w:rFonts w:ascii="Arial" w:hAnsi="Arial" w:cs="Arial"/>
          <w:b w:val="0"/>
          <w:color w:val="auto"/>
          <w:sz w:val="32"/>
          <w:szCs w:val="32"/>
          <w:rPrChange w:id="1867" w:author="matheus" w:date="2011-07-25T14:21:00Z">
            <w:rPr/>
          </w:rPrChange>
        </w:rPr>
        <w:t>e</w:t>
      </w:r>
      <w:r w:rsidR="00234D31" w:rsidRPr="002A3B9F">
        <w:rPr>
          <w:rFonts w:ascii="Arial" w:hAnsi="Arial" w:cs="Arial"/>
          <w:b w:val="0"/>
          <w:color w:val="auto"/>
          <w:sz w:val="32"/>
          <w:szCs w:val="32"/>
          <w:rPrChange w:id="1868" w:author="matheus" w:date="2011-07-25T14:21:00Z">
            <w:rPr/>
          </w:rPrChange>
        </w:rPr>
        <w:t>stereoscópica</w:t>
      </w:r>
      <w:bookmarkEnd w:id="1864"/>
    </w:p>
    <w:p w:rsidR="00AC1C69" w:rsidRPr="000C196A" w:rsidDel="00E913B3" w:rsidRDefault="00AC1C69">
      <w:pPr>
        <w:spacing w:after="0" w:line="360" w:lineRule="auto"/>
        <w:rPr>
          <w:del w:id="1869" w:author="matheus" w:date="2011-07-25T14:05:00Z"/>
        </w:rPr>
        <w:pPrChange w:id="1870" w:author="matheus" w:date="2011-07-25T13:39:00Z">
          <w:pPr>
            <w:pStyle w:val="Ttulo2"/>
            <w:numPr>
              <w:ilvl w:val="1"/>
              <w:numId w:val="3"/>
            </w:numPr>
            <w:ind w:left="792" w:hanging="432"/>
          </w:pPr>
        </w:pPrChange>
      </w:pPr>
    </w:p>
    <w:p w:rsidR="00055D10" w:rsidRPr="004F3007" w:rsidRDefault="00055D10">
      <w:pPr>
        <w:pStyle w:val="PargrafodaLista"/>
        <w:spacing w:after="0" w:line="360" w:lineRule="auto"/>
        <w:ind w:left="0" w:firstLine="567"/>
        <w:jc w:val="both"/>
        <w:rPr>
          <w:rFonts w:ascii="Times New Roman" w:hAnsi="Times New Roman" w:cs="Times New Roman"/>
          <w:sz w:val="24"/>
          <w:szCs w:val="24"/>
          <w:rPrChange w:id="1871" w:author="matheus" w:date="2011-07-25T13:04:00Z">
            <w:rPr/>
          </w:rPrChange>
        </w:rPr>
        <w:pPrChange w:id="1872" w:author="matheus" w:date="2011-07-25T13:37:00Z">
          <w:pPr>
            <w:pStyle w:val="PargrafodaLista"/>
            <w:spacing w:line="360" w:lineRule="auto"/>
            <w:ind w:left="792" w:firstLine="432"/>
            <w:jc w:val="both"/>
          </w:pPr>
        </w:pPrChange>
      </w:pPr>
      <w:r w:rsidRPr="004F3007">
        <w:rPr>
          <w:rFonts w:ascii="Times New Roman" w:hAnsi="Times New Roman" w:cs="Times New Roman"/>
          <w:sz w:val="24"/>
          <w:szCs w:val="24"/>
          <w:rPrChange w:id="1873" w:author="matheus" w:date="2011-07-25T13:04:00Z">
            <w:rPr/>
          </w:rPrChange>
        </w:rPr>
        <w:t>Foi visto na Seção 2.1 uma série de informações que auxiliam na percepção de profundidade de imagens reproduzidas por algum dispositivo. As informações estereoscópicas em especial, juntamente com a utilização de ambos os olhos, fazem com que o cérebro interprete a cena com profundidade e distanciamento. Dessa forma, um requisito para obtermos o efeito estereoscópico é a utilização de ambos os olhos.</w:t>
      </w:r>
    </w:p>
    <w:p w:rsidR="00AC1C69" w:rsidRPr="00E913B3" w:rsidRDefault="00055D10">
      <w:pPr>
        <w:pStyle w:val="PargrafodaLista"/>
        <w:spacing w:after="0" w:line="360" w:lineRule="auto"/>
        <w:ind w:left="0" w:firstLine="567"/>
        <w:jc w:val="both"/>
        <w:rPr>
          <w:rFonts w:ascii="Times New Roman" w:hAnsi="Times New Roman" w:cs="Times New Roman"/>
          <w:sz w:val="24"/>
          <w:szCs w:val="24"/>
          <w:rPrChange w:id="1874" w:author="matheus" w:date="2011-07-25T14:10:00Z">
            <w:rPr/>
          </w:rPrChange>
        </w:rPr>
        <w:pPrChange w:id="1875" w:author="matheus" w:date="2011-07-25T14:10:00Z">
          <w:pPr>
            <w:pStyle w:val="PargrafodaLista"/>
            <w:spacing w:line="360" w:lineRule="auto"/>
            <w:ind w:left="792" w:firstLine="432"/>
            <w:jc w:val="both"/>
          </w:pPr>
        </w:pPrChange>
      </w:pPr>
      <w:r w:rsidRPr="004F3007">
        <w:rPr>
          <w:rFonts w:ascii="Times New Roman" w:hAnsi="Times New Roman" w:cs="Times New Roman"/>
          <w:sz w:val="24"/>
          <w:szCs w:val="24"/>
          <w:rPrChange w:id="1876" w:author="matheus" w:date="2011-07-25T13:04:00Z">
            <w:rPr/>
          </w:rPrChange>
        </w:rPr>
        <w:t xml:space="preserve">Nas </w:t>
      </w:r>
      <w:r w:rsidR="00F36B6A" w:rsidRPr="004F3007">
        <w:rPr>
          <w:rFonts w:ascii="Times New Roman" w:hAnsi="Times New Roman" w:cs="Times New Roman"/>
          <w:sz w:val="24"/>
          <w:szCs w:val="24"/>
          <w:rPrChange w:id="1877" w:author="matheus" w:date="2011-07-25T13:04:00Z">
            <w:rPr/>
          </w:rPrChange>
        </w:rPr>
        <w:t>S</w:t>
      </w:r>
      <w:r w:rsidRPr="004F3007">
        <w:rPr>
          <w:rFonts w:ascii="Times New Roman" w:hAnsi="Times New Roman" w:cs="Times New Roman"/>
          <w:sz w:val="24"/>
          <w:szCs w:val="24"/>
          <w:rPrChange w:id="1878" w:author="matheus" w:date="2011-07-25T13:04:00Z">
            <w:rPr/>
          </w:rPrChange>
        </w:rPr>
        <w:t>eções de 2.2.1 à 2.2.4, os principais métodos de visualização de vídeos estereoscópicos são detalhados, sendo eles: estereoscopia anaglífica, estereoscopia por luz polarizada, monitores autoestereoscópicos e óculos obturadores.</w:t>
      </w:r>
    </w:p>
    <w:p w:rsidR="00234D31" w:rsidRPr="002A3B9F" w:rsidRDefault="002A3B9F">
      <w:pPr>
        <w:pStyle w:val="Ttulo3"/>
        <w:numPr>
          <w:ilvl w:val="2"/>
          <w:numId w:val="6"/>
        </w:numPr>
        <w:spacing w:before="851" w:after="567" w:line="240" w:lineRule="auto"/>
        <w:ind w:left="0" w:firstLine="0"/>
        <w:rPr>
          <w:ins w:id="1879" w:author="matheus" w:date="2011-07-25T13:39:00Z"/>
          <w:rFonts w:ascii="Arial" w:hAnsi="Arial" w:cs="Arial"/>
          <w:b w:val="0"/>
          <w:color w:val="auto"/>
          <w:sz w:val="28"/>
          <w:szCs w:val="28"/>
          <w:rPrChange w:id="1880" w:author="matheus" w:date="2011-07-25T14:23:00Z">
            <w:rPr>
              <w:ins w:id="1881" w:author="matheus" w:date="2011-07-25T13:39:00Z"/>
              <w:rFonts w:ascii="Times New Roman" w:hAnsi="Times New Roman" w:cs="Times New Roman"/>
              <w:color w:val="auto"/>
              <w:sz w:val="28"/>
              <w:szCs w:val="28"/>
            </w:rPr>
          </w:rPrChange>
        </w:rPr>
        <w:pPrChange w:id="1882" w:author="matheus" w:date="2011-07-25T14:10:00Z">
          <w:pPr>
            <w:pStyle w:val="Ttulo3"/>
            <w:numPr>
              <w:ilvl w:val="2"/>
              <w:numId w:val="3"/>
            </w:numPr>
            <w:ind w:left="1224" w:hanging="504"/>
          </w:pPr>
        </w:pPrChange>
      </w:pPr>
      <w:ins w:id="1883" w:author="matheus" w:date="2011-07-25T14:23:00Z">
        <w:r>
          <w:rPr>
            <w:rFonts w:ascii="Arial" w:hAnsi="Arial" w:cs="Arial"/>
            <w:b w:val="0"/>
            <w:color w:val="auto"/>
            <w:sz w:val="28"/>
            <w:szCs w:val="28"/>
          </w:rPr>
          <w:t xml:space="preserve"> </w:t>
        </w:r>
      </w:ins>
      <w:bookmarkStart w:id="1884" w:name="_Toc299441124"/>
      <w:r w:rsidR="00234D31" w:rsidRPr="002A3B9F">
        <w:rPr>
          <w:rFonts w:ascii="Arial" w:hAnsi="Arial" w:cs="Arial"/>
          <w:b w:val="0"/>
          <w:color w:val="auto"/>
          <w:sz w:val="28"/>
          <w:szCs w:val="28"/>
          <w:rPrChange w:id="1885" w:author="matheus" w:date="2011-07-25T14:23:00Z">
            <w:rPr/>
          </w:rPrChange>
        </w:rPr>
        <w:t xml:space="preserve">Estereoscopia </w:t>
      </w:r>
      <w:r w:rsidR="0022553E" w:rsidRPr="002A3B9F">
        <w:rPr>
          <w:rFonts w:ascii="Arial" w:hAnsi="Arial" w:cs="Arial"/>
          <w:b w:val="0"/>
          <w:color w:val="auto"/>
          <w:sz w:val="28"/>
          <w:szCs w:val="28"/>
          <w:rPrChange w:id="1886" w:author="matheus" w:date="2011-07-25T14:23:00Z">
            <w:rPr/>
          </w:rPrChange>
        </w:rPr>
        <w:t>a</w:t>
      </w:r>
      <w:r w:rsidR="00234D31" w:rsidRPr="002A3B9F">
        <w:rPr>
          <w:rFonts w:ascii="Arial" w:hAnsi="Arial" w:cs="Arial"/>
          <w:b w:val="0"/>
          <w:color w:val="auto"/>
          <w:sz w:val="28"/>
          <w:szCs w:val="28"/>
          <w:rPrChange w:id="1887" w:author="matheus" w:date="2011-07-25T14:23:00Z">
            <w:rPr/>
          </w:rPrChange>
        </w:rPr>
        <w:t>naglífica</w:t>
      </w:r>
      <w:bookmarkEnd w:id="1884"/>
    </w:p>
    <w:p w:rsidR="00AC1C69" w:rsidRPr="000C196A" w:rsidDel="00E913B3" w:rsidRDefault="00AC1C69">
      <w:pPr>
        <w:spacing w:after="0" w:line="360" w:lineRule="auto"/>
        <w:rPr>
          <w:del w:id="1888" w:author="matheus" w:date="2011-07-25T14:10:00Z"/>
        </w:rPr>
        <w:pPrChange w:id="1889" w:author="matheus" w:date="2011-07-25T13:40:00Z">
          <w:pPr>
            <w:pStyle w:val="Ttulo3"/>
            <w:numPr>
              <w:ilvl w:val="2"/>
              <w:numId w:val="3"/>
            </w:numPr>
            <w:ind w:left="1224" w:hanging="504"/>
          </w:pPr>
        </w:pPrChange>
      </w:pPr>
    </w:p>
    <w:p w:rsidR="006F1230" w:rsidRPr="004F3007" w:rsidRDefault="00AC1C69">
      <w:pPr>
        <w:pStyle w:val="PargrafodaLista"/>
        <w:spacing w:after="0" w:line="360" w:lineRule="auto"/>
        <w:ind w:left="0" w:firstLine="567"/>
        <w:jc w:val="both"/>
        <w:rPr>
          <w:rFonts w:ascii="Times New Roman" w:hAnsi="Times New Roman" w:cs="Times New Roman"/>
          <w:sz w:val="24"/>
          <w:szCs w:val="24"/>
          <w:rPrChange w:id="1890" w:author="matheus" w:date="2011-07-25T13:04:00Z">
            <w:rPr/>
          </w:rPrChange>
        </w:rPr>
        <w:pPrChange w:id="1891" w:author="matheus" w:date="2011-07-25T13:37:00Z">
          <w:pPr>
            <w:pStyle w:val="PargrafodaLista"/>
            <w:spacing w:line="360" w:lineRule="auto"/>
            <w:ind w:left="1224" w:firstLine="192"/>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67456" behindDoc="0" locked="0" layoutInCell="1" allowOverlap="1" wp14:anchorId="67DB4D0B" wp14:editId="63277E27">
                <wp:simplePos x="0" y="0"/>
                <wp:positionH relativeFrom="column">
                  <wp:posOffset>205740</wp:posOffset>
                </wp:positionH>
                <wp:positionV relativeFrom="paragraph">
                  <wp:posOffset>3254375</wp:posOffset>
                </wp:positionV>
                <wp:extent cx="5572125" cy="2399665"/>
                <wp:effectExtent l="0" t="0" r="9525" b="635"/>
                <wp:wrapTopAndBottom/>
                <wp:docPr id="1151" name="Grupo 1151"/>
                <wp:cNvGraphicFramePr/>
                <a:graphic xmlns:a="http://schemas.openxmlformats.org/drawingml/2006/main">
                  <a:graphicData uri="http://schemas.microsoft.com/office/word/2010/wordprocessingGroup">
                    <wpg:wgp>
                      <wpg:cNvGrpSpPr/>
                      <wpg:grpSpPr>
                        <a:xfrm>
                          <a:off x="0" y="0"/>
                          <a:ext cx="5572125" cy="2399665"/>
                          <a:chOff x="0" y="0"/>
                          <a:chExt cx="5572125" cy="2399665"/>
                        </a:xfrm>
                      </wpg:grpSpPr>
                      <pic:pic xmlns:pic="http://schemas.openxmlformats.org/drawingml/2006/picture">
                        <pic:nvPicPr>
                          <pic:cNvPr id="1051" name="Imagem 105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2125" cy="2047875"/>
                          </a:xfrm>
                          <a:prstGeom prst="rect">
                            <a:avLst/>
                          </a:prstGeom>
                          <a:noFill/>
                        </pic:spPr>
                      </pic:pic>
                      <wps:wsp>
                        <wps:cNvPr id="1161" name="Caixa de texto 1161"/>
                        <wps:cNvSpPr txBox="1"/>
                        <wps:spPr>
                          <a:xfrm>
                            <a:off x="0" y="2085975"/>
                            <a:ext cx="5568950" cy="313690"/>
                          </a:xfrm>
                          <a:prstGeom prst="rect">
                            <a:avLst/>
                          </a:prstGeom>
                          <a:solidFill>
                            <a:prstClr val="white"/>
                          </a:solidFill>
                          <a:ln>
                            <a:noFill/>
                          </a:ln>
                          <a:effectLst/>
                        </wps:spPr>
                        <wps:txbx>
                          <w:txbxContent>
                            <w:p w:rsidR="00C71D24" w:rsidRPr="00F50441" w:rsidRDefault="00C71D24" w:rsidP="00F50441">
                              <w:pPr>
                                <w:pStyle w:val="Legenda"/>
                                <w:rPr>
                                  <w:lang w:val="pt-BR"/>
                                </w:rPr>
                              </w:pPr>
                              <w:bookmarkStart w:id="1892" w:name="_Toc299110709"/>
                              <w:bookmarkStart w:id="1893" w:name="_Toc299110733"/>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3</w:t>
                              </w:r>
                              <w:r>
                                <w:fldChar w:fldCharType="end"/>
                              </w:r>
                              <w:r w:rsidRPr="00F50441">
                                <w:rPr>
                                  <w:lang w:val="pt-BR"/>
                                </w:rPr>
                                <w:t xml:space="preserve"> - Processo de conversão anaglífica verde-magenta. É retirado a cor verde da imagem correspondente à visão do lado direito e as cores vermelha e azul (magenta) da imagem correspondente à visão do lado esquerdo.</w:t>
                              </w:r>
                              <w:bookmarkEnd w:id="1892"/>
                              <w:bookmarkEnd w:id="1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51" o:spid="_x0000_s1044" style="position:absolute;left:0;text-align:left;margin-left:16.2pt;margin-top:256.25pt;width:438.75pt;height:188.95pt;z-index:251667456" coordsize="55721,23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">
                <v:shape id="Imagem 1051" o:spid="_x0000_s1045" type="#_x0000_t75" style="position:absolute;width:55721;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I6EHAAAAA3QAAAA8AAABkcnMvZG93bnJldi54bWxET0trAjEQvhf8D2EEbzVRsZStUUQQ9Fi3&#10;vU83s492M4lJ1O2/N0Kht/n4nrPaDLYXVwqxc6xhNlUgiCtnOm40fJT751cQMSEb7B2Thl+KsFmP&#10;nlZYGHfjd7qeUiNyCMcCNbQp+ULKWLVkMU6dJ85c7YLFlGFopAl4y+G2l3OlXqTFjnNDi552LVU/&#10;p4vVUJ/rvV9+h4Xz4evzWB4rJcuo9WQ8bN9AJBrSv/jPfTB5vlrO4PFNPkGu7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gjoQcAAAADdAAAADwAAAAAAAAAAAAAAAACfAgAA&#10;ZHJzL2Rvd25yZXYueG1sUEsFBgAAAAAEAAQA9wAAAIwDAAAAAA==&#10;">
                  <v:imagedata r:id="rId20" o:title=""/>
                  <v:path arrowok="t"/>
                </v:shape>
                <v:shape id="Caixa de texto 1161" o:spid="_x0000_s1046" type="#_x0000_t202" style="position:absolute;top:20859;width:55689;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ETcUA&#10;AADdAAAADwAAAGRycy9kb3ducmV2LnhtbERPTWvCQBC9F/wPywi9lLpJK6FEVxFRaHuRpl68Ddkx&#10;mzY7G3Y3mv77bqHgbR7vc5br0XbiQj60jhXkswwEce10y42C4+f+8QVEiMgaO8ek4IcCrFeTuyWW&#10;2l35gy5VbEQK4VCiAhNjX0oZakMWw8z1xIk7O28xJugbqT1eU7jt5FOWFdJiy6nBYE9bQ/V3NVgF&#10;h/npYB6G8+59M3/2b8dhW3w1lVL303GzABFpjDfxv/tVp/l5kcPfN+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RNxQAAAN0AAAAPAAAAAAAAAAAAAAAAAJgCAABkcnMv&#10;ZG93bnJldi54bWxQSwUGAAAAAAQABAD1AAAAigMAAAAA&#10;" stroked="f">
                  <v:textbox style="mso-fit-shape-to-text:t" inset="0,0,0,0">
                    <w:txbxContent>
                      <w:p w:rsidR="00C71D24" w:rsidRPr="00F50441" w:rsidRDefault="00C71D24" w:rsidP="00F50441">
                        <w:pPr>
                          <w:pStyle w:val="Legenda"/>
                          <w:rPr>
                            <w:lang w:val="pt-BR"/>
                          </w:rPr>
                        </w:pPr>
                        <w:bookmarkStart w:id="1894" w:name="_Toc299110709"/>
                        <w:bookmarkStart w:id="1895" w:name="_Toc299110733"/>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3</w:t>
                        </w:r>
                        <w:r>
                          <w:fldChar w:fldCharType="end"/>
                        </w:r>
                        <w:r w:rsidRPr="00F50441">
                          <w:rPr>
                            <w:lang w:val="pt-BR"/>
                          </w:rPr>
                          <w:t xml:space="preserve"> - Processo de conversão anaglífica verde-magenta. É retirado a cor verde da imagem correspondente à visão do lado direito e as cores vermelha e azul (magenta) da imagem correspondente à visão do lado esquerdo.</w:t>
                        </w:r>
                        <w:bookmarkEnd w:id="1894"/>
                        <w:bookmarkEnd w:id="1895"/>
                      </w:p>
                    </w:txbxContent>
                  </v:textbox>
                </v:shape>
                <w10:wrap type="topAndBottom"/>
              </v:group>
            </w:pict>
          </mc:Fallback>
        </mc:AlternateContent>
      </w:r>
      <w:r w:rsidR="006F1230" w:rsidRPr="004F3007">
        <w:rPr>
          <w:rFonts w:ascii="Times New Roman" w:hAnsi="Times New Roman" w:cs="Times New Roman"/>
          <w:sz w:val="24"/>
          <w:szCs w:val="24"/>
          <w:rPrChange w:id="1896" w:author="matheus" w:date="2011-07-25T13:04:00Z">
            <w:rPr/>
          </w:rPrChange>
        </w:rPr>
        <w:t xml:space="preserve">É o método mais simples </w:t>
      </w:r>
      <w:r w:rsidR="00D02AD5" w:rsidRPr="004F3007">
        <w:rPr>
          <w:rFonts w:ascii="Times New Roman" w:hAnsi="Times New Roman" w:cs="Times New Roman"/>
          <w:sz w:val="24"/>
          <w:szCs w:val="24"/>
          <w:rPrChange w:id="1897" w:author="matheus" w:date="2011-07-25T13:04:00Z">
            <w:rPr/>
          </w:rPrChange>
        </w:rPr>
        <w:t>e que não requer nenhum aparelho especial para reprodução. F</w:t>
      </w:r>
      <w:r w:rsidR="006F1230" w:rsidRPr="004F3007">
        <w:rPr>
          <w:rFonts w:ascii="Times New Roman" w:hAnsi="Times New Roman" w:cs="Times New Roman"/>
          <w:sz w:val="24"/>
          <w:szCs w:val="24"/>
          <w:rPrChange w:id="1898" w:author="matheus" w:date="2011-07-25T13:04:00Z">
            <w:rPr/>
          </w:rPrChange>
        </w:rPr>
        <w:t>oi utilizado na primeira tentativa dos cinemas em reproduzir filmes em 3D durante a década de 1920 (</w:t>
      </w:r>
      <w:r w:rsidR="00107AF9" w:rsidRPr="004F3007">
        <w:rPr>
          <w:rFonts w:ascii="Times New Roman" w:hAnsi="Times New Roman" w:cs="Times New Roman"/>
          <w:sz w:val="24"/>
          <w:szCs w:val="24"/>
          <w:rPrChange w:id="1899" w:author="matheus" w:date="2011-07-25T13:04:00Z">
            <w:rPr>
              <w:rFonts w:ascii="Times New Roman" w:hAnsi="Times New Roman" w:cs="Times New Roman"/>
              <w:sz w:val="24"/>
              <w:szCs w:val="24"/>
            </w:rPr>
          </w:rPrChange>
        </w:rPr>
        <w:t>LIPTON</w:t>
      </w:r>
      <w:r w:rsidR="006F1230" w:rsidRPr="004F3007">
        <w:rPr>
          <w:rFonts w:ascii="Times New Roman" w:hAnsi="Times New Roman" w:cs="Times New Roman"/>
          <w:sz w:val="24"/>
          <w:szCs w:val="24"/>
          <w:rPrChange w:id="1900" w:author="matheus" w:date="2011-07-25T13:04:00Z">
            <w:rPr/>
          </w:rPrChange>
        </w:rPr>
        <w:t>, 1982). O método consiste</w:t>
      </w:r>
      <w:r w:rsidR="00D02AD5" w:rsidRPr="004F3007">
        <w:rPr>
          <w:rFonts w:ascii="Times New Roman" w:hAnsi="Times New Roman" w:cs="Times New Roman"/>
          <w:sz w:val="24"/>
          <w:szCs w:val="24"/>
          <w:rPrChange w:id="1901" w:author="matheus" w:date="2011-07-25T13:04:00Z">
            <w:rPr/>
          </w:rPrChange>
        </w:rPr>
        <w:t xml:space="preserve"> em </w:t>
      </w:r>
      <w:r w:rsidR="006F1230" w:rsidRPr="004F3007">
        <w:rPr>
          <w:rFonts w:ascii="Times New Roman" w:hAnsi="Times New Roman" w:cs="Times New Roman"/>
          <w:sz w:val="24"/>
          <w:szCs w:val="24"/>
          <w:rPrChange w:id="1902" w:author="matheus" w:date="2011-07-25T13:04:00Z">
            <w:rPr/>
          </w:rPrChange>
        </w:rPr>
        <w:t xml:space="preserve">retirar </w:t>
      </w:r>
      <w:r w:rsidR="00D02AD5" w:rsidRPr="004F3007">
        <w:rPr>
          <w:rFonts w:ascii="Times New Roman" w:hAnsi="Times New Roman" w:cs="Times New Roman"/>
          <w:sz w:val="24"/>
          <w:szCs w:val="24"/>
          <w:rPrChange w:id="1903" w:author="matheus" w:date="2011-07-25T13:04:00Z">
            <w:rPr/>
          </w:rPrChange>
        </w:rPr>
        <w:t>d</w:t>
      </w:r>
      <w:r w:rsidR="006F1230" w:rsidRPr="004F3007">
        <w:rPr>
          <w:rFonts w:ascii="Times New Roman" w:hAnsi="Times New Roman" w:cs="Times New Roman"/>
          <w:sz w:val="24"/>
          <w:szCs w:val="24"/>
          <w:rPrChange w:id="1904" w:author="matheus" w:date="2011-07-25T13:04:00Z">
            <w:rPr/>
          </w:rPrChange>
        </w:rPr>
        <w:t>e</w:t>
      </w:r>
      <w:r w:rsidR="00D02AD5" w:rsidRPr="004F3007">
        <w:rPr>
          <w:rFonts w:ascii="Times New Roman" w:hAnsi="Times New Roman" w:cs="Times New Roman"/>
          <w:sz w:val="24"/>
          <w:szCs w:val="24"/>
          <w:rPrChange w:id="1905" w:author="matheus" w:date="2011-07-25T13:04:00Z">
            <w:rPr/>
          </w:rPrChange>
        </w:rPr>
        <w:t xml:space="preserve"> uma das imagens de um par estéreo</w:t>
      </w:r>
      <w:r w:rsidR="006F1230" w:rsidRPr="004F3007">
        <w:rPr>
          <w:rFonts w:ascii="Times New Roman" w:hAnsi="Times New Roman" w:cs="Times New Roman"/>
          <w:sz w:val="24"/>
          <w:szCs w:val="24"/>
          <w:rPrChange w:id="1906" w:author="matheus" w:date="2011-07-25T13:04:00Z">
            <w:rPr/>
          </w:rPrChange>
        </w:rPr>
        <w:t xml:space="preserve"> as informações relativas </w:t>
      </w:r>
      <w:r w:rsidR="009C1658" w:rsidRPr="004F3007">
        <w:rPr>
          <w:rFonts w:ascii="Times New Roman" w:hAnsi="Times New Roman" w:cs="Times New Roman"/>
          <w:sz w:val="24"/>
          <w:szCs w:val="24"/>
          <w:rPrChange w:id="1907" w:author="matheus" w:date="2011-07-25T13:04:00Z">
            <w:rPr/>
          </w:rPrChange>
        </w:rPr>
        <w:t>a uma das cores primárias (por exemplo, a cor verde</w:t>
      </w:r>
      <w:r w:rsidR="00D02AD5" w:rsidRPr="004F3007">
        <w:rPr>
          <w:rFonts w:ascii="Times New Roman" w:hAnsi="Times New Roman" w:cs="Times New Roman"/>
          <w:sz w:val="24"/>
          <w:szCs w:val="24"/>
          <w:rPrChange w:id="1908" w:author="matheus" w:date="2011-07-25T13:04:00Z">
            <w:rPr/>
          </w:rPrChange>
        </w:rPr>
        <w:t xml:space="preserve"> da imagem do lado </w:t>
      </w:r>
      <w:r w:rsidR="006F1230" w:rsidRPr="004F3007">
        <w:rPr>
          <w:rFonts w:ascii="Times New Roman" w:hAnsi="Times New Roman" w:cs="Times New Roman"/>
          <w:sz w:val="24"/>
          <w:szCs w:val="24"/>
          <w:rPrChange w:id="1909" w:author="matheus" w:date="2011-07-25T13:04:00Z">
            <w:rPr/>
          </w:rPrChange>
        </w:rPr>
        <w:t xml:space="preserve">direito), e do outro, as informações relativas </w:t>
      </w:r>
      <w:r w:rsidR="00CC5792" w:rsidRPr="004F3007">
        <w:rPr>
          <w:rFonts w:ascii="Times New Roman" w:hAnsi="Times New Roman" w:cs="Times New Roman"/>
          <w:sz w:val="24"/>
          <w:szCs w:val="24"/>
          <w:rPrChange w:id="1910" w:author="matheus" w:date="2011-07-25T13:04:00Z">
            <w:rPr/>
          </w:rPrChange>
        </w:rPr>
        <w:t>das duas cores restantes</w:t>
      </w:r>
      <w:r w:rsidR="009C1658" w:rsidRPr="004F3007">
        <w:rPr>
          <w:rFonts w:ascii="Times New Roman" w:hAnsi="Times New Roman" w:cs="Times New Roman"/>
          <w:sz w:val="24"/>
          <w:szCs w:val="24"/>
          <w:rPrChange w:id="1911" w:author="matheus" w:date="2011-07-25T13:04:00Z">
            <w:rPr/>
          </w:rPrChange>
        </w:rPr>
        <w:t xml:space="preserve"> (</w:t>
      </w:r>
      <w:r w:rsidR="006F1230" w:rsidRPr="004F3007">
        <w:rPr>
          <w:rFonts w:ascii="Times New Roman" w:hAnsi="Times New Roman" w:cs="Times New Roman"/>
          <w:sz w:val="24"/>
          <w:szCs w:val="24"/>
          <w:rPrChange w:id="1912" w:author="matheus" w:date="2011-07-25T13:04:00Z">
            <w:rPr/>
          </w:rPrChange>
        </w:rPr>
        <w:t xml:space="preserve">por exemplo, </w:t>
      </w:r>
      <w:r w:rsidR="009C1658" w:rsidRPr="004F3007">
        <w:rPr>
          <w:rFonts w:ascii="Times New Roman" w:hAnsi="Times New Roman" w:cs="Times New Roman"/>
          <w:sz w:val="24"/>
          <w:szCs w:val="24"/>
          <w:rPrChange w:id="1913" w:author="matheus" w:date="2011-07-25T13:04:00Z">
            <w:rPr/>
          </w:rPrChange>
        </w:rPr>
        <w:t xml:space="preserve">as cores vermelho e azul da imagem </w:t>
      </w:r>
      <w:r w:rsidR="006F1230" w:rsidRPr="004F3007">
        <w:rPr>
          <w:rFonts w:ascii="Times New Roman" w:hAnsi="Times New Roman" w:cs="Times New Roman"/>
          <w:sz w:val="24"/>
          <w:szCs w:val="24"/>
          <w:rPrChange w:id="1914" w:author="matheus" w:date="2011-07-25T13:04:00Z">
            <w:rPr/>
          </w:rPrChange>
        </w:rPr>
        <w:t xml:space="preserve">do </w:t>
      </w:r>
      <w:r w:rsidR="00D02AD5" w:rsidRPr="004F3007">
        <w:rPr>
          <w:rFonts w:ascii="Times New Roman" w:hAnsi="Times New Roman" w:cs="Times New Roman"/>
          <w:sz w:val="24"/>
          <w:szCs w:val="24"/>
          <w:rPrChange w:id="1915" w:author="matheus" w:date="2011-07-25T13:04:00Z">
            <w:rPr/>
          </w:rPrChange>
        </w:rPr>
        <w:t>lado</w:t>
      </w:r>
      <w:r w:rsidR="006F1230" w:rsidRPr="004F3007">
        <w:rPr>
          <w:rFonts w:ascii="Times New Roman" w:hAnsi="Times New Roman" w:cs="Times New Roman"/>
          <w:sz w:val="24"/>
          <w:szCs w:val="24"/>
          <w:rPrChange w:id="1916" w:author="matheus" w:date="2011-07-25T13:04:00Z">
            <w:rPr/>
          </w:rPrChange>
        </w:rPr>
        <w:t xml:space="preserve"> esquerdo). Logo após, criamos um novo vídeo resultante da junção dos dois primeiros</w:t>
      </w:r>
      <w:r w:rsidR="00095C0F" w:rsidRPr="004F3007">
        <w:rPr>
          <w:rFonts w:ascii="Times New Roman" w:hAnsi="Times New Roman" w:cs="Times New Roman"/>
          <w:sz w:val="24"/>
          <w:szCs w:val="24"/>
          <w:rPrChange w:id="1917" w:author="matheus" w:date="2011-07-25T13:04:00Z">
            <w:rPr/>
          </w:rPrChange>
        </w:rPr>
        <w:t xml:space="preserve"> (para este exemplo, denominado anáglifo verde-magenta)</w:t>
      </w:r>
      <w:r w:rsidR="006F1230" w:rsidRPr="004F3007">
        <w:rPr>
          <w:rFonts w:ascii="Times New Roman" w:hAnsi="Times New Roman" w:cs="Times New Roman"/>
          <w:sz w:val="24"/>
          <w:szCs w:val="24"/>
          <w:rPrChange w:id="1918" w:author="matheus" w:date="2011-07-25T13:04:00Z">
            <w:rPr/>
          </w:rPrChange>
        </w:rPr>
        <w:t xml:space="preserve">, como exemplificado na </w:t>
      </w:r>
      <w:r w:rsidR="006F1230" w:rsidRPr="004F3007">
        <w:rPr>
          <w:rFonts w:ascii="Times New Roman" w:hAnsi="Times New Roman" w:cs="Times New Roman"/>
          <w:sz w:val="24"/>
          <w:szCs w:val="24"/>
          <w:highlight w:val="yellow"/>
          <w:rPrChange w:id="1919" w:author="matheus" w:date="2011-07-25T13:04:00Z">
            <w:rPr>
              <w:highlight w:val="yellow"/>
            </w:rPr>
          </w:rPrChange>
        </w:rPr>
        <w:t xml:space="preserve">Figura </w:t>
      </w:r>
      <w:r w:rsidR="009C1658" w:rsidRPr="004F3007">
        <w:rPr>
          <w:rFonts w:ascii="Times New Roman" w:hAnsi="Times New Roman" w:cs="Times New Roman"/>
          <w:sz w:val="24"/>
          <w:szCs w:val="24"/>
          <w:highlight w:val="yellow"/>
          <w:rPrChange w:id="1920" w:author="matheus" w:date="2011-07-25T13:04:00Z">
            <w:rPr>
              <w:highlight w:val="yellow"/>
            </w:rPr>
          </w:rPrChange>
        </w:rPr>
        <w:t>3</w:t>
      </w:r>
      <w:r w:rsidR="006F1230" w:rsidRPr="004F3007">
        <w:rPr>
          <w:rFonts w:ascii="Times New Roman" w:hAnsi="Times New Roman" w:cs="Times New Roman"/>
          <w:sz w:val="24"/>
          <w:szCs w:val="24"/>
          <w:rPrChange w:id="1921" w:author="matheus" w:date="2011-07-25T13:04:00Z">
            <w:rPr/>
          </w:rPrChange>
        </w:rPr>
        <w:t xml:space="preserve">. Na reprodução, o espectador usa um par de óculos especiais atuando como um filtro, possuindo </w:t>
      </w:r>
      <w:r w:rsidR="007B5562" w:rsidRPr="004F3007">
        <w:rPr>
          <w:rFonts w:ascii="Times New Roman" w:hAnsi="Times New Roman" w:cs="Times New Roman"/>
          <w:sz w:val="24"/>
          <w:szCs w:val="24"/>
          <w:rPrChange w:id="1922" w:author="matheus" w:date="2011-07-25T13:04:00Z">
            <w:rPr/>
          </w:rPrChange>
        </w:rPr>
        <w:t xml:space="preserve">nas lentes as cores que foram eliminadas, ou seja, </w:t>
      </w:r>
      <w:r w:rsidR="006F1230" w:rsidRPr="004F3007">
        <w:rPr>
          <w:rFonts w:ascii="Times New Roman" w:hAnsi="Times New Roman" w:cs="Times New Roman"/>
          <w:sz w:val="24"/>
          <w:szCs w:val="24"/>
          <w:rPrChange w:id="1923" w:author="matheus" w:date="2011-07-25T13:04:00Z">
            <w:rPr/>
          </w:rPrChange>
        </w:rPr>
        <w:t xml:space="preserve">uma lente </w:t>
      </w:r>
      <w:r w:rsidR="009C1658" w:rsidRPr="004F3007">
        <w:rPr>
          <w:rFonts w:ascii="Times New Roman" w:hAnsi="Times New Roman" w:cs="Times New Roman"/>
          <w:sz w:val="24"/>
          <w:szCs w:val="24"/>
          <w:rPrChange w:id="1924" w:author="matheus" w:date="2011-07-25T13:04:00Z">
            <w:rPr/>
          </w:rPrChange>
        </w:rPr>
        <w:t>verde</w:t>
      </w:r>
      <w:r w:rsidR="006F1230" w:rsidRPr="004F3007">
        <w:rPr>
          <w:rFonts w:ascii="Times New Roman" w:hAnsi="Times New Roman" w:cs="Times New Roman"/>
          <w:sz w:val="24"/>
          <w:szCs w:val="24"/>
          <w:rPrChange w:id="1925" w:author="matheus" w:date="2011-07-25T13:04:00Z">
            <w:rPr/>
          </w:rPrChange>
        </w:rPr>
        <w:t xml:space="preserve"> (para o olho esquerdo, nesse caso) e outra </w:t>
      </w:r>
      <w:r w:rsidR="00D02AD5" w:rsidRPr="004F3007">
        <w:rPr>
          <w:rFonts w:ascii="Times New Roman" w:hAnsi="Times New Roman" w:cs="Times New Roman"/>
          <w:sz w:val="24"/>
          <w:szCs w:val="24"/>
          <w:rPrChange w:id="1926" w:author="matheus" w:date="2011-07-25T13:04:00Z">
            <w:rPr/>
          </w:rPrChange>
        </w:rPr>
        <w:t xml:space="preserve">lente </w:t>
      </w:r>
      <w:r w:rsidR="009C1658" w:rsidRPr="004F3007">
        <w:rPr>
          <w:rFonts w:ascii="Times New Roman" w:hAnsi="Times New Roman" w:cs="Times New Roman"/>
          <w:sz w:val="24"/>
          <w:szCs w:val="24"/>
          <w:rPrChange w:id="1927" w:author="matheus" w:date="2011-07-25T13:04:00Z">
            <w:rPr/>
          </w:rPrChange>
        </w:rPr>
        <w:t>magenta</w:t>
      </w:r>
      <w:r w:rsidR="00BE1471" w:rsidRPr="004F3007">
        <w:rPr>
          <w:rFonts w:ascii="Times New Roman" w:hAnsi="Times New Roman" w:cs="Times New Roman"/>
          <w:sz w:val="24"/>
          <w:szCs w:val="24"/>
          <w:rPrChange w:id="1928" w:author="matheus" w:date="2011-07-25T13:04:00Z">
            <w:rPr/>
          </w:rPrChange>
        </w:rPr>
        <w:t xml:space="preserve">, junção da cor </w:t>
      </w:r>
      <w:r w:rsidR="009C1658" w:rsidRPr="004F3007">
        <w:rPr>
          <w:rFonts w:ascii="Times New Roman" w:hAnsi="Times New Roman" w:cs="Times New Roman"/>
          <w:sz w:val="24"/>
          <w:szCs w:val="24"/>
          <w:rPrChange w:id="1929" w:author="matheus" w:date="2011-07-25T13:04:00Z">
            <w:rPr/>
          </w:rPrChange>
        </w:rPr>
        <w:t>vermelha com a cor azul</w:t>
      </w:r>
      <w:r w:rsidR="006F1230" w:rsidRPr="004F3007">
        <w:rPr>
          <w:rFonts w:ascii="Times New Roman" w:hAnsi="Times New Roman" w:cs="Times New Roman"/>
          <w:sz w:val="24"/>
          <w:szCs w:val="24"/>
          <w:rPrChange w:id="1930" w:author="matheus" w:date="2011-07-25T13:04:00Z">
            <w:rPr/>
          </w:rPrChange>
        </w:rPr>
        <w:t xml:space="preserve"> (para o olho direito). Com isso, </w:t>
      </w:r>
      <w:r w:rsidR="00BE1471" w:rsidRPr="004F3007">
        <w:rPr>
          <w:rFonts w:ascii="Times New Roman" w:hAnsi="Times New Roman" w:cs="Times New Roman"/>
          <w:sz w:val="24"/>
          <w:szCs w:val="24"/>
          <w:rPrChange w:id="1931" w:author="matheus" w:date="2011-07-25T13:04:00Z">
            <w:rPr/>
          </w:rPrChange>
        </w:rPr>
        <w:t>cada olho irá enxergar apenas uma das imagens</w:t>
      </w:r>
      <w:r w:rsidR="00D02AD5" w:rsidRPr="004F3007">
        <w:rPr>
          <w:rFonts w:ascii="Times New Roman" w:hAnsi="Times New Roman" w:cs="Times New Roman"/>
          <w:sz w:val="24"/>
          <w:szCs w:val="24"/>
          <w:rPrChange w:id="1932" w:author="matheus" w:date="2011-07-25T13:04:00Z">
            <w:rPr/>
          </w:rPrChange>
        </w:rPr>
        <w:t>, obtendo a disparidade binocular.</w:t>
      </w:r>
    </w:p>
    <w:p w:rsidR="006F1230" w:rsidRDefault="006F1230">
      <w:pPr>
        <w:pStyle w:val="PargrafodaLista"/>
        <w:spacing w:after="0" w:line="360" w:lineRule="auto"/>
        <w:ind w:left="0" w:firstLine="567"/>
        <w:jc w:val="both"/>
        <w:rPr>
          <w:ins w:id="1933" w:author="matheus" w:date="2011-07-25T13:40:00Z"/>
          <w:rFonts w:ascii="Times New Roman" w:hAnsi="Times New Roman" w:cs="Times New Roman"/>
          <w:sz w:val="24"/>
          <w:szCs w:val="24"/>
        </w:rPr>
        <w:pPrChange w:id="193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935" w:author="matheus" w:date="2011-07-25T13:04:00Z">
            <w:rPr/>
          </w:rPrChange>
        </w:rPr>
        <w:lastRenderedPageBreak/>
        <w:t>As duas principais vantagens deste método são</w:t>
      </w:r>
      <w:r w:rsidR="003F22DE" w:rsidRPr="004F3007">
        <w:rPr>
          <w:rFonts w:ascii="Times New Roman" w:hAnsi="Times New Roman" w:cs="Times New Roman"/>
          <w:sz w:val="24"/>
          <w:szCs w:val="24"/>
          <w:rPrChange w:id="1936" w:author="matheus" w:date="2011-07-25T13:04:00Z">
            <w:rPr/>
          </w:rPrChange>
        </w:rPr>
        <w:t>:</w:t>
      </w:r>
      <w:r w:rsidRPr="004F3007">
        <w:rPr>
          <w:rFonts w:ascii="Times New Roman" w:hAnsi="Times New Roman" w:cs="Times New Roman"/>
          <w:sz w:val="24"/>
          <w:szCs w:val="24"/>
          <w:rPrChange w:id="1937" w:author="matheus" w:date="2011-07-25T13:04:00Z">
            <w:rPr/>
          </w:rPrChange>
        </w:rPr>
        <w:t xml:space="preserve"> o custo para a produção e r</w:t>
      </w:r>
      <w:r w:rsidR="00F17A73" w:rsidRPr="004F3007">
        <w:rPr>
          <w:rFonts w:ascii="Times New Roman" w:hAnsi="Times New Roman" w:cs="Times New Roman"/>
          <w:sz w:val="24"/>
          <w:szCs w:val="24"/>
          <w:rPrChange w:id="1938" w:author="matheus" w:date="2011-07-25T13:04:00Z">
            <w:rPr/>
          </w:rPrChange>
        </w:rPr>
        <w:t xml:space="preserve">eprodução </w:t>
      </w:r>
      <w:r w:rsidR="003F22DE" w:rsidRPr="004F3007">
        <w:rPr>
          <w:rFonts w:ascii="Times New Roman" w:hAnsi="Times New Roman" w:cs="Times New Roman"/>
          <w:sz w:val="24"/>
          <w:szCs w:val="24"/>
          <w:rPrChange w:id="1939" w:author="matheus" w:date="2011-07-25T13:04:00Z">
            <w:rPr/>
          </w:rPrChange>
        </w:rPr>
        <w:t>desse tipo de vídeo ou imagem</w:t>
      </w:r>
      <w:r w:rsidR="00F17A73" w:rsidRPr="004F3007">
        <w:rPr>
          <w:rFonts w:ascii="Times New Roman" w:hAnsi="Times New Roman" w:cs="Times New Roman"/>
          <w:sz w:val="24"/>
          <w:szCs w:val="24"/>
          <w:rPrChange w:id="1940" w:author="matheus" w:date="2011-07-25T13:04:00Z">
            <w:rPr/>
          </w:rPrChange>
        </w:rPr>
        <w:t xml:space="preserve">, que </w:t>
      </w:r>
      <w:r w:rsidR="003F22DE" w:rsidRPr="004F3007">
        <w:rPr>
          <w:rFonts w:ascii="Times New Roman" w:hAnsi="Times New Roman" w:cs="Times New Roman"/>
          <w:sz w:val="24"/>
          <w:szCs w:val="24"/>
          <w:rPrChange w:id="1941" w:author="matheus" w:date="2011-07-25T13:04:00Z">
            <w:rPr/>
          </w:rPrChange>
        </w:rPr>
        <w:t>é baixo</w:t>
      </w:r>
      <w:r w:rsidRPr="004F3007">
        <w:rPr>
          <w:rFonts w:ascii="Times New Roman" w:hAnsi="Times New Roman" w:cs="Times New Roman"/>
          <w:sz w:val="24"/>
          <w:szCs w:val="24"/>
          <w:rPrChange w:id="1942" w:author="matheus" w:date="2011-07-25T13:04:00Z">
            <w:rPr/>
          </w:rPrChange>
        </w:rPr>
        <w:t xml:space="preserve"> e não requer equipamentos com alta tecnologia</w:t>
      </w:r>
      <w:r w:rsidR="00F17A73" w:rsidRPr="004F3007">
        <w:rPr>
          <w:rFonts w:ascii="Times New Roman" w:hAnsi="Times New Roman" w:cs="Times New Roman"/>
          <w:sz w:val="24"/>
          <w:szCs w:val="24"/>
          <w:rPrChange w:id="1943" w:author="matheus" w:date="2011-07-25T13:04:00Z">
            <w:rPr/>
          </w:rPrChange>
        </w:rPr>
        <w:t>;</w:t>
      </w:r>
      <w:r w:rsidRPr="004F3007">
        <w:rPr>
          <w:rFonts w:ascii="Times New Roman" w:hAnsi="Times New Roman" w:cs="Times New Roman"/>
          <w:sz w:val="24"/>
          <w:szCs w:val="24"/>
          <w:rPrChange w:id="1944" w:author="matheus" w:date="2011-07-25T13:04:00Z">
            <w:rPr/>
          </w:rPrChange>
        </w:rPr>
        <w:t xml:space="preserve"> e o </w:t>
      </w:r>
      <w:r w:rsidR="00F17A73" w:rsidRPr="004F3007">
        <w:rPr>
          <w:rFonts w:ascii="Times New Roman" w:hAnsi="Times New Roman" w:cs="Times New Roman"/>
          <w:sz w:val="24"/>
          <w:szCs w:val="24"/>
          <w:rPrChange w:id="1945" w:author="matheus" w:date="2011-07-25T13:04:00Z">
            <w:rPr/>
          </w:rPrChange>
        </w:rPr>
        <w:t>volume de dados, muito</w:t>
      </w:r>
      <w:r w:rsidRPr="004F3007">
        <w:rPr>
          <w:rFonts w:ascii="Times New Roman" w:hAnsi="Times New Roman" w:cs="Times New Roman"/>
          <w:sz w:val="24"/>
          <w:szCs w:val="24"/>
          <w:rPrChange w:id="1946" w:author="matheus" w:date="2011-07-25T13:04:00Z">
            <w:rPr/>
          </w:rPrChange>
        </w:rPr>
        <w:t xml:space="preserve"> menor </w:t>
      </w:r>
      <w:r w:rsidR="00F17A73" w:rsidRPr="004F3007">
        <w:rPr>
          <w:rFonts w:ascii="Times New Roman" w:hAnsi="Times New Roman" w:cs="Times New Roman"/>
          <w:sz w:val="24"/>
          <w:szCs w:val="24"/>
          <w:rPrChange w:id="1947" w:author="matheus" w:date="2011-07-25T13:04:00Z">
            <w:rPr/>
          </w:rPrChange>
        </w:rPr>
        <w:t xml:space="preserve">do que </w:t>
      </w:r>
      <w:r w:rsidRPr="004F3007">
        <w:rPr>
          <w:rFonts w:ascii="Times New Roman" w:hAnsi="Times New Roman" w:cs="Times New Roman"/>
          <w:sz w:val="24"/>
          <w:szCs w:val="24"/>
          <w:rPrChange w:id="1948" w:author="matheus" w:date="2011-07-25T13:04:00Z">
            <w:rPr/>
          </w:rPrChange>
        </w:rPr>
        <w:t>em relação aos outros métodos</w:t>
      </w:r>
      <w:r w:rsidR="003F22DE" w:rsidRPr="004F3007">
        <w:rPr>
          <w:rFonts w:ascii="Times New Roman" w:hAnsi="Times New Roman" w:cs="Times New Roman"/>
          <w:sz w:val="24"/>
          <w:szCs w:val="24"/>
          <w:rPrChange w:id="1949" w:author="matheus" w:date="2011-07-25T13:04:00Z">
            <w:rPr/>
          </w:rPrChange>
        </w:rPr>
        <w:t xml:space="preserve"> a serem vistos</w:t>
      </w:r>
      <w:r w:rsidRPr="004F3007">
        <w:rPr>
          <w:rFonts w:ascii="Times New Roman" w:hAnsi="Times New Roman" w:cs="Times New Roman"/>
          <w:sz w:val="24"/>
          <w:szCs w:val="24"/>
          <w:rPrChange w:id="1950" w:author="matheus" w:date="2011-07-25T13:04:00Z">
            <w:rPr/>
          </w:rPrChange>
        </w:rPr>
        <w:t xml:space="preserve">, já que </w:t>
      </w:r>
      <w:r w:rsidR="00F17A73" w:rsidRPr="004F3007">
        <w:rPr>
          <w:rFonts w:ascii="Times New Roman" w:hAnsi="Times New Roman" w:cs="Times New Roman"/>
          <w:sz w:val="24"/>
          <w:szCs w:val="24"/>
          <w:rPrChange w:id="1951" w:author="matheus" w:date="2011-07-25T13:04:00Z">
            <w:rPr/>
          </w:rPrChange>
        </w:rPr>
        <w:t>neste caso é armazenado apenas metade das informações originais</w:t>
      </w:r>
      <w:r w:rsidRPr="004F3007">
        <w:rPr>
          <w:rFonts w:ascii="Times New Roman" w:hAnsi="Times New Roman" w:cs="Times New Roman"/>
          <w:sz w:val="24"/>
          <w:szCs w:val="24"/>
          <w:rPrChange w:id="1952" w:author="matheus" w:date="2011-07-25T13:04:00Z">
            <w:rPr/>
          </w:rPrChange>
        </w:rPr>
        <w:t>, garantindo boa compressão.</w:t>
      </w:r>
      <w:r w:rsidR="00F17A73" w:rsidRPr="004F3007">
        <w:rPr>
          <w:rFonts w:ascii="Times New Roman" w:hAnsi="Times New Roman" w:cs="Times New Roman"/>
          <w:sz w:val="24"/>
          <w:szCs w:val="24"/>
          <w:rPrChange w:id="1953" w:author="matheus" w:date="2011-07-25T13:04:00Z">
            <w:rPr/>
          </w:rPrChange>
        </w:rPr>
        <w:t xml:space="preserve"> </w:t>
      </w:r>
      <w:r w:rsidRPr="004F3007">
        <w:rPr>
          <w:rFonts w:ascii="Times New Roman" w:hAnsi="Times New Roman" w:cs="Times New Roman"/>
          <w:sz w:val="24"/>
          <w:szCs w:val="24"/>
          <w:rPrChange w:id="1954" w:author="matheus" w:date="2011-07-25T13:04:00Z">
            <w:rPr/>
          </w:rPrChange>
        </w:rPr>
        <w:t xml:space="preserve">Já a principal desvantagem é </w:t>
      </w:r>
      <w:r w:rsidR="00077B9E" w:rsidRPr="004F3007">
        <w:rPr>
          <w:rFonts w:ascii="Times New Roman" w:hAnsi="Times New Roman" w:cs="Times New Roman"/>
          <w:sz w:val="24"/>
          <w:szCs w:val="24"/>
          <w:rPrChange w:id="1955" w:author="matheus" w:date="2011-07-25T13:04:00Z">
            <w:rPr/>
          </w:rPrChange>
        </w:rPr>
        <w:t>consequência</w:t>
      </w:r>
      <w:r w:rsidR="003F22DE" w:rsidRPr="004F3007">
        <w:rPr>
          <w:rFonts w:ascii="Times New Roman" w:hAnsi="Times New Roman" w:cs="Times New Roman"/>
          <w:sz w:val="24"/>
          <w:szCs w:val="24"/>
          <w:rPrChange w:id="1956" w:author="matheus" w:date="2011-07-25T13:04:00Z">
            <w:rPr/>
          </w:rPrChange>
        </w:rPr>
        <w:t xml:space="preserve"> direta</w:t>
      </w:r>
      <w:r w:rsidR="00077B9E" w:rsidRPr="004F3007">
        <w:rPr>
          <w:rFonts w:ascii="Times New Roman" w:hAnsi="Times New Roman" w:cs="Times New Roman"/>
          <w:sz w:val="24"/>
          <w:szCs w:val="24"/>
          <w:rPrChange w:id="1957" w:author="matheus" w:date="2011-07-25T13:04:00Z">
            <w:rPr/>
          </w:rPrChange>
        </w:rPr>
        <w:t xml:space="preserve"> da eliminação de metade das informações do par estéreo original. P</w:t>
      </w:r>
      <w:r w:rsidRPr="004F3007">
        <w:rPr>
          <w:rFonts w:ascii="Times New Roman" w:hAnsi="Times New Roman" w:cs="Times New Roman"/>
          <w:sz w:val="24"/>
          <w:szCs w:val="24"/>
          <w:rPrChange w:id="1958" w:author="matheus" w:date="2011-07-25T13:04:00Z">
            <w:rPr/>
          </w:rPrChange>
        </w:rPr>
        <w:t xml:space="preserve">elo fato de retirarmos informações do canal de </w:t>
      </w:r>
      <w:r w:rsidR="00077B9E" w:rsidRPr="004F3007">
        <w:rPr>
          <w:rFonts w:ascii="Times New Roman" w:hAnsi="Times New Roman" w:cs="Times New Roman"/>
          <w:sz w:val="24"/>
          <w:szCs w:val="24"/>
          <w:rPrChange w:id="1959" w:author="matheus" w:date="2011-07-25T13:04:00Z">
            <w:rPr/>
          </w:rPrChange>
        </w:rPr>
        <w:t xml:space="preserve">cores e </w:t>
      </w:r>
      <w:r w:rsidRPr="004F3007">
        <w:rPr>
          <w:rFonts w:ascii="Times New Roman" w:hAnsi="Times New Roman" w:cs="Times New Roman"/>
          <w:sz w:val="24"/>
          <w:szCs w:val="24"/>
          <w:rPrChange w:id="1960" w:author="matheus" w:date="2011-07-25T13:04:00Z">
            <w:rPr/>
          </w:rPrChange>
        </w:rPr>
        <w:t xml:space="preserve">utilizarmos </w:t>
      </w:r>
      <w:r w:rsidR="00B974AF" w:rsidRPr="004F3007">
        <w:rPr>
          <w:rFonts w:ascii="Times New Roman" w:hAnsi="Times New Roman" w:cs="Times New Roman"/>
          <w:sz w:val="24"/>
          <w:szCs w:val="24"/>
          <w:rPrChange w:id="1961" w:author="matheus" w:date="2011-07-25T13:04:00Z">
            <w:rPr/>
          </w:rPrChange>
        </w:rPr>
        <w:t>aquelas</w:t>
      </w:r>
      <w:r w:rsidRPr="004F3007">
        <w:rPr>
          <w:rFonts w:ascii="Times New Roman" w:hAnsi="Times New Roman" w:cs="Times New Roman"/>
          <w:sz w:val="24"/>
          <w:szCs w:val="24"/>
          <w:rPrChange w:id="1962" w:author="matheus" w:date="2011-07-25T13:04:00Z">
            <w:rPr/>
          </w:rPrChange>
        </w:rPr>
        <w:t xml:space="preserve"> presentes nas lentes dos óculos para separar cada imagem, as cores resultantes da combinação dos dois não é a real</w:t>
      </w:r>
      <w:r w:rsidR="00B974AF" w:rsidRPr="004F3007">
        <w:rPr>
          <w:rFonts w:ascii="Times New Roman" w:hAnsi="Times New Roman" w:cs="Times New Roman"/>
          <w:sz w:val="24"/>
          <w:szCs w:val="24"/>
          <w:rPrChange w:id="1963" w:author="matheus" w:date="2011-07-25T13:04:00Z">
            <w:rPr/>
          </w:rPrChange>
        </w:rPr>
        <w:t>, fiel à do</w:t>
      </w:r>
      <w:r w:rsidRPr="004F3007">
        <w:rPr>
          <w:rFonts w:ascii="Times New Roman" w:hAnsi="Times New Roman" w:cs="Times New Roman"/>
          <w:sz w:val="24"/>
          <w:szCs w:val="24"/>
          <w:rPrChange w:id="1964" w:author="matheus" w:date="2011-07-25T13:04:00Z">
            <w:rPr/>
          </w:rPrChange>
        </w:rPr>
        <w:t xml:space="preserve"> original. Além disso, </w:t>
      </w:r>
      <w:r w:rsidR="00077B9E" w:rsidRPr="004F3007">
        <w:rPr>
          <w:rFonts w:ascii="Times New Roman" w:hAnsi="Times New Roman" w:cs="Times New Roman"/>
          <w:sz w:val="24"/>
          <w:szCs w:val="24"/>
          <w:rPrChange w:id="1965" w:author="matheus" w:date="2011-07-25T13:04:00Z">
            <w:rPr/>
          </w:rPrChange>
        </w:rPr>
        <w:t xml:space="preserve">a criação do anáglifo seguindo este processo impossibilita </w:t>
      </w:r>
      <w:r w:rsidRPr="004F3007">
        <w:rPr>
          <w:rFonts w:ascii="Times New Roman" w:hAnsi="Times New Roman" w:cs="Times New Roman"/>
          <w:sz w:val="24"/>
          <w:szCs w:val="24"/>
          <w:rPrChange w:id="1966" w:author="matheus" w:date="2011-07-25T13:04:00Z">
            <w:rPr/>
          </w:rPrChange>
        </w:rPr>
        <w:t xml:space="preserve">a </w:t>
      </w:r>
      <w:r w:rsidR="007962EC" w:rsidRPr="004F3007">
        <w:rPr>
          <w:rFonts w:ascii="Times New Roman" w:hAnsi="Times New Roman" w:cs="Times New Roman"/>
          <w:sz w:val="24"/>
          <w:szCs w:val="24"/>
          <w:rPrChange w:id="1967" w:author="matheus" w:date="2011-07-25T13:04:00Z">
            <w:rPr/>
          </w:rPrChange>
        </w:rPr>
        <w:t xml:space="preserve">reversão </w:t>
      </w:r>
      <w:r w:rsidR="00077B9E" w:rsidRPr="004F3007">
        <w:rPr>
          <w:rFonts w:ascii="Times New Roman" w:hAnsi="Times New Roman" w:cs="Times New Roman"/>
          <w:sz w:val="24"/>
          <w:szCs w:val="24"/>
          <w:rPrChange w:id="1968" w:author="matheus" w:date="2011-07-25T13:04:00Z">
            <w:rPr/>
          </w:rPrChange>
        </w:rPr>
        <w:t>deste</w:t>
      </w:r>
      <w:r w:rsidR="00D31778" w:rsidRPr="004F3007">
        <w:rPr>
          <w:rFonts w:ascii="Times New Roman" w:hAnsi="Times New Roman" w:cs="Times New Roman"/>
          <w:sz w:val="24"/>
          <w:szCs w:val="24"/>
          <w:rPrChange w:id="1969" w:author="matheus" w:date="2011-07-25T13:04:00Z">
            <w:rPr/>
          </w:rPrChange>
        </w:rPr>
        <w:t xml:space="preserve"> para o par estéreo original</w:t>
      </w:r>
      <w:r w:rsidR="007962EC" w:rsidRPr="004F3007">
        <w:rPr>
          <w:rFonts w:ascii="Times New Roman" w:hAnsi="Times New Roman" w:cs="Times New Roman"/>
          <w:sz w:val="24"/>
          <w:szCs w:val="24"/>
          <w:rPrChange w:id="1970" w:author="matheus" w:date="2011-07-25T13:04:00Z">
            <w:rPr/>
          </w:rPrChange>
        </w:rPr>
        <w:t>,</w:t>
      </w:r>
      <w:r w:rsidRPr="004F3007">
        <w:rPr>
          <w:rFonts w:ascii="Times New Roman" w:hAnsi="Times New Roman" w:cs="Times New Roman"/>
          <w:sz w:val="24"/>
          <w:szCs w:val="24"/>
          <w:rPrChange w:id="1971" w:author="matheus" w:date="2011-07-25T13:04:00Z">
            <w:rPr/>
          </w:rPrChange>
        </w:rPr>
        <w:t xml:space="preserve"> pois a conversão envolveu </w:t>
      </w:r>
      <w:r w:rsidR="007962EC" w:rsidRPr="004F3007">
        <w:rPr>
          <w:rFonts w:ascii="Times New Roman" w:hAnsi="Times New Roman" w:cs="Times New Roman"/>
          <w:sz w:val="24"/>
          <w:szCs w:val="24"/>
          <w:rPrChange w:id="1972" w:author="matheus" w:date="2011-07-25T13:04:00Z">
            <w:rPr/>
          </w:rPrChange>
        </w:rPr>
        <w:t>eliminação de informação</w:t>
      </w:r>
      <w:r w:rsidRPr="004F3007">
        <w:rPr>
          <w:rFonts w:ascii="Times New Roman" w:hAnsi="Times New Roman" w:cs="Times New Roman"/>
          <w:sz w:val="24"/>
          <w:szCs w:val="24"/>
          <w:rPrChange w:id="1973" w:author="matheus" w:date="2011-07-25T13:04:00Z">
            <w:rPr/>
          </w:rPrChange>
        </w:rPr>
        <w:t xml:space="preserve">. A recuperação dessas </w:t>
      </w:r>
      <w:r w:rsidR="00184176" w:rsidRPr="004F3007">
        <w:rPr>
          <w:rFonts w:ascii="Times New Roman" w:hAnsi="Times New Roman" w:cs="Times New Roman"/>
          <w:sz w:val="24"/>
          <w:szCs w:val="24"/>
          <w:rPrChange w:id="1974" w:author="matheus" w:date="2011-07-25T13:04:00Z">
            <w:rPr/>
          </w:rPrChange>
        </w:rPr>
        <w:t>informações requer investigação e é o objetivo do Mestrado.</w:t>
      </w:r>
    </w:p>
    <w:p w:rsidR="00AC1C69" w:rsidRPr="002A3B9F" w:rsidDel="00E913B3" w:rsidRDefault="002A3B9F">
      <w:pPr>
        <w:pStyle w:val="PargrafodaLista"/>
        <w:spacing w:after="0" w:line="360" w:lineRule="auto"/>
        <w:ind w:left="0" w:firstLine="567"/>
        <w:jc w:val="both"/>
        <w:rPr>
          <w:del w:id="1975" w:author="matheus" w:date="2011-07-25T14:10:00Z"/>
          <w:rFonts w:ascii="Arial" w:hAnsi="Arial" w:cs="Arial"/>
          <w:sz w:val="28"/>
          <w:szCs w:val="28"/>
          <w:rPrChange w:id="1976" w:author="matheus" w:date="2011-07-25T14:23:00Z">
            <w:rPr>
              <w:del w:id="1977" w:author="matheus" w:date="2011-07-25T14:10:00Z"/>
            </w:rPr>
          </w:rPrChange>
        </w:rPr>
        <w:pPrChange w:id="1978" w:author="matheus" w:date="2011-07-25T13:41:00Z">
          <w:pPr>
            <w:pStyle w:val="PargrafodaLista"/>
            <w:spacing w:line="360" w:lineRule="auto"/>
            <w:ind w:left="1224" w:firstLine="192"/>
            <w:jc w:val="both"/>
          </w:pPr>
        </w:pPrChange>
      </w:pPr>
      <w:ins w:id="1979" w:author="matheus" w:date="2011-07-25T14:23:00Z">
        <w:r>
          <w:rPr>
            <w:rFonts w:ascii="Arial" w:hAnsi="Arial" w:cs="Arial"/>
            <w:b/>
            <w:sz w:val="28"/>
            <w:szCs w:val="28"/>
          </w:rPr>
          <w:t xml:space="preserve"> </w:t>
        </w:r>
      </w:ins>
      <w:bookmarkStart w:id="1980" w:name="_Toc299441125"/>
      <w:bookmarkEnd w:id="1980"/>
    </w:p>
    <w:p w:rsidR="00234D31" w:rsidRPr="002A3B9F" w:rsidRDefault="00234D31">
      <w:pPr>
        <w:pStyle w:val="Ttulo3"/>
        <w:numPr>
          <w:ilvl w:val="2"/>
          <w:numId w:val="6"/>
        </w:numPr>
        <w:spacing w:before="851" w:after="567" w:line="240" w:lineRule="auto"/>
        <w:ind w:left="0" w:firstLine="0"/>
        <w:rPr>
          <w:ins w:id="1981" w:author="matheus" w:date="2011-07-25T13:40:00Z"/>
          <w:rFonts w:ascii="Arial" w:hAnsi="Arial" w:cs="Arial"/>
          <w:b w:val="0"/>
          <w:color w:val="auto"/>
          <w:sz w:val="28"/>
          <w:szCs w:val="28"/>
          <w:rPrChange w:id="1982" w:author="matheus" w:date="2011-07-25T14:23:00Z">
            <w:rPr>
              <w:ins w:id="1983" w:author="matheus" w:date="2011-07-25T13:40:00Z"/>
              <w:rFonts w:ascii="Times New Roman" w:hAnsi="Times New Roman" w:cs="Times New Roman"/>
              <w:color w:val="auto"/>
              <w:sz w:val="28"/>
              <w:szCs w:val="28"/>
            </w:rPr>
          </w:rPrChange>
        </w:rPr>
        <w:pPrChange w:id="1984" w:author="matheus" w:date="2011-07-25T14:10:00Z">
          <w:pPr>
            <w:pStyle w:val="Ttulo3"/>
            <w:numPr>
              <w:ilvl w:val="2"/>
              <w:numId w:val="3"/>
            </w:numPr>
            <w:ind w:left="1224" w:hanging="504"/>
          </w:pPr>
        </w:pPrChange>
      </w:pPr>
      <w:bookmarkStart w:id="1985" w:name="_Toc299441126"/>
      <w:r w:rsidRPr="002A3B9F">
        <w:rPr>
          <w:rFonts w:ascii="Arial" w:hAnsi="Arial" w:cs="Arial"/>
          <w:b w:val="0"/>
          <w:color w:val="auto"/>
          <w:sz w:val="28"/>
          <w:szCs w:val="28"/>
          <w:rPrChange w:id="1986" w:author="matheus" w:date="2011-07-25T14:23:00Z">
            <w:rPr/>
          </w:rPrChange>
        </w:rPr>
        <w:t xml:space="preserve">Luz </w:t>
      </w:r>
      <w:r w:rsidR="0022553E" w:rsidRPr="002A3B9F">
        <w:rPr>
          <w:rFonts w:ascii="Arial" w:hAnsi="Arial" w:cs="Arial"/>
          <w:b w:val="0"/>
          <w:color w:val="auto"/>
          <w:sz w:val="28"/>
          <w:szCs w:val="28"/>
          <w:rPrChange w:id="1987" w:author="matheus" w:date="2011-07-25T14:23:00Z">
            <w:rPr/>
          </w:rPrChange>
        </w:rPr>
        <w:t>p</w:t>
      </w:r>
      <w:r w:rsidRPr="002A3B9F">
        <w:rPr>
          <w:rFonts w:ascii="Arial" w:hAnsi="Arial" w:cs="Arial"/>
          <w:b w:val="0"/>
          <w:color w:val="auto"/>
          <w:sz w:val="28"/>
          <w:szCs w:val="28"/>
          <w:rPrChange w:id="1988" w:author="matheus" w:date="2011-07-25T14:23:00Z">
            <w:rPr/>
          </w:rPrChange>
        </w:rPr>
        <w:t>olarizada</w:t>
      </w:r>
      <w:bookmarkEnd w:id="1985"/>
    </w:p>
    <w:p w:rsidR="00AC1C69" w:rsidRPr="000C196A" w:rsidDel="00E913B3" w:rsidRDefault="00AC1C69">
      <w:pPr>
        <w:spacing w:after="0" w:line="360" w:lineRule="auto"/>
        <w:rPr>
          <w:del w:id="1989" w:author="matheus" w:date="2011-07-25T14:11:00Z"/>
        </w:rPr>
        <w:pPrChange w:id="1990" w:author="matheus" w:date="2011-07-25T13:41:00Z">
          <w:pPr>
            <w:pStyle w:val="Ttulo3"/>
            <w:numPr>
              <w:ilvl w:val="2"/>
              <w:numId w:val="3"/>
            </w:numPr>
            <w:ind w:left="1224" w:hanging="504"/>
          </w:pPr>
        </w:pPrChange>
      </w:pPr>
    </w:p>
    <w:p w:rsidR="00DF26DD" w:rsidRPr="004F3007" w:rsidRDefault="001E49F9">
      <w:pPr>
        <w:pStyle w:val="PargrafodaLista"/>
        <w:spacing w:after="0" w:line="360" w:lineRule="auto"/>
        <w:ind w:left="0" w:firstLine="567"/>
        <w:jc w:val="both"/>
        <w:rPr>
          <w:rFonts w:ascii="Times New Roman" w:hAnsi="Times New Roman" w:cs="Times New Roman"/>
          <w:sz w:val="24"/>
          <w:szCs w:val="24"/>
          <w:rPrChange w:id="1991" w:author="matheus" w:date="2011-07-25T13:04:00Z">
            <w:rPr/>
          </w:rPrChange>
        </w:rPr>
        <w:pPrChange w:id="1992"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993" w:author="matheus" w:date="2011-07-25T13:04:00Z">
            <w:rPr/>
          </w:rPrChange>
        </w:rPr>
        <w:t xml:space="preserve">Para este método e </w:t>
      </w:r>
      <w:r w:rsidR="00DF26DD" w:rsidRPr="004F3007">
        <w:rPr>
          <w:rFonts w:ascii="Times New Roman" w:hAnsi="Times New Roman" w:cs="Times New Roman"/>
          <w:sz w:val="24"/>
          <w:szCs w:val="24"/>
          <w:rPrChange w:id="1994" w:author="matheus" w:date="2011-07-25T13:04:00Z">
            <w:rPr/>
          </w:rPrChange>
        </w:rPr>
        <w:t>os métodos</w:t>
      </w:r>
      <w:r w:rsidRPr="004F3007">
        <w:rPr>
          <w:rFonts w:ascii="Times New Roman" w:hAnsi="Times New Roman" w:cs="Times New Roman"/>
          <w:sz w:val="24"/>
          <w:szCs w:val="24"/>
          <w:rPrChange w:id="1995" w:author="matheus" w:date="2011-07-25T13:04:00Z">
            <w:rPr/>
          </w:rPrChange>
        </w:rPr>
        <w:t xml:space="preserve"> seguintes,</w:t>
      </w:r>
      <w:r w:rsidR="00DF26DD" w:rsidRPr="004F3007">
        <w:rPr>
          <w:rFonts w:ascii="Times New Roman" w:hAnsi="Times New Roman" w:cs="Times New Roman"/>
          <w:sz w:val="24"/>
          <w:szCs w:val="24"/>
          <w:rPrChange w:id="1996" w:author="matheus" w:date="2011-07-25T13:04:00Z">
            <w:rPr/>
          </w:rPrChange>
        </w:rPr>
        <w:t xml:space="preserve"> </w:t>
      </w:r>
      <w:r w:rsidRPr="004F3007">
        <w:rPr>
          <w:rFonts w:ascii="Times New Roman" w:hAnsi="Times New Roman" w:cs="Times New Roman"/>
          <w:sz w:val="24"/>
          <w:szCs w:val="24"/>
          <w:rPrChange w:id="1997" w:author="matheus" w:date="2011-07-25T13:04:00Z">
            <w:rPr/>
          </w:rPrChange>
        </w:rPr>
        <w:t xml:space="preserve">faz-se necessário </w:t>
      </w:r>
      <w:r w:rsidR="00DF26DD" w:rsidRPr="004F3007">
        <w:rPr>
          <w:rFonts w:ascii="Times New Roman" w:hAnsi="Times New Roman" w:cs="Times New Roman"/>
          <w:sz w:val="24"/>
          <w:szCs w:val="24"/>
          <w:rPrChange w:id="1998" w:author="matheus" w:date="2011-07-25T13:04:00Z">
            <w:rPr/>
          </w:rPrChange>
        </w:rPr>
        <w:t>o par estéreo. Neste caso, cada vídeo ou imagem do par é projetado separadamente em uma tela metalizada. Cada projetor possui um filtro polarizador, responsável por projetar a imagem em um ângulo diferente na tela. Com o auxílio de óculos possuindo esses mesmos filtros, conseguimos que cada olho veja apenas a projeção destinada a ele.</w:t>
      </w:r>
    </w:p>
    <w:p w:rsidR="006F1230" w:rsidDel="000C196A" w:rsidRDefault="00DF26DD">
      <w:pPr>
        <w:pStyle w:val="PargrafodaLista"/>
        <w:spacing w:after="0" w:line="360" w:lineRule="auto"/>
        <w:ind w:left="0" w:firstLine="567"/>
        <w:jc w:val="both"/>
        <w:rPr>
          <w:ins w:id="1999" w:author="matheus" w:date="2011-07-25T13:41:00Z"/>
          <w:del w:id="2000" w:author="Matheus Zingarelli" w:date="2011-07-26T10:57:00Z"/>
          <w:rFonts w:ascii="Times New Roman" w:hAnsi="Times New Roman" w:cs="Times New Roman"/>
          <w:sz w:val="24"/>
          <w:szCs w:val="24"/>
        </w:rPr>
        <w:pPrChange w:id="2001"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002" w:author="matheus" w:date="2011-07-25T13:04:00Z">
            <w:rPr/>
          </w:rPrChange>
        </w:rPr>
        <w:t xml:space="preserve">Como </w:t>
      </w:r>
      <w:r w:rsidR="00FB2C33" w:rsidRPr="004F3007">
        <w:rPr>
          <w:rFonts w:ascii="Times New Roman" w:hAnsi="Times New Roman" w:cs="Times New Roman"/>
          <w:sz w:val="24"/>
          <w:szCs w:val="24"/>
          <w:rPrChange w:id="2003" w:author="matheus" w:date="2011-07-25T13:04:00Z">
            <w:rPr/>
          </w:rPrChange>
        </w:rPr>
        <w:t xml:space="preserve">o par estéreo é </w:t>
      </w:r>
      <w:r w:rsidRPr="004F3007">
        <w:rPr>
          <w:rFonts w:ascii="Times New Roman" w:hAnsi="Times New Roman" w:cs="Times New Roman"/>
          <w:sz w:val="24"/>
          <w:szCs w:val="24"/>
          <w:rPrChange w:id="2004" w:author="matheus" w:date="2011-07-25T13:04:00Z">
            <w:rPr/>
          </w:rPrChange>
        </w:rPr>
        <w:t xml:space="preserve">reproduzido separadamente e de forma íntegra, não </w:t>
      </w:r>
      <w:r w:rsidR="00FB2C33" w:rsidRPr="004F3007">
        <w:rPr>
          <w:rFonts w:ascii="Times New Roman" w:hAnsi="Times New Roman" w:cs="Times New Roman"/>
          <w:sz w:val="24"/>
          <w:szCs w:val="24"/>
          <w:rPrChange w:id="2005" w:author="matheus" w:date="2011-07-25T13:04:00Z">
            <w:rPr/>
          </w:rPrChange>
        </w:rPr>
        <w:t>há</w:t>
      </w:r>
      <w:r w:rsidRPr="004F3007">
        <w:rPr>
          <w:rFonts w:ascii="Times New Roman" w:hAnsi="Times New Roman" w:cs="Times New Roman"/>
          <w:sz w:val="24"/>
          <w:szCs w:val="24"/>
          <w:rPrChange w:id="2006" w:author="matheus" w:date="2011-07-25T13:04:00Z">
            <w:rPr/>
          </w:rPrChange>
        </w:rPr>
        <w:t xml:space="preserve"> aqui a desvantagem de </w:t>
      </w:r>
      <w:r w:rsidR="00FB2C33" w:rsidRPr="004F3007">
        <w:rPr>
          <w:rFonts w:ascii="Times New Roman" w:hAnsi="Times New Roman" w:cs="Times New Roman"/>
          <w:sz w:val="24"/>
          <w:szCs w:val="24"/>
          <w:rPrChange w:id="2007" w:author="matheus" w:date="2011-07-25T13:04:00Z">
            <w:rPr/>
          </w:rPrChange>
        </w:rPr>
        <w:t>se perder</w:t>
      </w:r>
      <w:r w:rsidRPr="004F3007">
        <w:rPr>
          <w:rFonts w:ascii="Times New Roman" w:hAnsi="Times New Roman" w:cs="Times New Roman"/>
          <w:sz w:val="24"/>
          <w:szCs w:val="24"/>
          <w:rPrChange w:id="2008" w:author="matheus" w:date="2011-07-25T13:04:00Z">
            <w:rPr/>
          </w:rPrChange>
        </w:rPr>
        <w:t xml:space="preserve"> a cor real da cena. Por essa razão, </w:t>
      </w:r>
      <w:r w:rsidR="00F07C1C" w:rsidRPr="004F3007">
        <w:rPr>
          <w:rFonts w:ascii="Times New Roman" w:hAnsi="Times New Roman" w:cs="Times New Roman"/>
          <w:sz w:val="24"/>
          <w:szCs w:val="24"/>
          <w:rPrChange w:id="2009" w:author="matheus" w:date="2011-07-25T13:04:00Z">
            <w:rPr/>
          </w:rPrChange>
        </w:rPr>
        <w:t xml:space="preserve">os </w:t>
      </w:r>
      <w:r w:rsidRPr="004F3007">
        <w:rPr>
          <w:rFonts w:ascii="Times New Roman" w:hAnsi="Times New Roman" w:cs="Times New Roman"/>
          <w:sz w:val="24"/>
          <w:szCs w:val="24"/>
          <w:rPrChange w:id="2010" w:author="matheus" w:date="2011-07-25T13:04:00Z">
            <w:rPr/>
          </w:rPrChange>
        </w:rPr>
        <w:t xml:space="preserve">dispositivos </w:t>
      </w:r>
      <w:r w:rsidR="00F07C1C" w:rsidRPr="004F3007">
        <w:rPr>
          <w:rFonts w:ascii="Times New Roman" w:hAnsi="Times New Roman" w:cs="Times New Roman"/>
          <w:sz w:val="24"/>
          <w:szCs w:val="24"/>
          <w:rPrChange w:id="2011" w:author="matheus" w:date="2011-07-25T13:04:00Z">
            <w:rPr/>
          </w:rPrChange>
        </w:rPr>
        <w:t xml:space="preserve">que utilizam a </w:t>
      </w:r>
      <w:r w:rsidRPr="004F3007">
        <w:rPr>
          <w:rFonts w:ascii="Times New Roman" w:hAnsi="Times New Roman" w:cs="Times New Roman"/>
          <w:sz w:val="24"/>
          <w:szCs w:val="24"/>
          <w:rPrChange w:id="2012" w:author="matheus" w:date="2011-07-25T13:04:00Z">
            <w:rPr/>
          </w:rPrChange>
        </w:rPr>
        <w:t xml:space="preserve">estereoscopia por luz polarizada são os que vêm sendo </w:t>
      </w:r>
      <w:r w:rsidR="00F07C1C" w:rsidRPr="004F3007">
        <w:rPr>
          <w:rFonts w:ascii="Times New Roman" w:hAnsi="Times New Roman" w:cs="Times New Roman"/>
          <w:sz w:val="24"/>
          <w:szCs w:val="24"/>
          <w:rPrChange w:id="2013" w:author="matheus" w:date="2011-07-25T13:04:00Z">
            <w:rPr/>
          </w:rPrChange>
        </w:rPr>
        <w:t xml:space="preserve">comumente </w:t>
      </w:r>
      <w:r w:rsidRPr="004F3007">
        <w:rPr>
          <w:rFonts w:ascii="Times New Roman" w:hAnsi="Times New Roman" w:cs="Times New Roman"/>
          <w:sz w:val="24"/>
          <w:szCs w:val="24"/>
          <w:rPrChange w:id="2014" w:author="matheus" w:date="2011-07-25T13:04:00Z">
            <w:rPr/>
          </w:rPrChange>
        </w:rPr>
        <w:t xml:space="preserve">utilizados pela indústria cinematográfica e é a tecnologia por trás dos cinemas 3D atuais. Entretanto, uma complexidade a mais é introduzida neste método: ambos os vídeos devem estar em perfeita sincronia, para que sejam reproduzidos na mesma linha de tempo. Isso é válido tanto para a </w:t>
      </w:r>
      <w:r w:rsidR="0018581F" w:rsidRPr="004F3007">
        <w:rPr>
          <w:rFonts w:ascii="Times New Roman" w:hAnsi="Times New Roman" w:cs="Times New Roman"/>
          <w:sz w:val="24"/>
          <w:szCs w:val="24"/>
          <w:rPrChange w:id="2015" w:author="matheus" w:date="2011-07-25T13:04:00Z">
            <w:rPr/>
          </w:rPrChange>
        </w:rPr>
        <w:t>captura</w:t>
      </w:r>
      <w:r w:rsidRPr="004F3007">
        <w:rPr>
          <w:rFonts w:ascii="Times New Roman" w:hAnsi="Times New Roman" w:cs="Times New Roman"/>
          <w:sz w:val="24"/>
          <w:szCs w:val="24"/>
          <w:rPrChange w:id="2016" w:author="matheus" w:date="2011-07-25T13:04:00Z">
            <w:rPr/>
          </w:rPrChange>
        </w:rPr>
        <w:t xml:space="preserve"> quanto para a edição e a reprodução, fazendo-se necessári</w:t>
      </w:r>
      <w:r w:rsidR="0018581F" w:rsidRPr="004F3007">
        <w:rPr>
          <w:rFonts w:ascii="Times New Roman" w:hAnsi="Times New Roman" w:cs="Times New Roman"/>
          <w:sz w:val="24"/>
          <w:szCs w:val="24"/>
          <w:rPrChange w:id="2017" w:author="matheus" w:date="2011-07-25T13:04:00Z">
            <w:rPr/>
          </w:rPrChange>
        </w:rPr>
        <w:t>a</w:t>
      </w:r>
      <w:r w:rsidRPr="004F3007">
        <w:rPr>
          <w:rFonts w:ascii="Times New Roman" w:hAnsi="Times New Roman" w:cs="Times New Roman"/>
          <w:sz w:val="24"/>
          <w:szCs w:val="24"/>
          <w:rPrChange w:id="2018" w:author="matheus" w:date="2011-07-25T13:04:00Z">
            <w:rPr/>
          </w:rPrChange>
        </w:rPr>
        <w:t xml:space="preserve"> </w:t>
      </w:r>
      <w:r w:rsidR="00F07C1C" w:rsidRPr="004F3007">
        <w:rPr>
          <w:rFonts w:ascii="Times New Roman" w:hAnsi="Times New Roman" w:cs="Times New Roman"/>
          <w:sz w:val="24"/>
          <w:szCs w:val="24"/>
          <w:rPrChange w:id="2019" w:author="matheus" w:date="2011-07-25T13:04:00Z">
            <w:rPr/>
          </w:rPrChange>
        </w:rPr>
        <w:t xml:space="preserve">aquisição de novos </w:t>
      </w:r>
      <w:r w:rsidRPr="004F3007">
        <w:rPr>
          <w:rFonts w:ascii="Times New Roman" w:hAnsi="Times New Roman" w:cs="Times New Roman"/>
          <w:sz w:val="24"/>
          <w:szCs w:val="24"/>
          <w:rPrChange w:id="2020" w:author="matheus" w:date="2011-07-25T13:04:00Z">
            <w:rPr/>
          </w:rPrChange>
        </w:rPr>
        <w:t>equipamentos</w:t>
      </w:r>
      <w:r w:rsidR="00F07C1C" w:rsidRPr="004F3007">
        <w:rPr>
          <w:rFonts w:ascii="Times New Roman" w:hAnsi="Times New Roman" w:cs="Times New Roman"/>
          <w:sz w:val="24"/>
          <w:szCs w:val="24"/>
          <w:rPrChange w:id="2021" w:author="matheus" w:date="2011-07-25T13:04:00Z">
            <w:rPr/>
          </w:rPrChange>
        </w:rPr>
        <w:t>,</w:t>
      </w:r>
      <w:r w:rsidRPr="004F3007">
        <w:rPr>
          <w:rFonts w:ascii="Times New Roman" w:hAnsi="Times New Roman" w:cs="Times New Roman"/>
          <w:sz w:val="24"/>
          <w:szCs w:val="24"/>
          <w:rPrChange w:id="2022" w:author="matheus" w:date="2011-07-25T13:04:00Z">
            <w:rPr/>
          </w:rPrChange>
        </w:rPr>
        <w:t xml:space="preserve"> mais robustos e por </w:t>
      </w:r>
      <w:r w:rsidR="00F07C1C" w:rsidRPr="004F3007">
        <w:rPr>
          <w:rFonts w:ascii="Times New Roman" w:hAnsi="Times New Roman" w:cs="Times New Roman"/>
          <w:sz w:val="24"/>
          <w:szCs w:val="24"/>
          <w:rPrChange w:id="2023" w:author="matheus" w:date="2011-07-25T13:04:00Z">
            <w:rPr/>
          </w:rPrChange>
        </w:rPr>
        <w:t>consequência</w:t>
      </w:r>
      <w:r w:rsidRPr="004F3007">
        <w:rPr>
          <w:rFonts w:ascii="Times New Roman" w:hAnsi="Times New Roman" w:cs="Times New Roman"/>
          <w:sz w:val="24"/>
          <w:szCs w:val="24"/>
          <w:rPrChange w:id="2024" w:author="matheus" w:date="2011-07-25T13:04:00Z">
            <w:rPr/>
          </w:rPrChange>
        </w:rPr>
        <w:t xml:space="preserve">, mais </w:t>
      </w:r>
      <w:del w:id="2025" w:author="Matheus Zingarelli" w:date="2011-07-26T10:57:00Z">
        <w:r w:rsidRPr="004F3007" w:rsidDel="000C196A">
          <w:rPr>
            <w:rFonts w:ascii="Times New Roman" w:hAnsi="Times New Roman" w:cs="Times New Roman"/>
            <w:sz w:val="24"/>
            <w:szCs w:val="24"/>
            <w:rPrChange w:id="2026" w:author="matheus" w:date="2011-07-25T13:04:00Z">
              <w:rPr/>
            </w:rPrChange>
          </w:rPr>
          <w:delText>caros.</w:delText>
        </w:r>
      </w:del>
      <w:ins w:id="2027" w:author="Matheus Zingarelli" w:date="2011-07-26T10:57:00Z">
        <w:r w:rsidR="000C196A" w:rsidRPr="004F3007">
          <w:rPr>
            <w:rFonts w:ascii="Times New Roman" w:hAnsi="Times New Roman" w:cs="Times New Roman"/>
            <w:sz w:val="24"/>
            <w:szCs w:val="24"/>
            <w:rPrChange w:id="2028" w:author="matheus" w:date="2011-07-25T13:04:00Z">
              <w:rPr>
                <w:rFonts w:ascii="Times New Roman" w:hAnsi="Times New Roman" w:cs="Times New Roman"/>
                <w:sz w:val="24"/>
                <w:szCs w:val="24"/>
              </w:rPr>
            </w:rPrChange>
          </w:rPr>
          <w:t xml:space="preserve">caros. </w:t>
        </w:r>
      </w:ins>
    </w:p>
    <w:p w:rsidR="00AC1C69" w:rsidDel="000C196A" w:rsidRDefault="00AC1C69">
      <w:pPr>
        <w:pStyle w:val="PargrafodaLista"/>
        <w:spacing w:after="0" w:line="360" w:lineRule="auto"/>
        <w:ind w:left="0" w:firstLine="567"/>
        <w:jc w:val="both"/>
        <w:rPr>
          <w:ins w:id="2029" w:author="matheus" w:date="2011-07-25T13:41:00Z"/>
          <w:del w:id="2030" w:author="Matheus Zingarelli" w:date="2011-07-26T10:57:00Z"/>
          <w:rFonts w:ascii="Times New Roman" w:hAnsi="Times New Roman" w:cs="Times New Roman"/>
          <w:sz w:val="24"/>
          <w:szCs w:val="24"/>
        </w:rPr>
        <w:pPrChange w:id="2031" w:author="matheus" w:date="2011-07-25T13:41:00Z">
          <w:pPr>
            <w:pStyle w:val="PargrafodaLista"/>
            <w:spacing w:line="360" w:lineRule="auto"/>
            <w:ind w:left="1224" w:firstLine="192"/>
            <w:jc w:val="both"/>
          </w:pPr>
        </w:pPrChange>
      </w:pPr>
    </w:p>
    <w:p w:rsidR="00AC1C69" w:rsidRPr="004F3007" w:rsidRDefault="00AC1C69">
      <w:pPr>
        <w:pStyle w:val="PargrafodaLista"/>
        <w:spacing w:after="0" w:line="360" w:lineRule="auto"/>
        <w:ind w:left="0" w:firstLine="567"/>
        <w:jc w:val="both"/>
        <w:rPr>
          <w:rFonts w:ascii="Times New Roman" w:hAnsi="Times New Roman" w:cs="Times New Roman"/>
          <w:sz w:val="24"/>
          <w:szCs w:val="24"/>
          <w:rPrChange w:id="2032" w:author="matheus" w:date="2011-07-25T13:04:00Z">
            <w:rPr/>
          </w:rPrChange>
        </w:rPr>
        <w:pPrChange w:id="2033" w:author="matheus" w:date="2011-07-25T13:41:00Z">
          <w:pPr>
            <w:pStyle w:val="PargrafodaLista"/>
            <w:spacing w:line="360" w:lineRule="auto"/>
            <w:ind w:left="1224" w:firstLine="192"/>
            <w:jc w:val="both"/>
          </w:pPr>
        </w:pPrChange>
      </w:pPr>
    </w:p>
    <w:p w:rsidR="00234D31" w:rsidRPr="002A3B9F" w:rsidRDefault="002A3B9F">
      <w:pPr>
        <w:pStyle w:val="Ttulo3"/>
        <w:numPr>
          <w:ilvl w:val="2"/>
          <w:numId w:val="6"/>
        </w:numPr>
        <w:spacing w:before="851" w:after="567" w:line="240" w:lineRule="auto"/>
        <w:ind w:left="0" w:firstLine="0"/>
        <w:rPr>
          <w:ins w:id="2034" w:author="matheus" w:date="2011-07-25T13:41:00Z"/>
          <w:rFonts w:ascii="Arial" w:hAnsi="Arial" w:cs="Arial"/>
          <w:b w:val="0"/>
          <w:color w:val="auto"/>
          <w:sz w:val="28"/>
          <w:szCs w:val="28"/>
          <w:rPrChange w:id="2035" w:author="matheus" w:date="2011-07-25T14:23:00Z">
            <w:rPr>
              <w:ins w:id="2036" w:author="matheus" w:date="2011-07-25T13:41:00Z"/>
              <w:rFonts w:ascii="Times New Roman" w:hAnsi="Times New Roman" w:cs="Times New Roman"/>
              <w:color w:val="auto"/>
              <w:sz w:val="28"/>
              <w:szCs w:val="28"/>
            </w:rPr>
          </w:rPrChange>
        </w:rPr>
        <w:pPrChange w:id="2037" w:author="matheus" w:date="2011-07-25T14:10:00Z">
          <w:pPr>
            <w:pStyle w:val="Ttulo3"/>
            <w:numPr>
              <w:ilvl w:val="2"/>
              <w:numId w:val="3"/>
            </w:numPr>
            <w:ind w:left="1224" w:hanging="504"/>
          </w:pPr>
        </w:pPrChange>
      </w:pPr>
      <w:ins w:id="2038" w:author="matheus" w:date="2011-07-25T14:23:00Z">
        <w:r>
          <w:rPr>
            <w:rFonts w:ascii="Arial" w:hAnsi="Arial" w:cs="Arial"/>
            <w:b w:val="0"/>
            <w:color w:val="auto"/>
            <w:sz w:val="28"/>
            <w:szCs w:val="28"/>
          </w:rPr>
          <w:lastRenderedPageBreak/>
          <w:t xml:space="preserve"> </w:t>
        </w:r>
      </w:ins>
      <w:bookmarkStart w:id="2039" w:name="_Toc299441127"/>
      <w:r w:rsidR="00234D31" w:rsidRPr="002A3B9F">
        <w:rPr>
          <w:rFonts w:ascii="Arial" w:hAnsi="Arial" w:cs="Arial"/>
          <w:b w:val="0"/>
          <w:color w:val="auto"/>
          <w:sz w:val="28"/>
          <w:szCs w:val="28"/>
          <w:rPrChange w:id="2040" w:author="matheus" w:date="2011-07-25T14:23:00Z">
            <w:rPr/>
          </w:rPrChange>
        </w:rPr>
        <w:t xml:space="preserve">Óculos </w:t>
      </w:r>
      <w:r w:rsidR="0022553E" w:rsidRPr="002A3B9F">
        <w:rPr>
          <w:rFonts w:ascii="Arial" w:hAnsi="Arial" w:cs="Arial"/>
          <w:b w:val="0"/>
          <w:color w:val="auto"/>
          <w:sz w:val="28"/>
          <w:szCs w:val="28"/>
          <w:rPrChange w:id="2041" w:author="matheus" w:date="2011-07-25T14:23:00Z">
            <w:rPr/>
          </w:rPrChange>
        </w:rPr>
        <w:t>o</w:t>
      </w:r>
      <w:r w:rsidR="00234D31" w:rsidRPr="002A3B9F">
        <w:rPr>
          <w:rFonts w:ascii="Arial" w:hAnsi="Arial" w:cs="Arial"/>
          <w:b w:val="0"/>
          <w:color w:val="auto"/>
          <w:sz w:val="28"/>
          <w:szCs w:val="28"/>
          <w:rPrChange w:id="2042" w:author="matheus" w:date="2011-07-25T14:23:00Z">
            <w:rPr/>
          </w:rPrChange>
        </w:rPr>
        <w:t>bturadores</w:t>
      </w:r>
      <w:bookmarkEnd w:id="2039"/>
    </w:p>
    <w:p w:rsidR="00AC1C69" w:rsidRPr="000C196A" w:rsidDel="00E913B3" w:rsidRDefault="00AC1C69">
      <w:pPr>
        <w:spacing w:after="0" w:line="360" w:lineRule="auto"/>
        <w:rPr>
          <w:del w:id="2043" w:author="matheus" w:date="2011-07-25T14:11:00Z"/>
        </w:rPr>
        <w:pPrChange w:id="2044" w:author="matheus" w:date="2011-07-25T13:41:00Z">
          <w:pPr>
            <w:pStyle w:val="Ttulo3"/>
            <w:numPr>
              <w:ilvl w:val="2"/>
              <w:numId w:val="3"/>
            </w:numPr>
            <w:ind w:left="1224" w:hanging="504"/>
          </w:pPr>
        </w:pPrChange>
      </w:pPr>
    </w:p>
    <w:p w:rsidR="00004973" w:rsidRPr="004F3007" w:rsidRDefault="00004973">
      <w:pPr>
        <w:pStyle w:val="PargrafodaLista"/>
        <w:spacing w:after="0" w:line="360" w:lineRule="auto"/>
        <w:ind w:left="0" w:firstLine="567"/>
        <w:jc w:val="both"/>
        <w:rPr>
          <w:rFonts w:ascii="Times New Roman" w:hAnsi="Times New Roman" w:cs="Times New Roman"/>
          <w:sz w:val="24"/>
          <w:szCs w:val="24"/>
          <w:rPrChange w:id="2045" w:author="matheus" w:date="2011-07-25T13:04:00Z">
            <w:rPr/>
          </w:rPrChange>
        </w:rPr>
        <w:pPrChange w:id="2046"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047" w:author="matheus" w:date="2011-07-25T13:04:00Z">
            <w:rPr/>
          </w:rPrChange>
        </w:rPr>
        <w:t xml:space="preserve">Diferente dos óculos utilizados em vídeos anaglíficos e por luz polarizada, que filtram as imagens corretas para cada olho, os óculos obturadores separam a imagens mecanicamente. Esta é uma tecnologia muito utilizada pelos televisores 3D e funciona da seguinte forma: o monitor exibe alternadamente em alta frequência as imagens para cada olho. Os óculos, compostos por lentes de LCD, também alternam entre si na mesma frequência o nível de opacidade de cada lente. Com isso, por uma fração mínima de tempo, uma lente se encontrará opaca e a outra não, e consequentemente, um olho vai enxergar a imagem e o outro não. Como a essa troca ocorre </w:t>
      </w:r>
      <w:r w:rsidR="001A1E23" w:rsidRPr="004F3007">
        <w:rPr>
          <w:rFonts w:ascii="Times New Roman" w:hAnsi="Times New Roman" w:cs="Times New Roman"/>
          <w:sz w:val="24"/>
          <w:szCs w:val="24"/>
          <w:rPrChange w:id="2048" w:author="matheus" w:date="2011-07-25T13:04:00Z">
            <w:rPr/>
          </w:rPrChange>
        </w:rPr>
        <w:t xml:space="preserve">milhares de </w:t>
      </w:r>
      <w:r w:rsidRPr="004F3007">
        <w:rPr>
          <w:rFonts w:ascii="Times New Roman" w:hAnsi="Times New Roman" w:cs="Times New Roman"/>
          <w:sz w:val="24"/>
          <w:szCs w:val="24"/>
          <w:rPrChange w:id="2049" w:author="matheus" w:date="2011-07-25T13:04:00Z">
            <w:rPr/>
          </w:rPrChange>
        </w:rPr>
        <w:t>vezes a cada segundo, nossos olhos não notam a opacidade.</w:t>
      </w:r>
    </w:p>
    <w:p w:rsidR="006F1230" w:rsidRDefault="00004973">
      <w:pPr>
        <w:pStyle w:val="PargrafodaLista"/>
        <w:spacing w:after="0" w:line="360" w:lineRule="auto"/>
        <w:ind w:left="0" w:firstLine="567"/>
        <w:jc w:val="both"/>
        <w:rPr>
          <w:ins w:id="2050" w:author="matheus" w:date="2011-07-25T13:41:00Z"/>
          <w:rFonts w:ascii="Times New Roman" w:hAnsi="Times New Roman" w:cs="Times New Roman"/>
          <w:sz w:val="24"/>
          <w:szCs w:val="24"/>
        </w:rPr>
        <w:pPrChange w:id="2051"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052" w:author="matheus" w:date="2011-07-25T13:04:00Z">
            <w:rPr/>
          </w:rPrChange>
        </w:rPr>
        <w:t>Os principais problemas desta técnica são</w:t>
      </w:r>
      <w:r w:rsidR="00C30C5E" w:rsidRPr="004F3007">
        <w:rPr>
          <w:rFonts w:ascii="Times New Roman" w:hAnsi="Times New Roman" w:cs="Times New Roman"/>
          <w:sz w:val="24"/>
          <w:szCs w:val="24"/>
          <w:rPrChange w:id="2053" w:author="matheus" w:date="2011-07-25T13:04:00Z">
            <w:rPr/>
          </w:rPrChange>
        </w:rPr>
        <w:t>:</w:t>
      </w:r>
      <w:r w:rsidRPr="004F3007">
        <w:rPr>
          <w:rFonts w:ascii="Times New Roman" w:hAnsi="Times New Roman" w:cs="Times New Roman"/>
          <w:sz w:val="24"/>
          <w:szCs w:val="24"/>
          <w:rPrChange w:id="2054" w:author="matheus" w:date="2011-07-25T13:04:00Z">
            <w:rPr/>
          </w:rPrChange>
        </w:rPr>
        <w:t xml:space="preserve"> alto custo para a produção de cada óculos, inviabilizando seu uso em cinemas, por exemplo; a falta de um padrão para estes</w:t>
      </w:r>
      <w:r w:rsidR="00C30C5E" w:rsidRPr="004F3007">
        <w:rPr>
          <w:rFonts w:ascii="Times New Roman" w:hAnsi="Times New Roman" w:cs="Times New Roman"/>
          <w:sz w:val="24"/>
          <w:szCs w:val="24"/>
          <w:rPrChange w:id="2055" w:author="matheus" w:date="2011-07-25T13:04:00Z">
            <w:rPr/>
          </w:rPrChange>
        </w:rPr>
        <w:t xml:space="preserve"> óculos</w:t>
      </w:r>
      <w:r w:rsidRPr="004F3007">
        <w:rPr>
          <w:rFonts w:ascii="Times New Roman" w:hAnsi="Times New Roman" w:cs="Times New Roman"/>
          <w:sz w:val="24"/>
          <w:szCs w:val="24"/>
          <w:rPrChange w:id="2056" w:author="matheus" w:date="2011-07-25T13:04:00Z">
            <w:rPr/>
          </w:rPrChange>
        </w:rPr>
        <w:t xml:space="preserve">, não </w:t>
      </w:r>
      <w:r w:rsidR="00C30C5E" w:rsidRPr="004F3007">
        <w:rPr>
          <w:rFonts w:ascii="Times New Roman" w:hAnsi="Times New Roman" w:cs="Times New Roman"/>
          <w:sz w:val="24"/>
          <w:szCs w:val="24"/>
          <w:rPrChange w:id="2057" w:author="matheus" w:date="2011-07-25T13:04:00Z">
            <w:rPr/>
          </w:rPrChange>
        </w:rPr>
        <w:t xml:space="preserve">sendo </w:t>
      </w:r>
      <w:r w:rsidRPr="004F3007">
        <w:rPr>
          <w:rFonts w:ascii="Times New Roman" w:hAnsi="Times New Roman" w:cs="Times New Roman"/>
          <w:sz w:val="24"/>
          <w:szCs w:val="24"/>
          <w:rPrChange w:id="2058" w:author="matheus" w:date="2011-07-25T13:04:00Z">
            <w:rPr/>
          </w:rPrChange>
        </w:rPr>
        <w:t xml:space="preserve">possível utilizar os mesmos para televisores 3D de marcas diferentes; e a perda da resolução ou brilho das imagens, dependendo do padrão de reprodução utilizado para reduzir o </w:t>
      </w:r>
      <w:r w:rsidRPr="004F3007">
        <w:rPr>
          <w:rFonts w:ascii="Times New Roman" w:hAnsi="Times New Roman" w:cs="Times New Roman"/>
          <w:i/>
          <w:sz w:val="24"/>
          <w:szCs w:val="24"/>
          <w:rPrChange w:id="2059" w:author="matheus" w:date="2011-07-25T13:04:00Z">
            <w:rPr>
              <w:i/>
            </w:rPr>
          </w:rPrChange>
        </w:rPr>
        <w:t>flicker</w:t>
      </w:r>
      <w:r w:rsidR="00C30C5E" w:rsidRPr="004F3007">
        <w:rPr>
          <w:rFonts w:ascii="Times New Roman" w:hAnsi="Times New Roman" w:cs="Times New Roman"/>
          <w:i/>
          <w:sz w:val="24"/>
          <w:szCs w:val="24"/>
          <w:rPrChange w:id="2060" w:author="matheus" w:date="2011-07-25T13:04:00Z">
            <w:rPr>
              <w:i/>
            </w:rPr>
          </w:rPrChange>
        </w:rPr>
        <w:t>ing</w:t>
      </w:r>
      <w:r w:rsidR="00C30C5E" w:rsidRPr="004F3007">
        <w:rPr>
          <w:rStyle w:val="Refdenotaderodap"/>
          <w:rFonts w:ascii="Times New Roman" w:hAnsi="Times New Roman" w:cs="Times New Roman"/>
          <w:sz w:val="24"/>
          <w:szCs w:val="24"/>
          <w:rPrChange w:id="2061" w:author="matheus" w:date="2011-07-25T13:04:00Z">
            <w:rPr>
              <w:rStyle w:val="Refdenotaderodap"/>
            </w:rPr>
          </w:rPrChange>
        </w:rPr>
        <w:footnoteReference w:id="1"/>
      </w:r>
      <w:r w:rsidRPr="004F3007">
        <w:rPr>
          <w:rFonts w:ascii="Times New Roman" w:hAnsi="Times New Roman" w:cs="Times New Roman"/>
          <w:sz w:val="24"/>
          <w:szCs w:val="24"/>
          <w:rPrChange w:id="2064" w:author="matheus" w:date="2011-07-25T13:04:00Z">
            <w:rPr/>
          </w:rPrChange>
        </w:rPr>
        <w:t>.</w:t>
      </w:r>
    </w:p>
    <w:p w:rsidR="00AC1C69" w:rsidRPr="002A3B9F" w:rsidDel="00E913B3" w:rsidRDefault="002A3B9F">
      <w:pPr>
        <w:pStyle w:val="PargrafodaLista"/>
        <w:spacing w:after="0" w:line="360" w:lineRule="auto"/>
        <w:ind w:left="0" w:firstLine="567"/>
        <w:jc w:val="both"/>
        <w:rPr>
          <w:del w:id="2065" w:author="matheus" w:date="2011-07-25T14:11:00Z"/>
          <w:rFonts w:ascii="Arial" w:hAnsi="Arial" w:cs="Arial"/>
          <w:sz w:val="28"/>
          <w:szCs w:val="28"/>
          <w:rPrChange w:id="2066" w:author="matheus" w:date="2011-07-25T14:23:00Z">
            <w:rPr>
              <w:del w:id="2067" w:author="matheus" w:date="2011-07-25T14:11:00Z"/>
            </w:rPr>
          </w:rPrChange>
        </w:rPr>
        <w:pPrChange w:id="2068" w:author="matheus" w:date="2011-07-25T13:41:00Z">
          <w:pPr>
            <w:pStyle w:val="PargrafodaLista"/>
            <w:spacing w:line="360" w:lineRule="auto"/>
            <w:ind w:left="1224" w:firstLine="192"/>
            <w:jc w:val="both"/>
          </w:pPr>
        </w:pPrChange>
      </w:pPr>
      <w:ins w:id="2069" w:author="matheus" w:date="2011-07-25T14:23:00Z">
        <w:r w:rsidRPr="002A3B9F">
          <w:rPr>
            <w:rFonts w:ascii="Arial" w:hAnsi="Arial" w:cs="Arial"/>
            <w:sz w:val="28"/>
            <w:szCs w:val="28"/>
            <w:rPrChange w:id="2070" w:author="matheus" w:date="2011-07-25T14:23:00Z">
              <w:rPr>
                <w:rFonts w:ascii="Times New Roman" w:hAnsi="Times New Roman" w:cs="Times New Roman"/>
                <w:sz w:val="24"/>
                <w:szCs w:val="24"/>
              </w:rPr>
            </w:rPrChange>
          </w:rPr>
          <w:t xml:space="preserve"> </w:t>
        </w:r>
      </w:ins>
      <w:bookmarkStart w:id="2071" w:name="_Toc299441128"/>
      <w:bookmarkEnd w:id="2071"/>
    </w:p>
    <w:p w:rsidR="00234D31" w:rsidRPr="002A3B9F" w:rsidRDefault="00234D31">
      <w:pPr>
        <w:pStyle w:val="Ttulo3"/>
        <w:numPr>
          <w:ilvl w:val="2"/>
          <w:numId w:val="6"/>
        </w:numPr>
        <w:spacing w:before="851" w:after="567" w:line="240" w:lineRule="auto"/>
        <w:ind w:left="0" w:firstLine="0"/>
        <w:rPr>
          <w:ins w:id="2072" w:author="matheus" w:date="2011-07-25T13:41:00Z"/>
          <w:rFonts w:ascii="Arial" w:hAnsi="Arial" w:cs="Arial"/>
          <w:b w:val="0"/>
          <w:color w:val="auto"/>
          <w:sz w:val="28"/>
          <w:szCs w:val="28"/>
          <w:rPrChange w:id="2073" w:author="matheus" w:date="2011-07-25T14:23:00Z">
            <w:rPr>
              <w:ins w:id="2074" w:author="matheus" w:date="2011-07-25T13:41:00Z"/>
              <w:rFonts w:ascii="Times New Roman" w:hAnsi="Times New Roman" w:cs="Times New Roman"/>
              <w:color w:val="auto"/>
              <w:sz w:val="28"/>
              <w:szCs w:val="28"/>
            </w:rPr>
          </w:rPrChange>
        </w:rPr>
        <w:pPrChange w:id="2075" w:author="matheus" w:date="2011-07-25T14:10:00Z">
          <w:pPr>
            <w:pStyle w:val="Ttulo3"/>
            <w:numPr>
              <w:ilvl w:val="2"/>
              <w:numId w:val="3"/>
            </w:numPr>
            <w:ind w:left="1224" w:hanging="504"/>
          </w:pPr>
        </w:pPrChange>
      </w:pPr>
      <w:bookmarkStart w:id="2076" w:name="_Toc299441129"/>
      <w:r w:rsidRPr="002A3B9F">
        <w:rPr>
          <w:rFonts w:ascii="Arial" w:hAnsi="Arial" w:cs="Arial"/>
          <w:b w:val="0"/>
          <w:color w:val="auto"/>
          <w:sz w:val="28"/>
          <w:szCs w:val="28"/>
          <w:rPrChange w:id="2077" w:author="matheus" w:date="2011-07-25T14:23:00Z">
            <w:rPr/>
          </w:rPrChange>
        </w:rPr>
        <w:t xml:space="preserve">Monitores </w:t>
      </w:r>
      <w:r w:rsidR="00203E84" w:rsidRPr="002A3B9F">
        <w:rPr>
          <w:rFonts w:ascii="Arial" w:hAnsi="Arial" w:cs="Arial"/>
          <w:b w:val="0"/>
          <w:color w:val="auto"/>
          <w:sz w:val="28"/>
          <w:szCs w:val="28"/>
          <w:rPrChange w:id="2078" w:author="matheus" w:date="2011-07-25T14:23:00Z">
            <w:rPr/>
          </w:rPrChange>
        </w:rPr>
        <w:t>Autoestereoscópicos</w:t>
      </w:r>
      <w:bookmarkEnd w:id="2076"/>
    </w:p>
    <w:p w:rsidR="00AC1C69" w:rsidRPr="000C196A" w:rsidDel="00E913B3" w:rsidRDefault="00AC1C69">
      <w:pPr>
        <w:spacing w:after="0" w:line="360" w:lineRule="auto"/>
        <w:rPr>
          <w:del w:id="2079" w:author="matheus" w:date="2011-07-25T14:11:00Z"/>
        </w:rPr>
        <w:pPrChange w:id="2080" w:author="matheus" w:date="2011-07-25T13:41:00Z">
          <w:pPr>
            <w:pStyle w:val="Ttulo3"/>
            <w:numPr>
              <w:ilvl w:val="2"/>
              <w:numId w:val="3"/>
            </w:numPr>
            <w:ind w:left="1224" w:hanging="504"/>
          </w:pPr>
        </w:pPrChange>
      </w:pPr>
    </w:p>
    <w:p w:rsidR="00F50441" w:rsidRPr="004F3007" w:rsidRDefault="003863B4">
      <w:pPr>
        <w:pStyle w:val="PargrafodaLista"/>
        <w:spacing w:after="0" w:line="360" w:lineRule="auto"/>
        <w:ind w:left="0" w:firstLine="567"/>
        <w:jc w:val="both"/>
        <w:rPr>
          <w:rFonts w:ascii="Times New Roman" w:hAnsi="Times New Roman" w:cs="Times New Roman"/>
          <w:sz w:val="24"/>
          <w:szCs w:val="24"/>
          <w:rPrChange w:id="2081" w:author="matheus" w:date="2011-07-25T13:04:00Z">
            <w:rPr/>
          </w:rPrChange>
        </w:rPr>
        <w:pPrChange w:id="2082"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083" w:author="matheus" w:date="2011-07-25T13:04:00Z">
            <w:rPr/>
          </w:rPrChange>
        </w:rPr>
        <w:t>A obrigatoriedade de se utilizar óculos especiais, vista nas técnicas apresentadas anteriormente, se mostra uma abordagem invasiva que pode gerar certo desconforto ou até mesmo fadiga quando usado por muito tempo</w:t>
      </w:r>
      <w:r w:rsidR="00731F02" w:rsidRPr="004F3007">
        <w:rPr>
          <w:rFonts w:ascii="Times New Roman" w:hAnsi="Times New Roman" w:cs="Times New Roman"/>
          <w:sz w:val="24"/>
          <w:szCs w:val="24"/>
          <w:rPrChange w:id="2084" w:author="matheus" w:date="2011-07-25T13:04:00Z">
            <w:rPr/>
          </w:rPrChange>
        </w:rPr>
        <w:t>, além de quebrar o paradigma de como os espectadores estão acostumados a assistir televisão</w:t>
      </w:r>
      <w:r w:rsidRPr="004F3007">
        <w:rPr>
          <w:rFonts w:ascii="Times New Roman" w:hAnsi="Times New Roman" w:cs="Times New Roman"/>
          <w:sz w:val="24"/>
          <w:szCs w:val="24"/>
          <w:rPrChange w:id="2085" w:author="matheus" w:date="2011-07-25T13:04:00Z">
            <w:rPr/>
          </w:rPrChange>
        </w:rPr>
        <w:t xml:space="preserve">. Visando o descarte desses óculos ou qualquer outro dispositivo na visualização de vídeos 3D, temos a tecnologia envolvida na criação de monitores autoestereoscópicos, </w:t>
      </w:r>
      <w:r w:rsidR="00731F02" w:rsidRPr="004F3007">
        <w:rPr>
          <w:rFonts w:ascii="Times New Roman" w:hAnsi="Times New Roman" w:cs="Times New Roman"/>
          <w:sz w:val="24"/>
          <w:szCs w:val="24"/>
          <w:rPrChange w:id="2086" w:author="matheus" w:date="2011-07-25T13:04:00Z">
            <w:rPr/>
          </w:rPrChange>
        </w:rPr>
        <w:t>os quais</w:t>
      </w:r>
      <w:r w:rsidRPr="004F3007">
        <w:rPr>
          <w:rFonts w:ascii="Times New Roman" w:hAnsi="Times New Roman" w:cs="Times New Roman"/>
          <w:sz w:val="24"/>
          <w:szCs w:val="24"/>
          <w:rPrChange w:id="2087" w:author="matheus" w:date="2011-07-25T13:04:00Z">
            <w:rPr/>
          </w:rPrChange>
        </w:rPr>
        <w:t xml:space="preserve"> são capazes de </w:t>
      </w:r>
      <w:r w:rsidR="001266D0" w:rsidRPr="004F3007">
        <w:rPr>
          <w:rFonts w:ascii="Times New Roman" w:hAnsi="Times New Roman" w:cs="Times New Roman"/>
          <w:sz w:val="24"/>
          <w:szCs w:val="24"/>
          <w:rPrChange w:id="2088" w:author="matheus" w:date="2011-07-25T13:04:00Z">
            <w:rPr/>
          </w:rPrChange>
        </w:rPr>
        <w:t>fornecer diferentes pontos de vista, chamados de visões, para cada olho</w:t>
      </w:r>
      <w:r w:rsidRPr="004F3007">
        <w:rPr>
          <w:rFonts w:ascii="Times New Roman" w:hAnsi="Times New Roman" w:cs="Times New Roman"/>
          <w:sz w:val="24"/>
          <w:szCs w:val="24"/>
          <w:rPrChange w:id="2089" w:author="matheus" w:date="2011-07-25T13:04:00Z">
            <w:rPr/>
          </w:rPrChange>
        </w:rPr>
        <w:t xml:space="preserve">, </w:t>
      </w:r>
      <w:r w:rsidR="00431E7C" w:rsidRPr="004F3007">
        <w:rPr>
          <w:rFonts w:ascii="Times New Roman" w:hAnsi="Times New Roman" w:cs="Times New Roman"/>
          <w:sz w:val="24"/>
          <w:szCs w:val="24"/>
          <w:rPrChange w:id="2090" w:author="matheus" w:date="2011-07-25T13:04:00Z">
            <w:rPr/>
          </w:rPrChange>
        </w:rPr>
        <w:t>Tais visões são</w:t>
      </w:r>
      <w:r w:rsidRPr="004F3007">
        <w:rPr>
          <w:rFonts w:ascii="Times New Roman" w:hAnsi="Times New Roman" w:cs="Times New Roman"/>
          <w:sz w:val="24"/>
          <w:szCs w:val="24"/>
          <w:rPrChange w:id="2091" w:author="matheus" w:date="2011-07-25T13:04:00Z">
            <w:rPr/>
          </w:rPrChange>
        </w:rPr>
        <w:t xml:space="preserve"> limitadas a certo segmento do campo de visão do espectador, fazendo com que </w:t>
      </w:r>
      <w:r w:rsidR="00731F02" w:rsidRPr="004F3007">
        <w:rPr>
          <w:rFonts w:ascii="Times New Roman" w:hAnsi="Times New Roman" w:cs="Times New Roman"/>
          <w:sz w:val="24"/>
          <w:szCs w:val="24"/>
          <w:rPrChange w:id="2092" w:author="matheus" w:date="2011-07-25T13:04:00Z">
            <w:rPr/>
          </w:rPrChange>
        </w:rPr>
        <w:t>este</w:t>
      </w:r>
      <w:r w:rsidRPr="004F3007">
        <w:rPr>
          <w:rFonts w:ascii="Times New Roman" w:hAnsi="Times New Roman" w:cs="Times New Roman"/>
          <w:sz w:val="24"/>
          <w:szCs w:val="24"/>
          <w:rPrChange w:id="2093" w:author="matheus" w:date="2011-07-25T13:04:00Z">
            <w:rPr/>
          </w:rPrChange>
        </w:rPr>
        <w:t xml:space="preserve"> veja a cena </w:t>
      </w:r>
      <w:r w:rsidR="00731F02" w:rsidRPr="004F3007">
        <w:rPr>
          <w:rFonts w:ascii="Times New Roman" w:hAnsi="Times New Roman" w:cs="Times New Roman"/>
          <w:sz w:val="24"/>
          <w:szCs w:val="24"/>
          <w:rPrChange w:id="2094" w:author="matheus" w:date="2011-07-25T13:04:00Z">
            <w:rPr/>
          </w:rPrChange>
        </w:rPr>
        <w:t xml:space="preserve">de </w:t>
      </w:r>
      <w:r w:rsidRPr="004F3007">
        <w:rPr>
          <w:rFonts w:ascii="Times New Roman" w:hAnsi="Times New Roman" w:cs="Times New Roman"/>
          <w:sz w:val="24"/>
          <w:szCs w:val="24"/>
          <w:rPrChange w:id="2095" w:author="matheus" w:date="2011-07-25T13:04:00Z">
            <w:rPr/>
          </w:rPrChange>
        </w:rPr>
        <w:t>perspectiva</w:t>
      </w:r>
      <w:r w:rsidR="00731F02" w:rsidRPr="004F3007">
        <w:rPr>
          <w:rFonts w:ascii="Times New Roman" w:hAnsi="Times New Roman" w:cs="Times New Roman"/>
          <w:sz w:val="24"/>
          <w:szCs w:val="24"/>
          <w:rPrChange w:id="2096" w:author="matheus" w:date="2011-07-25T13:04:00Z">
            <w:rPr/>
          </w:rPrChange>
        </w:rPr>
        <w:t>s diferentes</w:t>
      </w:r>
      <w:r w:rsidRPr="004F3007">
        <w:rPr>
          <w:rFonts w:ascii="Times New Roman" w:hAnsi="Times New Roman" w:cs="Times New Roman"/>
          <w:sz w:val="24"/>
          <w:szCs w:val="24"/>
          <w:rPrChange w:id="2097" w:author="matheus" w:date="2011-07-25T13:04:00Z">
            <w:rPr/>
          </w:rPrChange>
        </w:rPr>
        <w:t xml:space="preserve"> ao movimentar-se </w:t>
      </w:r>
      <w:r w:rsidR="00431E7C" w:rsidRPr="004F3007">
        <w:rPr>
          <w:rFonts w:ascii="Times New Roman" w:hAnsi="Times New Roman" w:cs="Times New Roman"/>
          <w:sz w:val="24"/>
          <w:szCs w:val="24"/>
          <w:rPrChange w:id="2098" w:author="matheus" w:date="2011-07-25T13:04:00Z">
            <w:rPr/>
          </w:rPrChange>
        </w:rPr>
        <w:t>pelo ambiente</w:t>
      </w:r>
      <w:r w:rsidRPr="004F3007">
        <w:rPr>
          <w:rFonts w:ascii="Times New Roman" w:hAnsi="Times New Roman" w:cs="Times New Roman"/>
          <w:sz w:val="24"/>
          <w:szCs w:val="24"/>
          <w:rPrChange w:id="2099" w:author="matheus" w:date="2011-07-25T13:04:00Z">
            <w:rPr/>
          </w:rPrChange>
        </w:rPr>
        <w:t xml:space="preserve">. </w:t>
      </w:r>
      <w:r w:rsidR="00731F02" w:rsidRPr="004F3007">
        <w:rPr>
          <w:rFonts w:ascii="Times New Roman" w:hAnsi="Times New Roman" w:cs="Times New Roman"/>
          <w:sz w:val="24"/>
          <w:szCs w:val="24"/>
          <w:rPrChange w:id="2100" w:author="matheus" w:date="2011-07-25T13:04:00Z">
            <w:rPr/>
          </w:rPrChange>
        </w:rPr>
        <w:t>Para isso</w:t>
      </w:r>
      <w:r w:rsidRPr="004F3007">
        <w:rPr>
          <w:rFonts w:ascii="Times New Roman" w:hAnsi="Times New Roman" w:cs="Times New Roman"/>
          <w:sz w:val="24"/>
          <w:szCs w:val="24"/>
          <w:rPrChange w:id="2101" w:author="matheus" w:date="2011-07-25T13:04:00Z">
            <w:rPr/>
          </w:rPrChange>
        </w:rPr>
        <w:t>, o monitor possui uma película especial (lenticular) formada por pequenas lentes (lentículas) capazes de direcionar a luz de cada imagem para um ângulo diferente</w:t>
      </w:r>
      <w:r w:rsidR="000E40CC" w:rsidRPr="004F3007">
        <w:rPr>
          <w:rFonts w:ascii="Times New Roman" w:hAnsi="Times New Roman" w:cs="Times New Roman"/>
          <w:sz w:val="24"/>
          <w:szCs w:val="24"/>
          <w:rPrChange w:id="2102" w:author="matheus" w:date="2011-07-25T13:04:00Z">
            <w:rPr/>
          </w:rPrChange>
        </w:rPr>
        <w:t xml:space="preserve">, como ilustrado na </w:t>
      </w:r>
      <w:r w:rsidR="000E40CC" w:rsidRPr="004F3007">
        <w:rPr>
          <w:rFonts w:ascii="Times New Roman" w:hAnsi="Times New Roman" w:cs="Times New Roman"/>
          <w:sz w:val="24"/>
          <w:szCs w:val="24"/>
          <w:highlight w:val="yellow"/>
          <w:rPrChange w:id="2103" w:author="matheus" w:date="2011-07-25T13:04:00Z">
            <w:rPr>
              <w:highlight w:val="yellow"/>
            </w:rPr>
          </w:rPrChange>
        </w:rPr>
        <w:t>Figura 4</w:t>
      </w:r>
      <w:r w:rsidRPr="004F3007">
        <w:rPr>
          <w:rFonts w:ascii="Times New Roman" w:hAnsi="Times New Roman" w:cs="Times New Roman"/>
          <w:sz w:val="24"/>
          <w:szCs w:val="24"/>
          <w:rPrChange w:id="2104" w:author="matheus" w:date="2011-07-25T13:04:00Z">
            <w:rPr/>
          </w:rPrChange>
        </w:rPr>
        <w:t xml:space="preserve">. Além disso, o par de imagens estéreo é submetido a uma técnica chamada </w:t>
      </w:r>
      <w:r w:rsidRPr="004F3007">
        <w:rPr>
          <w:rFonts w:ascii="Times New Roman" w:hAnsi="Times New Roman" w:cs="Times New Roman"/>
          <w:i/>
          <w:sz w:val="24"/>
          <w:szCs w:val="24"/>
          <w:rPrChange w:id="2105" w:author="matheus" w:date="2011-07-25T13:04:00Z">
            <w:rPr>
              <w:i/>
            </w:rPr>
          </w:rPrChange>
        </w:rPr>
        <w:t>interlacing</w:t>
      </w:r>
      <w:r w:rsidRPr="004F3007">
        <w:rPr>
          <w:rFonts w:ascii="Times New Roman" w:hAnsi="Times New Roman" w:cs="Times New Roman"/>
          <w:sz w:val="24"/>
          <w:szCs w:val="24"/>
          <w:rPrChange w:id="2106" w:author="matheus" w:date="2011-07-25T13:04:00Z">
            <w:rPr/>
          </w:rPrChange>
        </w:rPr>
        <w:t xml:space="preserve">, na qual as imagens são fatiadas em pequenas </w:t>
      </w:r>
      <w:r w:rsidRPr="004F3007">
        <w:rPr>
          <w:rFonts w:ascii="Times New Roman" w:hAnsi="Times New Roman" w:cs="Times New Roman"/>
          <w:sz w:val="24"/>
          <w:szCs w:val="24"/>
          <w:rPrChange w:id="2107" w:author="matheus" w:date="2011-07-25T13:04:00Z">
            <w:rPr/>
          </w:rPrChange>
        </w:rPr>
        <w:lastRenderedPageBreak/>
        <w:t>partes do tamanho das lentículas e são intercaladas. Com isso, cada fatia é direcionada pelas lentículas para o respectivo olho.</w:t>
      </w:r>
    </w:p>
    <w:p w:rsidR="006F1230" w:rsidRDefault="00FB2539">
      <w:pPr>
        <w:pStyle w:val="PargrafodaLista"/>
        <w:spacing w:after="0" w:line="360" w:lineRule="auto"/>
        <w:ind w:left="0" w:firstLine="567"/>
        <w:jc w:val="both"/>
        <w:rPr>
          <w:ins w:id="2108" w:author="matheus" w:date="2011-07-25T13:41:00Z"/>
          <w:rFonts w:ascii="Times New Roman" w:hAnsi="Times New Roman" w:cs="Times New Roman"/>
          <w:sz w:val="24"/>
          <w:szCs w:val="24"/>
        </w:rPr>
        <w:pPrChange w:id="2109"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110" w:author="matheus" w:date="2011-07-25T13:04:00Z">
            <w:rPr/>
          </w:rPrChange>
        </w:rPr>
        <w:t xml:space="preserve">Por ser o método mais atual, ainda </w:t>
      </w:r>
      <w:r w:rsidR="00012028" w:rsidRPr="004F3007">
        <w:rPr>
          <w:rFonts w:ascii="Times New Roman" w:hAnsi="Times New Roman" w:cs="Times New Roman"/>
          <w:sz w:val="24"/>
          <w:szCs w:val="24"/>
          <w:rPrChange w:id="2111" w:author="matheus" w:date="2011-07-25T13:04:00Z">
            <w:rPr/>
          </w:rPrChange>
        </w:rPr>
        <w:t>passa por pesquisa e</w:t>
      </w:r>
      <w:r w:rsidRPr="004F3007">
        <w:rPr>
          <w:rFonts w:ascii="Times New Roman" w:hAnsi="Times New Roman" w:cs="Times New Roman"/>
          <w:sz w:val="24"/>
          <w:szCs w:val="24"/>
          <w:rPrChange w:id="2112" w:author="matheus" w:date="2011-07-25T13:04:00Z">
            <w:rPr/>
          </w:rPrChange>
        </w:rPr>
        <w:t xml:space="preserve"> desenvolvimento </w:t>
      </w:r>
      <w:r w:rsidR="00012028" w:rsidRPr="004F3007">
        <w:rPr>
          <w:rFonts w:ascii="Times New Roman" w:hAnsi="Times New Roman" w:cs="Times New Roman"/>
          <w:sz w:val="24"/>
          <w:szCs w:val="24"/>
          <w:rPrChange w:id="2113" w:author="matheus" w:date="2011-07-25T13:04:00Z">
            <w:rPr/>
          </w:rPrChange>
        </w:rPr>
        <w:t xml:space="preserve">em diversos laboratórios e fabricantes de TV, </w:t>
      </w:r>
      <w:r w:rsidRPr="004F3007">
        <w:rPr>
          <w:rFonts w:ascii="Times New Roman" w:hAnsi="Times New Roman" w:cs="Times New Roman"/>
          <w:sz w:val="24"/>
          <w:szCs w:val="24"/>
          <w:rPrChange w:id="2114" w:author="matheus" w:date="2011-07-25T13:04:00Z">
            <w:rPr/>
          </w:rPrChange>
        </w:rPr>
        <w:t>e apresenta deficiências as serem superadas. Uma delas é</w:t>
      </w:r>
      <w:r w:rsidR="003863B4" w:rsidRPr="004F3007">
        <w:rPr>
          <w:rFonts w:ascii="Times New Roman" w:hAnsi="Times New Roman" w:cs="Times New Roman"/>
          <w:sz w:val="24"/>
          <w:szCs w:val="24"/>
          <w:rPrChange w:id="2115" w:author="matheus" w:date="2011-07-25T13:04:00Z">
            <w:rPr/>
          </w:rPrChange>
        </w:rPr>
        <w:t xml:space="preserve"> que o espectador deve se situar em pontos chaves para </w:t>
      </w:r>
      <w:r w:rsidRPr="004F3007">
        <w:rPr>
          <w:rFonts w:ascii="Times New Roman" w:hAnsi="Times New Roman" w:cs="Times New Roman"/>
          <w:sz w:val="24"/>
          <w:szCs w:val="24"/>
          <w:rPrChange w:id="2116" w:author="matheus" w:date="2011-07-25T13:04:00Z">
            <w:rPr/>
          </w:rPrChange>
        </w:rPr>
        <w:t>ter a percepção de profundidade</w:t>
      </w:r>
      <w:r w:rsidR="003863B4" w:rsidRPr="004F3007">
        <w:rPr>
          <w:rFonts w:ascii="Times New Roman" w:hAnsi="Times New Roman" w:cs="Times New Roman"/>
          <w:sz w:val="24"/>
          <w:szCs w:val="24"/>
          <w:rPrChange w:id="2117" w:author="matheus" w:date="2011-07-25T13:04:00Z">
            <w:rPr/>
          </w:rPrChange>
        </w:rPr>
        <w:t xml:space="preserve">, devido ao alcance limitado do campo de visão fornecido. Esses pontos são poucos e fora deles </w:t>
      </w:r>
      <w:r w:rsidR="00444888" w:rsidRPr="004F3007">
        <w:rPr>
          <w:rFonts w:ascii="Times New Roman" w:hAnsi="Times New Roman" w:cs="Times New Roman"/>
          <w:sz w:val="24"/>
          <w:szCs w:val="24"/>
          <w:rPrChange w:id="2118" w:author="matheus" w:date="2011-07-25T13:04:00Z">
            <w:rPr/>
          </w:rPrChange>
        </w:rPr>
        <w:t xml:space="preserve">ocorre invasão de ambas as imagens do par estéreo, efeito chamado de </w:t>
      </w:r>
      <w:r w:rsidR="00444888" w:rsidRPr="004F3007">
        <w:rPr>
          <w:rFonts w:ascii="Times New Roman" w:hAnsi="Times New Roman" w:cs="Times New Roman"/>
          <w:i/>
          <w:sz w:val="24"/>
          <w:szCs w:val="24"/>
          <w:rPrChange w:id="2119" w:author="matheus" w:date="2011-07-25T13:04:00Z">
            <w:rPr>
              <w:i/>
            </w:rPr>
          </w:rPrChange>
        </w:rPr>
        <w:t xml:space="preserve">crosstalk </w:t>
      </w:r>
      <w:r w:rsidR="00444888" w:rsidRPr="004F3007">
        <w:rPr>
          <w:rFonts w:ascii="Times New Roman" w:hAnsi="Times New Roman" w:cs="Times New Roman"/>
          <w:sz w:val="24"/>
          <w:szCs w:val="24"/>
          <w:rPrChange w:id="2120" w:author="matheus" w:date="2011-07-25T13:04:00Z">
            <w:rPr/>
          </w:rPrChange>
        </w:rPr>
        <w:t>(</w:t>
      </w:r>
      <w:r w:rsidR="00107AF9" w:rsidRPr="004F3007">
        <w:rPr>
          <w:rFonts w:ascii="Times New Roman" w:hAnsi="Times New Roman" w:cs="Times New Roman"/>
          <w:sz w:val="24"/>
          <w:szCs w:val="24"/>
          <w:rPrChange w:id="2121" w:author="matheus" w:date="2011-07-25T13:04:00Z">
            <w:rPr>
              <w:rFonts w:ascii="Times New Roman" w:hAnsi="Times New Roman" w:cs="Times New Roman"/>
              <w:sz w:val="24"/>
              <w:szCs w:val="24"/>
            </w:rPr>
          </w:rPrChange>
        </w:rPr>
        <w:t>STEREOGRAPHICS</w:t>
      </w:r>
      <w:r w:rsidR="00444888" w:rsidRPr="004F3007">
        <w:rPr>
          <w:rFonts w:ascii="Times New Roman" w:hAnsi="Times New Roman" w:cs="Times New Roman"/>
          <w:sz w:val="24"/>
          <w:szCs w:val="24"/>
          <w:rPrChange w:id="2122" w:author="matheus" w:date="2011-07-25T13:04:00Z">
            <w:rPr/>
          </w:rPrChange>
        </w:rPr>
        <w:t>, 1997).</w:t>
      </w:r>
      <w:r w:rsidR="00917ACE" w:rsidRPr="004F3007">
        <w:rPr>
          <w:rFonts w:ascii="Times New Roman" w:hAnsi="Times New Roman" w:cs="Times New Roman"/>
          <w:sz w:val="24"/>
          <w:szCs w:val="24"/>
          <w:rPrChange w:id="2123" w:author="matheus" w:date="2011-07-25T13:04:00Z">
            <w:rPr/>
          </w:rPrChange>
        </w:rPr>
        <w:t xml:space="preserve"> </w:t>
      </w:r>
      <w:r w:rsidR="00655EFB" w:rsidRPr="004F3007">
        <w:rPr>
          <w:rFonts w:ascii="Times New Roman" w:hAnsi="Times New Roman" w:cs="Times New Roman"/>
          <w:sz w:val="24"/>
          <w:szCs w:val="24"/>
          <w:rPrChange w:id="2124" w:author="matheus" w:date="2011-07-25T13:04:00Z">
            <w:rPr/>
          </w:rPrChange>
        </w:rPr>
        <w:t xml:space="preserve">Ainda são necessários mais alguns anos até que televisores autoestereoscópicos sejam produzidos em massa, o que torna o </w:t>
      </w:r>
      <w:r w:rsidR="00917ACE" w:rsidRPr="004F3007">
        <w:rPr>
          <w:rFonts w:ascii="Times New Roman" w:hAnsi="Times New Roman" w:cs="Times New Roman"/>
          <w:sz w:val="24"/>
          <w:szCs w:val="24"/>
          <w:rPrChange w:id="2125" w:author="matheus" w:date="2011-07-25T13:04:00Z">
            <w:rPr/>
          </w:rPrChange>
        </w:rPr>
        <w:t>custo de produção</w:t>
      </w:r>
      <w:r w:rsidR="00737A69" w:rsidRPr="004F3007">
        <w:rPr>
          <w:rFonts w:ascii="Times New Roman" w:hAnsi="Times New Roman" w:cs="Times New Roman"/>
          <w:sz w:val="24"/>
          <w:szCs w:val="24"/>
          <w:rPrChange w:id="2126" w:author="matheus" w:date="2011-07-25T13:04:00Z">
            <w:rPr/>
          </w:rPrChange>
        </w:rPr>
        <w:t xml:space="preserve"> elevado</w:t>
      </w:r>
      <w:r w:rsidR="003863B4" w:rsidRPr="004F3007">
        <w:rPr>
          <w:rFonts w:ascii="Times New Roman" w:hAnsi="Times New Roman" w:cs="Times New Roman"/>
          <w:sz w:val="24"/>
          <w:szCs w:val="24"/>
          <w:rPrChange w:id="2127" w:author="matheus" w:date="2011-07-25T13:04:00Z">
            <w:rPr/>
          </w:rPrChange>
        </w:rPr>
        <w:t>.</w:t>
      </w:r>
      <w:r w:rsidR="00655EFB" w:rsidRPr="004F3007">
        <w:rPr>
          <w:rFonts w:ascii="Times New Roman" w:hAnsi="Times New Roman" w:cs="Times New Roman"/>
          <w:sz w:val="24"/>
          <w:szCs w:val="24"/>
          <w:rPrChange w:id="2128" w:author="matheus" w:date="2011-07-25T13:04:00Z">
            <w:rPr/>
          </w:rPrChange>
        </w:rPr>
        <w:t xml:space="preserve"> Entretanto, algumas soluções para dispositivos móveis, com telas pequenas, já se encontram </w:t>
      </w:r>
      <w:r w:rsidR="00AC1C69" w:rsidRPr="00AC1C69">
        <w:rPr>
          <w:rFonts w:ascii="Times New Roman" w:hAnsi="Times New Roman" w:cs="Times New Roman"/>
          <w:noProof/>
          <w:sz w:val="32"/>
          <w:szCs w:val="32"/>
          <w:lang w:eastAsia="pt-BR"/>
          <w:rPrChange w:id="2129" w:author="Unknown">
            <w:rPr>
              <w:noProof/>
              <w:lang w:eastAsia="pt-BR"/>
            </w:rPr>
          </w:rPrChange>
        </w:rPr>
        <mc:AlternateContent>
          <mc:Choice Requires="wpg">
            <w:drawing>
              <wp:anchor distT="0" distB="0" distL="114300" distR="114300" simplePos="0" relativeHeight="251675648" behindDoc="0" locked="0" layoutInCell="1" allowOverlap="1" wp14:anchorId="7D1F923A" wp14:editId="3F39C922">
                <wp:simplePos x="0" y="0"/>
                <wp:positionH relativeFrom="column">
                  <wp:posOffset>823595</wp:posOffset>
                </wp:positionH>
                <wp:positionV relativeFrom="paragraph">
                  <wp:posOffset>845820</wp:posOffset>
                </wp:positionV>
                <wp:extent cx="4308475" cy="2687955"/>
                <wp:effectExtent l="0" t="0" r="0" b="0"/>
                <wp:wrapTopAndBottom/>
                <wp:docPr id="1165" name="Grupo 1165"/>
                <wp:cNvGraphicFramePr/>
                <a:graphic xmlns:a="http://schemas.openxmlformats.org/drawingml/2006/main">
                  <a:graphicData uri="http://schemas.microsoft.com/office/word/2010/wordprocessingGroup">
                    <wpg:wgp>
                      <wpg:cNvGrpSpPr/>
                      <wpg:grpSpPr>
                        <a:xfrm>
                          <a:off x="0" y="0"/>
                          <a:ext cx="4308475" cy="2687955"/>
                          <a:chOff x="0" y="0"/>
                          <a:chExt cx="4308475" cy="2687955"/>
                        </a:xfrm>
                      </wpg:grpSpPr>
                      <pic:pic xmlns:pic="http://schemas.openxmlformats.org/drawingml/2006/picture">
                        <pic:nvPicPr>
                          <pic:cNvPr id="6" name="Picture 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4581" cy="2208363"/>
                          </a:xfrm>
                          <a:prstGeom prst="rect">
                            <a:avLst/>
                          </a:prstGeom>
                          <a:noFill/>
                          <a:ln>
                            <a:noFill/>
                          </a:ln>
                          <a:effectLst/>
                          <a:extLst/>
                        </pic:spPr>
                      </pic:pic>
                      <wps:wsp>
                        <wps:cNvPr id="1164" name="Caixa de texto 1164"/>
                        <wps:cNvSpPr txBox="1"/>
                        <wps:spPr>
                          <a:xfrm>
                            <a:off x="0" y="2242820"/>
                            <a:ext cx="4308475" cy="445135"/>
                          </a:xfrm>
                          <a:prstGeom prst="rect">
                            <a:avLst/>
                          </a:prstGeom>
                          <a:solidFill>
                            <a:prstClr val="white"/>
                          </a:solidFill>
                          <a:ln>
                            <a:noFill/>
                          </a:ln>
                          <a:effectLst/>
                        </wps:spPr>
                        <wps:txbx>
                          <w:txbxContent>
                            <w:p w:rsidR="00C71D24" w:rsidRPr="00F50441" w:rsidRDefault="00C71D24" w:rsidP="00F50441">
                              <w:pPr>
                                <w:pStyle w:val="Legenda"/>
                                <w:rPr>
                                  <w:rFonts w:eastAsiaTheme="minorHAnsi"/>
                                  <w:noProof/>
                                  <w:lang w:val="pt-BR"/>
                                </w:rPr>
                              </w:pPr>
                              <w:bookmarkStart w:id="2130" w:name="_Toc299110710"/>
                              <w:bookmarkStart w:id="2131" w:name="_Toc299110734"/>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4</w:t>
                              </w:r>
                              <w:r>
                                <w:fldChar w:fldCharType="end"/>
                              </w:r>
                              <w:r w:rsidRPr="00F50441">
                                <w:rPr>
                                  <w:lang w:val="pt-BR"/>
                                </w:rPr>
                                <w:t xml:space="preserve"> - Tecnologia lenticular de monitores autoestereoscópicos (HALLE, 1997). A luz, ao passar pelas lentes cilíndricas, pode ser direcionada para posições diferentes, podendo assim enviar diferentes visões para cada olho.</w:t>
                              </w:r>
                              <w:bookmarkEnd w:id="2130"/>
                              <w:bookmarkEnd w:id="2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o 1165" o:spid="_x0000_s1047" style="position:absolute;left:0;text-align:left;margin-left:64.85pt;margin-top:66.6pt;width:339.25pt;height:211.65pt;z-index:251675648;mso-height-relative:margin" coordsize="43084,26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">
                <v:shape id="Picture 3" o:spid="_x0000_s1048" type="#_x0000_t75" style="position:absolute;width:43045;height:22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MFTEAAAA2gAAAA8AAABkcnMvZG93bnJldi54bWxEj0trwzAQhO+F/gexhd5iuXnjRglJaEIO&#10;geYFuW6tre3WWhlJTZx/XwUKPQ4z8w0zmbWmFhdyvrKs4CVJQRDnVldcKDgdV50xCB+QNdaWScGN&#10;PMymjw8TzLS98p4uh1CICGGfoYIyhCaT0uclGfSJbYij92mdwRClK6R2eI1wU8tumg6lwYrjQokN&#10;LUvKvw8/RoFDv3l/G63WX8W5+tgO+r3F7tRT6vmpnb+CCNSG//Bfe6MVDOF+Jd4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IMFTEAAAA2gAAAA8AAAAAAAAAAAAAAAAA&#10;nwIAAGRycy9kb3ducmV2LnhtbFBLBQYAAAAABAAEAPcAAACQAwAAAAA=&#10;">
                  <v:imagedata r:id="rId22" o:title=""/>
                  <v:path arrowok="t"/>
                </v:shape>
                <v:shape id="Caixa de texto 1164" o:spid="_x0000_s1049" type="#_x0000_t202" style="position:absolute;top:22428;width:43084;height:4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n1cUA&#10;AADdAAAADwAAAGRycy9kb3ducmV2LnhtbERPTWvCQBC9F/wPywi9lLqxDaFEVxFRaHuRpl68Ddkx&#10;mzY7G3Y3mv77bqHgbR7vc5br0XbiQj60jhXMZxkI4trplhsFx8/94wuIEJE1do5JwQ8FWK8md0ss&#10;tbvyB12q2IgUwqFEBSbGvpQy1IYshpnriRN3dt5iTNA3Unu8pnDbyacsK6TFllODwZ62hurvarAK&#10;DvnpYB6G8+59kz/7t+OwLb6aSqn76bhZgIg0xpv43/2q0/x5kcPfN+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qfVxQAAAN0AAAAPAAAAAAAAAAAAAAAAAJgCAABkcnMv&#10;ZG93bnJldi54bWxQSwUGAAAAAAQABAD1AAAAigMAAAAA&#10;" stroked="f">
                  <v:textbox style="mso-fit-shape-to-text:t" inset="0,0,0,0">
                    <w:txbxContent>
                      <w:p w:rsidR="00C71D24" w:rsidRPr="00F50441" w:rsidRDefault="00C71D24" w:rsidP="00F50441">
                        <w:pPr>
                          <w:pStyle w:val="Legenda"/>
                          <w:rPr>
                            <w:rFonts w:eastAsiaTheme="minorHAnsi"/>
                            <w:noProof/>
                            <w:lang w:val="pt-BR"/>
                          </w:rPr>
                        </w:pPr>
                        <w:bookmarkStart w:id="2132" w:name="_Toc299110710"/>
                        <w:bookmarkStart w:id="2133" w:name="_Toc299110734"/>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4</w:t>
                        </w:r>
                        <w:r>
                          <w:fldChar w:fldCharType="end"/>
                        </w:r>
                        <w:r w:rsidRPr="00F50441">
                          <w:rPr>
                            <w:lang w:val="pt-BR"/>
                          </w:rPr>
                          <w:t xml:space="preserve"> - Tecnologia lenticular de monitores autoestereoscópicos (HALLE, 1997). A luz, ao passar pelas lentes cilíndricas, pode ser direcionada para posições diferentes, podendo assim enviar diferentes visões para cada olho.</w:t>
                        </w:r>
                        <w:bookmarkEnd w:id="2132"/>
                        <w:bookmarkEnd w:id="2133"/>
                      </w:p>
                    </w:txbxContent>
                  </v:textbox>
                </v:shape>
                <w10:wrap type="topAndBottom"/>
              </v:group>
            </w:pict>
          </mc:Fallback>
        </mc:AlternateContent>
      </w:r>
      <w:r w:rsidR="00655EFB" w:rsidRPr="004F3007">
        <w:rPr>
          <w:rFonts w:ascii="Times New Roman" w:hAnsi="Times New Roman" w:cs="Times New Roman"/>
          <w:sz w:val="24"/>
          <w:szCs w:val="24"/>
          <w:rPrChange w:id="2134" w:author="matheus" w:date="2011-07-25T13:04:00Z">
            <w:rPr/>
          </w:rPrChange>
        </w:rPr>
        <w:t xml:space="preserve">disponíveis no mercado (LG, 2011; </w:t>
      </w:r>
      <w:r w:rsidR="00107AF9" w:rsidRPr="004F3007">
        <w:rPr>
          <w:rFonts w:ascii="Times New Roman" w:hAnsi="Times New Roman" w:cs="Times New Roman"/>
          <w:sz w:val="24"/>
          <w:szCs w:val="24"/>
          <w:rPrChange w:id="2135" w:author="matheus" w:date="2011-07-25T13:04:00Z">
            <w:rPr>
              <w:rFonts w:ascii="Times New Roman" w:hAnsi="Times New Roman" w:cs="Times New Roman"/>
              <w:sz w:val="24"/>
              <w:szCs w:val="24"/>
            </w:rPr>
          </w:rPrChange>
        </w:rPr>
        <w:t>NINTENDO</w:t>
      </w:r>
      <w:r w:rsidR="00655EFB" w:rsidRPr="004F3007">
        <w:rPr>
          <w:rFonts w:ascii="Times New Roman" w:hAnsi="Times New Roman" w:cs="Times New Roman"/>
          <w:sz w:val="24"/>
          <w:szCs w:val="24"/>
          <w:rPrChange w:id="2136" w:author="matheus" w:date="2011-07-25T13:04:00Z">
            <w:rPr/>
          </w:rPrChange>
        </w:rPr>
        <w:t>, 2011).</w:t>
      </w:r>
    </w:p>
    <w:p w:rsidR="00AC1C69" w:rsidRPr="002A3B9F" w:rsidDel="00E913B3" w:rsidRDefault="00AC1C69">
      <w:pPr>
        <w:pStyle w:val="PargrafodaLista"/>
        <w:spacing w:after="0" w:line="360" w:lineRule="auto"/>
        <w:ind w:left="0" w:firstLine="567"/>
        <w:jc w:val="both"/>
        <w:rPr>
          <w:del w:id="2137" w:author="matheus" w:date="2011-07-25T14:11:00Z"/>
          <w:rFonts w:ascii="Arial" w:hAnsi="Arial" w:cs="Arial"/>
          <w:sz w:val="32"/>
          <w:szCs w:val="32"/>
          <w:rPrChange w:id="2138" w:author="matheus" w:date="2011-07-25T14:21:00Z">
            <w:rPr>
              <w:del w:id="2139" w:author="matheus" w:date="2011-07-25T14:11:00Z"/>
            </w:rPr>
          </w:rPrChange>
        </w:rPr>
        <w:pPrChange w:id="2140" w:author="matheus" w:date="2011-07-25T13:42:00Z">
          <w:pPr>
            <w:pStyle w:val="PargrafodaLista"/>
            <w:spacing w:line="360" w:lineRule="auto"/>
            <w:ind w:left="1224" w:firstLine="192"/>
            <w:jc w:val="both"/>
          </w:pPr>
        </w:pPrChange>
      </w:pPr>
      <w:bookmarkStart w:id="2141" w:name="_Toc299441130"/>
      <w:bookmarkEnd w:id="2141"/>
    </w:p>
    <w:p w:rsidR="00203E84" w:rsidRPr="002A3B9F" w:rsidRDefault="00203E84">
      <w:pPr>
        <w:pStyle w:val="Ttulo2"/>
        <w:numPr>
          <w:ilvl w:val="1"/>
          <w:numId w:val="6"/>
        </w:numPr>
        <w:spacing w:before="851" w:after="851" w:line="240" w:lineRule="auto"/>
        <w:ind w:left="0" w:firstLine="0"/>
        <w:rPr>
          <w:ins w:id="2142" w:author="matheus" w:date="2011-07-25T13:42:00Z"/>
          <w:rFonts w:ascii="Arial" w:hAnsi="Arial" w:cs="Arial"/>
          <w:b w:val="0"/>
          <w:color w:val="auto"/>
          <w:sz w:val="32"/>
          <w:szCs w:val="32"/>
          <w:rPrChange w:id="2143" w:author="matheus" w:date="2011-07-25T14:21:00Z">
            <w:rPr>
              <w:ins w:id="2144" w:author="matheus" w:date="2011-07-25T13:42:00Z"/>
              <w:rFonts w:ascii="Times New Roman" w:hAnsi="Times New Roman" w:cs="Times New Roman"/>
              <w:color w:val="auto"/>
              <w:sz w:val="32"/>
              <w:szCs w:val="32"/>
            </w:rPr>
          </w:rPrChange>
        </w:rPr>
        <w:pPrChange w:id="2145" w:author="matheus" w:date="2011-07-25T14:11:00Z">
          <w:pPr>
            <w:pStyle w:val="Ttulo2"/>
            <w:numPr>
              <w:ilvl w:val="1"/>
              <w:numId w:val="3"/>
            </w:numPr>
            <w:ind w:left="792" w:hanging="432"/>
          </w:pPr>
        </w:pPrChange>
      </w:pPr>
      <w:bookmarkStart w:id="2146" w:name="_Toc299441131"/>
      <w:r w:rsidRPr="002A3B9F">
        <w:rPr>
          <w:rFonts w:ascii="Arial" w:hAnsi="Arial" w:cs="Arial"/>
          <w:b w:val="0"/>
          <w:color w:val="auto"/>
          <w:sz w:val="32"/>
          <w:szCs w:val="32"/>
          <w:rPrChange w:id="2147" w:author="matheus" w:date="2011-07-25T14:21:00Z">
            <w:rPr/>
          </w:rPrChange>
        </w:rPr>
        <w:t>Aplicações</w:t>
      </w:r>
      <w:bookmarkEnd w:id="2146"/>
    </w:p>
    <w:p w:rsidR="00AC1C69" w:rsidRPr="000C196A" w:rsidDel="00E913B3" w:rsidRDefault="00AC1C69">
      <w:pPr>
        <w:spacing w:after="0" w:line="360" w:lineRule="auto"/>
        <w:rPr>
          <w:del w:id="2148" w:author="matheus" w:date="2011-07-25T14:11:00Z"/>
        </w:rPr>
        <w:pPrChange w:id="2149" w:author="matheus" w:date="2011-07-25T13:42:00Z">
          <w:pPr>
            <w:pStyle w:val="Ttulo2"/>
            <w:numPr>
              <w:ilvl w:val="1"/>
              <w:numId w:val="3"/>
            </w:numPr>
            <w:ind w:left="792" w:hanging="432"/>
          </w:pPr>
        </w:pPrChange>
      </w:pPr>
    </w:p>
    <w:p w:rsidR="00D4074B" w:rsidRPr="004F3007" w:rsidRDefault="009A424C">
      <w:pPr>
        <w:pStyle w:val="PargrafodaLista"/>
        <w:spacing w:after="0" w:line="360" w:lineRule="auto"/>
        <w:ind w:left="0" w:firstLine="567"/>
        <w:jc w:val="both"/>
        <w:rPr>
          <w:rFonts w:ascii="Times New Roman" w:hAnsi="Times New Roman" w:cs="Times New Roman"/>
          <w:sz w:val="24"/>
          <w:szCs w:val="24"/>
          <w:rPrChange w:id="2150" w:author="matheus" w:date="2011-07-25T13:04:00Z">
            <w:rPr/>
          </w:rPrChange>
        </w:rPr>
        <w:pPrChange w:id="2151"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152" w:author="matheus" w:date="2011-07-25T13:04:00Z">
            <w:rPr/>
          </w:rPrChange>
        </w:rPr>
        <w:t xml:space="preserve">Como dito anteriormente, a </w:t>
      </w:r>
      <w:r w:rsidR="00D4074B" w:rsidRPr="004F3007">
        <w:rPr>
          <w:rFonts w:ascii="Times New Roman" w:hAnsi="Times New Roman" w:cs="Times New Roman"/>
          <w:sz w:val="24"/>
          <w:szCs w:val="24"/>
          <w:rPrChange w:id="2153" w:author="matheus" w:date="2011-07-25T13:04:00Z">
            <w:rPr/>
          </w:rPrChange>
        </w:rPr>
        <w:t xml:space="preserve">presença de </w:t>
      </w:r>
      <w:r w:rsidRPr="004F3007">
        <w:rPr>
          <w:rFonts w:ascii="Times New Roman" w:hAnsi="Times New Roman" w:cs="Times New Roman"/>
          <w:sz w:val="24"/>
          <w:szCs w:val="24"/>
          <w:rPrChange w:id="2154" w:author="matheus" w:date="2011-07-25T13:04:00Z">
            <w:rPr/>
          </w:rPrChange>
        </w:rPr>
        <w:t>filmes 3D</w:t>
      </w:r>
      <w:r w:rsidR="00D4074B" w:rsidRPr="004F3007">
        <w:rPr>
          <w:rFonts w:ascii="Times New Roman" w:hAnsi="Times New Roman" w:cs="Times New Roman"/>
          <w:sz w:val="24"/>
          <w:szCs w:val="24"/>
          <w:rPrChange w:id="2155" w:author="matheus" w:date="2011-07-25T13:04:00Z">
            <w:rPr/>
          </w:rPrChange>
        </w:rPr>
        <w:t xml:space="preserve"> no cinema não é um fato inédito. </w:t>
      </w:r>
      <w:r w:rsidRPr="004F3007">
        <w:rPr>
          <w:rFonts w:ascii="Times New Roman" w:hAnsi="Times New Roman" w:cs="Times New Roman"/>
          <w:sz w:val="24"/>
          <w:szCs w:val="24"/>
          <w:rPrChange w:id="2156" w:author="matheus" w:date="2011-07-25T13:04:00Z">
            <w:rPr/>
          </w:rPrChange>
        </w:rPr>
        <w:t>A</w:t>
      </w:r>
      <w:r w:rsidR="00D4074B" w:rsidRPr="004F3007">
        <w:rPr>
          <w:rFonts w:ascii="Times New Roman" w:hAnsi="Times New Roman" w:cs="Times New Roman"/>
          <w:sz w:val="24"/>
          <w:szCs w:val="24"/>
          <w:rPrChange w:id="2157" w:author="matheus" w:date="2011-07-25T13:04:00Z">
            <w:rPr/>
          </w:rPrChange>
        </w:rPr>
        <w:t>tualmente</w:t>
      </w:r>
      <w:r w:rsidRPr="004F3007">
        <w:rPr>
          <w:rFonts w:ascii="Times New Roman" w:hAnsi="Times New Roman" w:cs="Times New Roman"/>
          <w:sz w:val="24"/>
          <w:szCs w:val="24"/>
          <w:rPrChange w:id="2158" w:author="matheus" w:date="2011-07-25T13:04:00Z">
            <w:rPr/>
          </w:rPrChange>
        </w:rPr>
        <w:t>,</w:t>
      </w:r>
      <w:r w:rsidR="00D4074B" w:rsidRPr="004F3007">
        <w:rPr>
          <w:rFonts w:ascii="Times New Roman" w:hAnsi="Times New Roman" w:cs="Times New Roman"/>
          <w:sz w:val="24"/>
          <w:szCs w:val="24"/>
          <w:rPrChange w:id="2159" w:author="matheus" w:date="2011-07-25T13:04:00Z">
            <w:rPr/>
          </w:rPrChange>
        </w:rPr>
        <w:t xml:space="preserve"> </w:t>
      </w:r>
      <w:r w:rsidRPr="004F3007">
        <w:rPr>
          <w:rFonts w:ascii="Times New Roman" w:hAnsi="Times New Roman" w:cs="Times New Roman"/>
          <w:sz w:val="24"/>
          <w:szCs w:val="24"/>
          <w:rPrChange w:id="2160" w:author="matheus" w:date="2011-07-25T13:04:00Z">
            <w:rPr/>
          </w:rPrChange>
        </w:rPr>
        <w:t>eles voltaram</w:t>
      </w:r>
      <w:r w:rsidR="00D4074B" w:rsidRPr="004F3007">
        <w:rPr>
          <w:rFonts w:ascii="Times New Roman" w:hAnsi="Times New Roman" w:cs="Times New Roman"/>
          <w:sz w:val="24"/>
          <w:szCs w:val="24"/>
          <w:rPrChange w:id="2161" w:author="matheus" w:date="2011-07-25T13:04:00Z">
            <w:rPr/>
          </w:rPrChange>
        </w:rPr>
        <w:t xml:space="preserve"> ao centro de atenção da indústria cinematográfica </w:t>
      </w:r>
      <w:r w:rsidRPr="004F3007">
        <w:rPr>
          <w:rFonts w:ascii="Times New Roman" w:hAnsi="Times New Roman" w:cs="Times New Roman"/>
          <w:sz w:val="24"/>
          <w:szCs w:val="24"/>
          <w:rPrChange w:id="2162" w:author="matheus" w:date="2011-07-25T13:04:00Z">
            <w:rPr/>
          </w:rPrChange>
        </w:rPr>
        <w:t xml:space="preserve">por apresentar uma </w:t>
      </w:r>
      <w:r w:rsidR="00D4074B" w:rsidRPr="004F3007">
        <w:rPr>
          <w:rFonts w:ascii="Times New Roman" w:hAnsi="Times New Roman" w:cs="Times New Roman"/>
          <w:sz w:val="24"/>
          <w:szCs w:val="24"/>
          <w:rPrChange w:id="2163" w:author="matheus" w:date="2011-07-25T13:04:00Z">
            <w:rPr/>
          </w:rPrChange>
        </w:rPr>
        <w:t>tecnologia mais madura, telas de alta resolução e boa</w:t>
      </w:r>
      <w:r w:rsidR="00463A36" w:rsidRPr="004F3007">
        <w:rPr>
          <w:rFonts w:ascii="Times New Roman" w:hAnsi="Times New Roman" w:cs="Times New Roman"/>
          <w:sz w:val="24"/>
          <w:szCs w:val="24"/>
          <w:rPrChange w:id="2164" w:author="matheus" w:date="2011-07-25T13:04:00Z">
            <w:rPr/>
          </w:rPrChange>
        </w:rPr>
        <w:t>s</w:t>
      </w:r>
      <w:r w:rsidR="00D4074B" w:rsidRPr="004F3007">
        <w:rPr>
          <w:rFonts w:ascii="Times New Roman" w:hAnsi="Times New Roman" w:cs="Times New Roman"/>
          <w:sz w:val="24"/>
          <w:szCs w:val="24"/>
          <w:rPrChange w:id="2165" w:author="matheus" w:date="2011-07-25T13:04:00Z">
            <w:rPr/>
          </w:rPrChange>
        </w:rPr>
        <w:t xml:space="preserve"> estratégia</w:t>
      </w:r>
      <w:r w:rsidR="00463A36" w:rsidRPr="004F3007">
        <w:rPr>
          <w:rFonts w:ascii="Times New Roman" w:hAnsi="Times New Roman" w:cs="Times New Roman"/>
          <w:sz w:val="24"/>
          <w:szCs w:val="24"/>
          <w:rPrChange w:id="2166" w:author="matheus" w:date="2011-07-25T13:04:00Z">
            <w:rPr/>
          </w:rPrChange>
        </w:rPr>
        <w:t>s</w:t>
      </w:r>
      <w:r w:rsidR="00D4074B" w:rsidRPr="004F3007">
        <w:rPr>
          <w:rFonts w:ascii="Times New Roman" w:hAnsi="Times New Roman" w:cs="Times New Roman"/>
          <w:sz w:val="24"/>
          <w:szCs w:val="24"/>
          <w:rPrChange w:id="2167" w:author="matheus" w:date="2011-07-25T13:04:00Z">
            <w:rPr/>
          </w:rPrChange>
        </w:rPr>
        <w:t xml:space="preserve"> de marketing, mostrando serem muito rentáveis às grandes produtoras como Disney e Warner.</w:t>
      </w:r>
      <w:r w:rsidR="00473034" w:rsidRPr="004F3007">
        <w:rPr>
          <w:rFonts w:ascii="Times New Roman" w:hAnsi="Times New Roman" w:cs="Times New Roman"/>
          <w:sz w:val="24"/>
          <w:szCs w:val="24"/>
          <w:rPrChange w:id="2168" w:author="matheus" w:date="2011-07-25T13:04:00Z">
            <w:rPr/>
          </w:rPrChange>
        </w:rPr>
        <w:t xml:space="preserve"> Mesmo assim, alguns erros do passado continuam nos filmes atuais, resultando em </w:t>
      </w:r>
      <w:r w:rsidR="00D80D90" w:rsidRPr="004F3007">
        <w:rPr>
          <w:rFonts w:ascii="Times New Roman" w:hAnsi="Times New Roman" w:cs="Times New Roman"/>
          <w:sz w:val="24"/>
          <w:szCs w:val="24"/>
          <w:rPrChange w:id="2169" w:author="matheus" w:date="2011-07-25T13:04:00Z">
            <w:rPr/>
          </w:rPrChange>
        </w:rPr>
        <w:t xml:space="preserve">produção ou </w:t>
      </w:r>
      <w:r w:rsidR="00473034" w:rsidRPr="004F3007">
        <w:rPr>
          <w:rFonts w:ascii="Times New Roman" w:hAnsi="Times New Roman" w:cs="Times New Roman"/>
          <w:sz w:val="24"/>
          <w:szCs w:val="24"/>
          <w:rPrChange w:id="2170" w:author="matheus" w:date="2011-07-25T13:04:00Z">
            <w:rPr/>
          </w:rPrChange>
        </w:rPr>
        <w:t>conversão para 3D cujos resultados são de baixa qualidade, gerando certa insatisfação do público.</w:t>
      </w:r>
    </w:p>
    <w:p w:rsidR="00D4074B" w:rsidRPr="004F3007" w:rsidRDefault="00D4074B">
      <w:pPr>
        <w:pStyle w:val="PargrafodaLista"/>
        <w:spacing w:after="0" w:line="360" w:lineRule="auto"/>
        <w:ind w:left="0" w:firstLine="567"/>
        <w:jc w:val="both"/>
        <w:rPr>
          <w:rFonts w:ascii="Times New Roman" w:hAnsi="Times New Roman" w:cs="Times New Roman"/>
          <w:sz w:val="24"/>
          <w:szCs w:val="24"/>
          <w:rPrChange w:id="2171" w:author="matheus" w:date="2011-07-25T13:04:00Z">
            <w:rPr/>
          </w:rPrChange>
        </w:rPr>
        <w:pPrChange w:id="2172"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173" w:author="matheus" w:date="2011-07-25T13:04:00Z">
            <w:rPr/>
          </w:rPrChange>
        </w:rPr>
        <w:lastRenderedPageBreak/>
        <w:t xml:space="preserve">Ao público doméstico a indústria vem oferecendo televisores de alta definição preparados para exibição de conteúdo 3D. Estes possuem preço elevado, que tende a diminuir conforme </w:t>
      </w:r>
      <w:r w:rsidR="00A34941" w:rsidRPr="004F3007">
        <w:rPr>
          <w:rFonts w:ascii="Times New Roman" w:hAnsi="Times New Roman" w:cs="Times New Roman"/>
          <w:sz w:val="24"/>
          <w:szCs w:val="24"/>
          <w:rPrChange w:id="2174" w:author="matheus" w:date="2011-07-25T13:04:00Z">
            <w:rPr/>
          </w:rPrChange>
        </w:rPr>
        <w:t xml:space="preserve">aumentem em </w:t>
      </w:r>
      <w:r w:rsidRPr="004F3007">
        <w:rPr>
          <w:rFonts w:ascii="Times New Roman" w:hAnsi="Times New Roman" w:cs="Times New Roman"/>
          <w:sz w:val="24"/>
          <w:szCs w:val="24"/>
          <w:rPrChange w:id="2175" w:author="matheus" w:date="2011-07-25T13:04:00Z">
            <w:rPr/>
          </w:rPrChange>
        </w:rPr>
        <w:t xml:space="preserve">escala e demanda. Pesquisas indicam que até 2014, 80% dos televisores vendidos nos Estados Unidos </w:t>
      </w:r>
      <w:r w:rsidR="00A34941" w:rsidRPr="004F3007">
        <w:rPr>
          <w:rFonts w:ascii="Times New Roman" w:hAnsi="Times New Roman" w:cs="Times New Roman"/>
          <w:sz w:val="24"/>
          <w:szCs w:val="24"/>
          <w:rPrChange w:id="2176" w:author="matheus" w:date="2011-07-25T13:04:00Z">
            <w:rPr/>
          </w:rPrChange>
        </w:rPr>
        <w:t>possuirão</w:t>
      </w:r>
      <w:r w:rsidRPr="004F3007">
        <w:rPr>
          <w:rFonts w:ascii="Times New Roman" w:hAnsi="Times New Roman" w:cs="Times New Roman"/>
          <w:sz w:val="24"/>
          <w:szCs w:val="24"/>
          <w:rPrChange w:id="2177" w:author="matheus" w:date="2011-07-25T13:04:00Z">
            <w:rPr/>
          </w:rPrChange>
        </w:rPr>
        <w:t xml:space="preserve"> tecnologia 3D</w:t>
      </w:r>
      <w:r w:rsidR="00A34941" w:rsidRPr="004F3007">
        <w:rPr>
          <w:rStyle w:val="Refdenotaderodap"/>
          <w:rFonts w:ascii="Times New Roman" w:hAnsi="Times New Roman" w:cs="Times New Roman"/>
          <w:sz w:val="24"/>
          <w:szCs w:val="24"/>
          <w:rPrChange w:id="2178" w:author="matheus" w:date="2011-07-25T13:04:00Z">
            <w:rPr>
              <w:rStyle w:val="Refdenotaderodap"/>
            </w:rPr>
          </w:rPrChange>
        </w:rPr>
        <w:footnoteReference w:id="2"/>
      </w:r>
      <w:r w:rsidRPr="004F3007">
        <w:rPr>
          <w:rFonts w:ascii="Times New Roman" w:hAnsi="Times New Roman" w:cs="Times New Roman"/>
          <w:sz w:val="24"/>
          <w:szCs w:val="24"/>
          <w:rPrChange w:id="2188" w:author="matheus" w:date="2011-07-25T13:04:00Z">
            <w:rPr/>
          </w:rPrChange>
        </w:rPr>
        <w:t>. A ressalva é que isso só será possível com a produção e transmissão de conteúdos preparados para a tecnologia</w:t>
      </w:r>
      <w:r w:rsidR="00433DDB" w:rsidRPr="004F3007">
        <w:rPr>
          <w:rFonts w:ascii="Times New Roman" w:hAnsi="Times New Roman" w:cs="Times New Roman"/>
          <w:sz w:val="24"/>
          <w:szCs w:val="24"/>
          <w:rPrChange w:id="2189" w:author="matheus" w:date="2011-07-25T13:04:00Z">
            <w:rPr/>
          </w:rPrChange>
        </w:rPr>
        <w:t xml:space="preserve">, que ainda é muito </w:t>
      </w:r>
      <w:r w:rsidR="00321F86" w:rsidRPr="004F3007">
        <w:rPr>
          <w:rFonts w:ascii="Times New Roman" w:hAnsi="Times New Roman" w:cs="Times New Roman"/>
          <w:sz w:val="24"/>
          <w:szCs w:val="24"/>
          <w:rPrChange w:id="2190" w:author="matheus" w:date="2011-07-25T13:04:00Z">
            <w:rPr/>
          </w:rPrChange>
        </w:rPr>
        <w:t>baixa</w:t>
      </w:r>
      <w:r w:rsidRPr="004F3007">
        <w:rPr>
          <w:rFonts w:ascii="Times New Roman" w:hAnsi="Times New Roman" w:cs="Times New Roman"/>
          <w:sz w:val="24"/>
          <w:szCs w:val="24"/>
          <w:rPrChange w:id="2191" w:author="matheus" w:date="2011-07-25T13:04:00Z">
            <w:rPr/>
          </w:rPrChange>
        </w:rPr>
        <w:t>, além da disseminação e interesse do público em obter transmissão com esse conteúdo.</w:t>
      </w:r>
    </w:p>
    <w:p w:rsidR="00D4074B" w:rsidRPr="004F3007" w:rsidRDefault="00D4074B">
      <w:pPr>
        <w:pStyle w:val="PargrafodaLista"/>
        <w:spacing w:after="0" w:line="360" w:lineRule="auto"/>
        <w:ind w:left="0" w:firstLine="567"/>
        <w:jc w:val="both"/>
        <w:rPr>
          <w:rFonts w:ascii="Times New Roman" w:hAnsi="Times New Roman" w:cs="Times New Roman"/>
          <w:sz w:val="24"/>
          <w:szCs w:val="24"/>
          <w:rPrChange w:id="2192" w:author="matheus" w:date="2011-07-25T13:04:00Z">
            <w:rPr/>
          </w:rPrChange>
        </w:rPr>
        <w:pPrChange w:id="2193"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194" w:author="matheus" w:date="2011-07-25T13:04:00Z">
            <w:rPr/>
          </w:rPrChange>
        </w:rPr>
        <w:t>O mercado de games parece ser um dos que mais serão beneficiados com a utilização de conteúdo 3D</w:t>
      </w:r>
      <w:r w:rsidR="001F12EE" w:rsidRPr="004F3007">
        <w:rPr>
          <w:rFonts w:ascii="Times New Roman" w:hAnsi="Times New Roman" w:cs="Times New Roman"/>
          <w:sz w:val="24"/>
          <w:szCs w:val="24"/>
          <w:rPrChange w:id="2195" w:author="matheus" w:date="2011-07-25T13:04:00Z">
            <w:rPr/>
          </w:rPrChange>
        </w:rPr>
        <w:t xml:space="preserve"> para entretenimento</w:t>
      </w:r>
      <w:r w:rsidRPr="004F3007">
        <w:rPr>
          <w:rFonts w:ascii="Times New Roman" w:hAnsi="Times New Roman" w:cs="Times New Roman"/>
          <w:sz w:val="24"/>
          <w:szCs w:val="24"/>
          <w:rPrChange w:id="2196" w:author="matheus" w:date="2011-07-25T13:04:00Z">
            <w:rPr/>
          </w:rPrChange>
        </w:rPr>
        <w:t>, fornecendo uma nova alternativa de interatividade e imersão dos usuários com os jogos. Os grandes fabricantes de consoles vêm se mostrando interessados em investir nessa tecnologia, como é o caso da Nintendo e seu portátil Nintendo 3DS, que utiliza duas telas, sendo uma delas autoestereoscópica e a outra sensível ao toque</w:t>
      </w:r>
      <w:r w:rsidR="00433DDB" w:rsidRPr="004F3007">
        <w:rPr>
          <w:rFonts w:ascii="Times New Roman" w:hAnsi="Times New Roman" w:cs="Times New Roman"/>
          <w:sz w:val="24"/>
          <w:szCs w:val="24"/>
          <w:rPrChange w:id="2197" w:author="matheus" w:date="2011-07-25T13:04:00Z">
            <w:rPr/>
          </w:rPrChange>
        </w:rPr>
        <w:t xml:space="preserve"> (</w:t>
      </w:r>
      <w:r w:rsidR="00107AF9" w:rsidRPr="004F3007">
        <w:rPr>
          <w:rFonts w:ascii="Times New Roman" w:hAnsi="Times New Roman" w:cs="Times New Roman"/>
          <w:sz w:val="24"/>
          <w:szCs w:val="24"/>
          <w:rPrChange w:id="2198" w:author="matheus" w:date="2011-07-25T13:04:00Z">
            <w:rPr>
              <w:rFonts w:ascii="Times New Roman" w:hAnsi="Times New Roman" w:cs="Times New Roman"/>
              <w:sz w:val="24"/>
              <w:szCs w:val="24"/>
            </w:rPr>
          </w:rPrChange>
        </w:rPr>
        <w:t>NINTENDO</w:t>
      </w:r>
      <w:r w:rsidR="00433DDB" w:rsidRPr="004F3007">
        <w:rPr>
          <w:rFonts w:ascii="Times New Roman" w:hAnsi="Times New Roman" w:cs="Times New Roman"/>
          <w:sz w:val="24"/>
          <w:szCs w:val="24"/>
          <w:rPrChange w:id="2199" w:author="matheus" w:date="2011-07-25T13:04:00Z">
            <w:rPr/>
          </w:rPrChange>
        </w:rPr>
        <w:t>, 2011)</w:t>
      </w:r>
      <w:r w:rsidRPr="004F3007">
        <w:rPr>
          <w:rFonts w:ascii="Times New Roman" w:hAnsi="Times New Roman" w:cs="Times New Roman"/>
          <w:sz w:val="24"/>
          <w:szCs w:val="24"/>
          <w:rPrChange w:id="2200" w:author="matheus" w:date="2011-07-25T13:04:00Z">
            <w:rPr/>
          </w:rPrChange>
        </w:rPr>
        <w:t xml:space="preserve">; e também o caso da Sony, </w:t>
      </w:r>
      <w:r w:rsidR="001F12EE" w:rsidRPr="004F3007">
        <w:rPr>
          <w:rFonts w:ascii="Times New Roman" w:hAnsi="Times New Roman" w:cs="Times New Roman"/>
          <w:sz w:val="24"/>
          <w:szCs w:val="24"/>
          <w:rPrChange w:id="2201" w:author="matheus" w:date="2011-07-25T13:04:00Z">
            <w:rPr/>
          </w:rPrChange>
        </w:rPr>
        <w:t>cujo console</w:t>
      </w:r>
      <w:r w:rsidRPr="004F3007">
        <w:rPr>
          <w:rFonts w:ascii="Times New Roman" w:hAnsi="Times New Roman" w:cs="Times New Roman"/>
          <w:sz w:val="24"/>
          <w:szCs w:val="24"/>
          <w:rPrChange w:id="2202" w:author="matheus" w:date="2011-07-25T13:04:00Z">
            <w:rPr/>
          </w:rPrChange>
        </w:rPr>
        <w:t xml:space="preserve"> Playstation 3</w:t>
      </w:r>
      <w:r w:rsidR="001F12EE" w:rsidRPr="004F3007">
        <w:rPr>
          <w:rFonts w:ascii="Times New Roman" w:hAnsi="Times New Roman" w:cs="Times New Roman"/>
          <w:sz w:val="24"/>
          <w:szCs w:val="24"/>
          <w:rPrChange w:id="2203" w:author="matheus" w:date="2011-07-25T13:04:00Z">
            <w:rPr/>
          </w:rPrChange>
        </w:rPr>
        <w:t xml:space="preserve"> é capas de reproduzir conteúdo</w:t>
      </w:r>
      <w:r w:rsidR="00433DDB" w:rsidRPr="004F3007">
        <w:rPr>
          <w:rFonts w:ascii="Times New Roman" w:hAnsi="Times New Roman" w:cs="Times New Roman"/>
          <w:sz w:val="24"/>
          <w:szCs w:val="24"/>
          <w:rPrChange w:id="2204" w:author="matheus" w:date="2011-07-25T13:04:00Z">
            <w:rPr/>
          </w:rPrChange>
        </w:rPr>
        <w:t xml:space="preserve"> </w:t>
      </w:r>
      <w:r w:rsidRPr="004F3007">
        <w:rPr>
          <w:rFonts w:ascii="Times New Roman" w:hAnsi="Times New Roman" w:cs="Times New Roman"/>
          <w:sz w:val="24"/>
          <w:szCs w:val="24"/>
          <w:rPrChange w:id="2205" w:author="matheus" w:date="2011-07-25T13:04:00Z">
            <w:rPr/>
          </w:rPrChange>
        </w:rPr>
        <w:t>3D com a utilização de televisores compatíveis com a tecnologia</w:t>
      </w:r>
      <w:r w:rsidR="00433DDB" w:rsidRPr="004F3007">
        <w:rPr>
          <w:rFonts w:ascii="Times New Roman" w:hAnsi="Times New Roman" w:cs="Times New Roman"/>
          <w:sz w:val="24"/>
          <w:szCs w:val="24"/>
          <w:rPrChange w:id="2206" w:author="matheus" w:date="2011-07-25T13:04:00Z">
            <w:rPr/>
          </w:rPrChange>
        </w:rPr>
        <w:t xml:space="preserve">, e vem constantemente lançando </w:t>
      </w:r>
      <w:r w:rsidR="001F12EE" w:rsidRPr="004F3007">
        <w:rPr>
          <w:rFonts w:ascii="Times New Roman" w:hAnsi="Times New Roman" w:cs="Times New Roman"/>
          <w:sz w:val="24"/>
          <w:szCs w:val="24"/>
          <w:rPrChange w:id="2207" w:author="matheus" w:date="2011-07-25T13:04:00Z">
            <w:rPr/>
          </w:rPrChange>
        </w:rPr>
        <w:t>conteúdo</w:t>
      </w:r>
      <w:r w:rsidR="00433DDB" w:rsidRPr="004F3007">
        <w:rPr>
          <w:rFonts w:ascii="Times New Roman" w:hAnsi="Times New Roman" w:cs="Times New Roman"/>
          <w:sz w:val="24"/>
          <w:szCs w:val="24"/>
          <w:rPrChange w:id="2208" w:author="matheus" w:date="2011-07-25T13:04:00Z">
            <w:rPr/>
          </w:rPrChange>
        </w:rPr>
        <w:t xml:space="preserve"> </w:t>
      </w:r>
      <w:r w:rsidR="001F12EE" w:rsidRPr="004F3007">
        <w:rPr>
          <w:rFonts w:ascii="Times New Roman" w:hAnsi="Times New Roman" w:cs="Times New Roman"/>
          <w:sz w:val="24"/>
          <w:szCs w:val="24"/>
          <w:rPrChange w:id="2209" w:author="matheus" w:date="2011-07-25T13:04:00Z">
            <w:rPr/>
          </w:rPrChange>
        </w:rPr>
        <w:t>neste formato</w:t>
      </w:r>
      <w:r w:rsidR="001F12EE" w:rsidRPr="004F3007">
        <w:rPr>
          <w:rStyle w:val="Refdenotaderodap"/>
          <w:rFonts w:ascii="Times New Roman" w:hAnsi="Times New Roman" w:cs="Times New Roman"/>
          <w:sz w:val="24"/>
          <w:szCs w:val="24"/>
          <w:rPrChange w:id="2210" w:author="matheus" w:date="2011-07-25T13:04:00Z">
            <w:rPr>
              <w:rStyle w:val="Refdenotaderodap"/>
            </w:rPr>
          </w:rPrChange>
        </w:rPr>
        <w:footnoteReference w:id="3"/>
      </w:r>
      <w:r w:rsidRPr="004F3007">
        <w:rPr>
          <w:rFonts w:ascii="Times New Roman" w:hAnsi="Times New Roman" w:cs="Times New Roman"/>
          <w:sz w:val="24"/>
          <w:szCs w:val="24"/>
          <w:rPrChange w:id="2219" w:author="matheus" w:date="2011-07-25T13:04:00Z">
            <w:rPr/>
          </w:rPrChange>
        </w:rPr>
        <w:t>.</w:t>
      </w:r>
    </w:p>
    <w:p w:rsidR="00D4074B" w:rsidRPr="004F3007" w:rsidRDefault="00D4074B">
      <w:pPr>
        <w:pStyle w:val="PargrafodaLista"/>
        <w:spacing w:after="0" w:line="360" w:lineRule="auto"/>
        <w:ind w:left="0" w:firstLine="567"/>
        <w:jc w:val="both"/>
        <w:rPr>
          <w:rFonts w:ascii="Times New Roman" w:hAnsi="Times New Roman" w:cs="Times New Roman"/>
          <w:sz w:val="24"/>
          <w:szCs w:val="24"/>
          <w:rPrChange w:id="2220" w:author="matheus" w:date="2011-07-25T13:04:00Z">
            <w:rPr/>
          </w:rPrChange>
        </w:rPr>
        <w:pPrChange w:id="2221"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222" w:author="matheus" w:date="2011-07-25T13:04:00Z">
            <w:rPr/>
          </w:rPrChange>
        </w:rPr>
        <w:t xml:space="preserve">Na parte científica, os vídeos estereoscópicos têm grande relevância em aplicações médicas, tais como a visualização de estruturas complexas em 3D, permitindo ao médico fazer uma melhor análise na hora de uma cirurgia, por exemplo. A área de robótica também pode se beneficiar de técnicas estereoscópicas para reconhecimento de imagens e rastreamento de objetos por robôs, como estudado por </w:t>
      </w:r>
      <w:r w:rsidR="001F12EE" w:rsidRPr="004F3007">
        <w:rPr>
          <w:rFonts w:ascii="Times New Roman" w:hAnsi="Times New Roman" w:cs="Times New Roman"/>
          <w:sz w:val="24"/>
          <w:szCs w:val="24"/>
          <w:rPrChange w:id="2223" w:author="matheus" w:date="2011-07-25T13:04:00Z">
            <w:rPr/>
          </w:rPrChange>
        </w:rPr>
        <w:t>Kim et al.(2007)</w:t>
      </w:r>
      <w:r w:rsidRPr="004F3007">
        <w:rPr>
          <w:rFonts w:ascii="Times New Roman" w:hAnsi="Times New Roman" w:cs="Times New Roman"/>
          <w:sz w:val="24"/>
          <w:szCs w:val="24"/>
          <w:rPrChange w:id="2224" w:author="matheus" w:date="2011-07-25T13:04:00Z">
            <w:rPr/>
          </w:rPrChange>
        </w:rPr>
        <w:t>.</w:t>
      </w:r>
    </w:p>
    <w:p w:rsidR="000041FF" w:rsidRDefault="000041FF">
      <w:pPr>
        <w:spacing w:after="0" w:line="360" w:lineRule="auto"/>
        <w:ind w:firstLine="567"/>
        <w:rPr>
          <w:ins w:id="2225" w:author="matheus" w:date="2011-07-25T13:13:00Z"/>
          <w:rFonts w:ascii="Times New Roman" w:eastAsiaTheme="majorEastAsia" w:hAnsi="Times New Roman" w:cs="Times New Roman"/>
          <w:b/>
          <w:bCs/>
          <w:color w:val="365F91" w:themeColor="accent1" w:themeShade="BF"/>
          <w:sz w:val="24"/>
          <w:szCs w:val="24"/>
        </w:rPr>
        <w:pPrChange w:id="2226" w:author="matheus" w:date="2011-07-25T13:37:00Z">
          <w:pPr/>
        </w:pPrChange>
      </w:pPr>
      <w:ins w:id="2227" w:author="matheus" w:date="2011-07-25T13:13:00Z">
        <w:r>
          <w:rPr>
            <w:rFonts w:ascii="Times New Roman" w:hAnsi="Times New Roman" w:cs="Times New Roman"/>
            <w:sz w:val="24"/>
            <w:szCs w:val="24"/>
          </w:rPr>
          <w:br w:type="page"/>
        </w:r>
      </w:ins>
    </w:p>
    <w:p w:rsidR="00203E84" w:rsidRPr="00BD576D" w:rsidRDefault="00203E84">
      <w:pPr>
        <w:pStyle w:val="Ttulo1"/>
        <w:numPr>
          <w:ilvl w:val="0"/>
          <w:numId w:val="6"/>
        </w:numPr>
        <w:spacing w:before="1701" w:after="1701" w:line="360" w:lineRule="auto"/>
        <w:ind w:left="357" w:hanging="357"/>
        <w:rPr>
          <w:ins w:id="2228" w:author="matheus" w:date="2011-07-25T13:43:00Z"/>
          <w:rFonts w:ascii="Arial" w:hAnsi="Arial" w:cs="Arial"/>
          <w:b w:val="0"/>
          <w:color w:val="auto"/>
          <w:sz w:val="48"/>
          <w:szCs w:val="48"/>
          <w:rPrChange w:id="2229" w:author="matheus" w:date="2011-07-25T14:18:00Z">
            <w:rPr>
              <w:ins w:id="2230" w:author="matheus" w:date="2011-07-25T13:43:00Z"/>
              <w:rFonts w:ascii="Times New Roman" w:hAnsi="Times New Roman" w:cs="Times New Roman"/>
              <w:color w:val="auto"/>
              <w:sz w:val="36"/>
              <w:szCs w:val="36"/>
            </w:rPr>
          </w:rPrChange>
        </w:rPr>
        <w:pPrChange w:id="2231" w:author="matheus" w:date="2011-07-25T14:03:00Z">
          <w:pPr>
            <w:pStyle w:val="Ttulo1"/>
            <w:numPr>
              <w:numId w:val="3"/>
            </w:numPr>
            <w:ind w:left="360" w:hanging="360"/>
          </w:pPr>
        </w:pPrChange>
      </w:pPr>
      <w:bookmarkStart w:id="2232" w:name="_Toc299441132"/>
      <w:r w:rsidRPr="00BD576D">
        <w:rPr>
          <w:rFonts w:ascii="Arial" w:hAnsi="Arial" w:cs="Arial"/>
          <w:b w:val="0"/>
          <w:color w:val="auto"/>
          <w:sz w:val="48"/>
          <w:szCs w:val="48"/>
          <w:rPrChange w:id="2233" w:author="matheus" w:date="2011-07-25T14:18:00Z">
            <w:rPr/>
          </w:rPrChange>
        </w:rPr>
        <w:lastRenderedPageBreak/>
        <w:t xml:space="preserve">Aspectos de codificação </w:t>
      </w:r>
      <w:r w:rsidR="00363ADA" w:rsidRPr="00BD576D">
        <w:rPr>
          <w:rFonts w:ascii="Arial" w:hAnsi="Arial" w:cs="Arial"/>
          <w:b w:val="0"/>
          <w:color w:val="auto"/>
          <w:sz w:val="48"/>
          <w:szCs w:val="48"/>
          <w:rPrChange w:id="2234" w:author="matheus" w:date="2011-07-25T14:18:00Z">
            <w:rPr/>
          </w:rPrChange>
        </w:rPr>
        <w:t xml:space="preserve">e compressão </w:t>
      </w:r>
      <w:r w:rsidRPr="00BD576D">
        <w:rPr>
          <w:rFonts w:ascii="Arial" w:hAnsi="Arial" w:cs="Arial"/>
          <w:b w:val="0"/>
          <w:color w:val="auto"/>
          <w:sz w:val="48"/>
          <w:szCs w:val="48"/>
          <w:rPrChange w:id="2235" w:author="matheus" w:date="2011-07-25T14:18:00Z">
            <w:rPr/>
          </w:rPrChange>
        </w:rPr>
        <w:t>estereoscópica</w:t>
      </w:r>
      <w:bookmarkEnd w:id="2232"/>
      <w:r w:rsidR="00621B1C" w:rsidRPr="00BD576D">
        <w:rPr>
          <w:rFonts w:ascii="Arial" w:hAnsi="Arial" w:cs="Arial"/>
          <w:b w:val="0"/>
          <w:color w:val="auto"/>
          <w:sz w:val="48"/>
          <w:szCs w:val="48"/>
          <w:rPrChange w:id="2236" w:author="matheus" w:date="2011-07-25T14:18:00Z">
            <w:rPr/>
          </w:rPrChange>
        </w:rPr>
        <w:t xml:space="preserve"> </w:t>
      </w:r>
    </w:p>
    <w:p w:rsidR="00AC1C69" w:rsidRPr="002A3B9F" w:rsidDel="00E913B3" w:rsidRDefault="00AC1C69">
      <w:pPr>
        <w:spacing w:before="851" w:after="851" w:line="240" w:lineRule="auto"/>
        <w:rPr>
          <w:del w:id="2237" w:author="matheus" w:date="2011-07-25T14:12:00Z"/>
          <w:rFonts w:ascii="Arial" w:hAnsi="Arial" w:cs="Arial"/>
          <w:sz w:val="32"/>
          <w:szCs w:val="32"/>
          <w:rPrChange w:id="2238" w:author="matheus" w:date="2011-07-25T14:21:00Z">
            <w:rPr>
              <w:del w:id="2239" w:author="matheus" w:date="2011-07-25T14:12:00Z"/>
            </w:rPr>
          </w:rPrChange>
        </w:rPr>
        <w:pPrChange w:id="2240" w:author="matheus" w:date="2011-07-25T14:12:00Z">
          <w:pPr>
            <w:pStyle w:val="Ttulo1"/>
            <w:numPr>
              <w:numId w:val="3"/>
            </w:numPr>
            <w:ind w:left="360" w:hanging="360"/>
          </w:pPr>
        </w:pPrChange>
      </w:pPr>
      <w:bookmarkStart w:id="2241" w:name="_Toc299441133"/>
      <w:bookmarkEnd w:id="2241"/>
    </w:p>
    <w:p w:rsidR="0084080C" w:rsidRPr="002A3B9F" w:rsidRDefault="00D66CF1">
      <w:pPr>
        <w:pStyle w:val="Ttulo2"/>
        <w:numPr>
          <w:ilvl w:val="1"/>
          <w:numId w:val="6"/>
        </w:numPr>
        <w:spacing w:before="851" w:after="851" w:line="240" w:lineRule="auto"/>
        <w:ind w:left="0" w:firstLine="0"/>
        <w:rPr>
          <w:ins w:id="2242" w:author="matheus" w:date="2011-07-25T13:43:00Z"/>
          <w:rFonts w:ascii="Arial" w:hAnsi="Arial" w:cs="Arial"/>
          <w:b w:val="0"/>
          <w:color w:val="auto"/>
          <w:sz w:val="32"/>
          <w:szCs w:val="32"/>
          <w:rPrChange w:id="2243" w:author="matheus" w:date="2011-07-25T14:21:00Z">
            <w:rPr>
              <w:ins w:id="2244" w:author="matheus" w:date="2011-07-25T13:43:00Z"/>
              <w:rFonts w:ascii="Times New Roman" w:hAnsi="Times New Roman" w:cs="Times New Roman"/>
              <w:color w:val="auto"/>
              <w:sz w:val="32"/>
              <w:szCs w:val="32"/>
            </w:rPr>
          </w:rPrChange>
        </w:rPr>
        <w:pPrChange w:id="2245" w:author="matheus" w:date="2011-07-25T14:12:00Z">
          <w:pPr>
            <w:pStyle w:val="Ttulo2"/>
            <w:numPr>
              <w:ilvl w:val="1"/>
              <w:numId w:val="3"/>
            </w:numPr>
            <w:ind w:left="792" w:hanging="432"/>
          </w:pPr>
        </w:pPrChange>
      </w:pPr>
      <w:bookmarkStart w:id="2246" w:name="_Toc299441134"/>
      <w:r w:rsidRPr="002A3B9F">
        <w:rPr>
          <w:rFonts w:ascii="Arial" w:hAnsi="Arial" w:cs="Arial"/>
          <w:b w:val="0"/>
          <w:color w:val="auto"/>
          <w:sz w:val="32"/>
          <w:szCs w:val="32"/>
          <w:rPrChange w:id="2247" w:author="matheus" w:date="2011-07-25T14:21:00Z">
            <w:rPr/>
          </w:rPrChange>
        </w:rPr>
        <w:t xml:space="preserve">Espaço de </w:t>
      </w:r>
      <w:r w:rsidR="0022553E" w:rsidRPr="002A3B9F">
        <w:rPr>
          <w:rFonts w:ascii="Arial" w:hAnsi="Arial" w:cs="Arial"/>
          <w:b w:val="0"/>
          <w:color w:val="auto"/>
          <w:sz w:val="32"/>
          <w:szCs w:val="32"/>
          <w:rPrChange w:id="2248" w:author="matheus" w:date="2011-07-25T14:21:00Z">
            <w:rPr/>
          </w:rPrChange>
        </w:rPr>
        <w:t>c</w:t>
      </w:r>
      <w:r w:rsidRPr="002A3B9F">
        <w:rPr>
          <w:rFonts w:ascii="Arial" w:hAnsi="Arial" w:cs="Arial"/>
          <w:b w:val="0"/>
          <w:color w:val="auto"/>
          <w:sz w:val="32"/>
          <w:szCs w:val="32"/>
          <w:rPrChange w:id="2249" w:author="matheus" w:date="2011-07-25T14:21:00Z">
            <w:rPr/>
          </w:rPrChange>
        </w:rPr>
        <w:t>ores</w:t>
      </w:r>
      <w:r w:rsidR="00EB111D" w:rsidRPr="002A3B9F">
        <w:rPr>
          <w:rFonts w:ascii="Arial" w:hAnsi="Arial" w:cs="Arial"/>
          <w:b w:val="0"/>
          <w:color w:val="auto"/>
          <w:sz w:val="32"/>
          <w:szCs w:val="32"/>
          <w:rPrChange w:id="2250" w:author="matheus" w:date="2011-07-25T14:21:00Z">
            <w:rPr/>
          </w:rPrChange>
        </w:rPr>
        <w:t xml:space="preserve"> e subamostragem de crominância</w:t>
      </w:r>
      <w:bookmarkEnd w:id="2246"/>
    </w:p>
    <w:p w:rsidR="003B0CDD" w:rsidRPr="000C196A" w:rsidDel="00E913B3" w:rsidRDefault="003B0CDD">
      <w:pPr>
        <w:spacing w:after="0" w:line="360" w:lineRule="auto"/>
        <w:rPr>
          <w:del w:id="2251" w:author="matheus" w:date="2011-07-25T14:14:00Z"/>
        </w:rPr>
        <w:pPrChange w:id="2252" w:author="matheus" w:date="2011-07-25T13:43:00Z">
          <w:pPr>
            <w:pStyle w:val="Ttulo2"/>
            <w:numPr>
              <w:ilvl w:val="1"/>
              <w:numId w:val="3"/>
            </w:numPr>
            <w:ind w:left="792" w:hanging="432"/>
          </w:pPr>
        </w:pPrChange>
      </w:pPr>
    </w:p>
    <w:p w:rsidR="004B261F" w:rsidRPr="004F3007" w:rsidRDefault="004B261F">
      <w:pPr>
        <w:pStyle w:val="PargrafodaLista"/>
        <w:spacing w:after="0" w:line="360" w:lineRule="auto"/>
        <w:ind w:left="0" w:firstLine="567"/>
        <w:jc w:val="both"/>
        <w:rPr>
          <w:rFonts w:ascii="Times New Roman" w:hAnsi="Times New Roman" w:cs="Times New Roman"/>
          <w:sz w:val="24"/>
          <w:szCs w:val="24"/>
          <w:rPrChange w:id="2253" w:author="matheus" w:date="2011-07-25T13:04:00Z">
            <w:rPr/>
          </w:rPrChange>
        </w:rPr>
        <w:pPrChange w:id="2254"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255" w:author="matheus" w:date="2011-07-25T13:04:00Z">
            <w:rPr/>
          </w:rPrChange>
        </w:rPr>
        <w:t xml:space="preserve">A representação de imagens se dá através de tons monocromáticos ou coloridos. </w:t>
      </w:r>
      <w:r w:rsidR="00CB3561" w:rsidRPr="004F3007">
        <w:rPr>
          <w:rFonts w:ascii="Times New Roman" w:hAnsi="Times New Roman" w:cs="Times New Roman"/>
          <w:sz w:val="24"/>
          <w:szCs w:val="24"/>
          <w:rPrChange w:id="2256" w:author="matheus" w:date="2011-07-25T13:04:00Z">
            <w:rPr/>
          </w:rPrChange>
        </w:rPr>
        <w:t xml:space="preserve">Computacionalmente, os tons monocromáticos </w:t>
      </w:r>
      <w:r w:rsidR="00105BA3" w:rsidRPr="004F3007">
        <w:rPr>
          <w:rFonts w:ascii="Times New Roman" w:hAnsi="Times New Roman" w:cs="Times New Roman"/>
          <w:sz w:val="24"/>
          <w:szCs w:val="24"/>
          <w:rPrChange w:id="2257" w:author="matheus" w:date="2011-07-25T13:04:00Z">
            <w:rPr/>
          </w:rPrChange>
        </w:rPr>
        <w:t xml:space="preserve">podem ser </w:t>
      </w:r>
      <w:r w:rsidR="00CB3561" w:rsidRPr="004F3007">
        <w:rPr>
          <w:rFonts w:ascii="Times New Roman" w:hAnsi="Times New Roman" w:cs="Times New Roman"/>
          <w:sz w:val="24"/>
          <w:szCs w:val="24"/>
          <w:rPrChange w:id="2258" w:author="matheus" w:date="2011-07-25T13:04:00Z">
            <w:rPr/>
          </w:rPrChange>
        </w:rPr>
        <w:t xml:space="preserve">representados por um byte, produzindo assim 256 níveis </w:t>
      </w:r>
      <w:r w:rsidR="002A5BC6" w:rsidRPr="004F3007">
        <w:rPr>
          <w:rFonts w:ascii="Times New Roman" w:hAnsi="Times New Roman" w:cs="Times New Roman"/>
          <w:sz w:val="24"/>
          <w:szCs w:val="24"/>
          <w:rPrChange w:id="2259" w:author="matheus" w:date="2011-07-25T13:04:00Z">
            <w:rPr/>
          </w:rPrChange>
        </w:rPr>
        <w:t>em</w:t>
      </w:r>
      <w:r w:rsidR="00CB3561" w:rsidRPr="004F3007">
        <w:rPr>
          <w:rFonts w:ascii="Times New Roman" w:hAnsi="Times New Roman" w:cs="Times New Roman"/>
          <w:sz w:val="24"/>
          <w:szCs w:val="24"/>
          <w:rPrChange w:id="2260" w:author="matheus" w:date="2011-07-25T13:04:00Z">
            <w:rPr/>
          </w:rPrChange>
        </w:rPr>
        <w:t xml:space="preserve"> escala de cinza</w:t>
      </w:r>
      <w:r w:rsidR="00EC2121" w:rsidRPr="004F3007">
        <w:rPr>
          <w:rFonts w:ascii="Times New Roman" w:hAnsi="Times New Roman" w:cs="Times New Roman"/>
          <w:sz w:val="24"/>
          <w:szCs w:val="24"/>
          <w:rPrChange w:id="2261" w:author="matheus" w:date="2011-07-25T13:04:00Z">
            <w:rPr/>
          </w:rPrChange>
        </w:rPr>
        <w:t>, representando apenas informações de luminância</w:t>
      </w:r>
      <w:r w:rsidR="00EB111D" w:rsidRPr="004F3007">
        <w:rPr>
          <w:rFonts w:ascii="Times New Roman" w:hAnsi="Times New Roman" w:cs="Times New Roman"/>
          <w:sz w:val="24"/>
          <w:szCs w:val="24"/>
          <w:rPrChange w:id="2262" w:author="matheus" w:date="2011-07-25T13:04:00Z">
            <w:rPr/>
          </w:rPrChange>
        </w:rPr>
        <w:t>, isto é, intensidade da luz</w:t>
      </w:r>
      <w:r w:rsidR="00CB3561" w:rsidRPr="004F3007">
        <w:rPr>
          <w:rFonts w:ascii="Times New Roman" w:hAnsi="Times New Roman" w:cs="Times New Roman"/>
          <w:sz w:val="24"/>
          <w:szCs w:val="24"/>
          <w:rPrChange w:id="2263" w:author="matheus" w:date="2011-07-25T13:04:00Z">
            <w:rPr/>
          </w:rPrChange>
        </w:rPr>
        <w:t>.</w:t>
      </w:r>
      <w:r w:rsidR="00F74163" w:rsidRPr="004F3007">
        <w:rPr>
          <w:rFonts w:ascii="Times New Roman" w:hAnsi="Times New Roman" w:cs="Times New Roman"/>
          <w:sz w:val="24"/>
          <w:szCs w:val="24"/>
          <w:rPrChange w:id="2264" w:author="matheus" w:date="2011-07-25T13:04:00Z">
            <w:rPr/>
          </w:rPrChange>
        </w:rPr>
        <w:t xml:space="preserve"> Quando além de luminância, se deseja também informações sobre as cores, é necessário utilizar o chamado espaço de cores</w:t>
      </w:r>
      <w:r w:rsidR="00201F25" w:rsidRPr="004F3007">
        <w:rPr>
          <w:rFonts w:ascii="Times New Roman" w:hAnsi="Times New Roman" w:cs="Times New Roman"/>
          <w:sz w:val="24"/>
          <w:szCs w:val="24"/>
          <w:rPrChange w:id="2265" w:author="matheus" w:date="2011-07-25T13:04:00Z">
            <w:rPr/>
          </w:rPrChange>
        </w:rPr>
        <w:t>, no qual cada cor é representada por uma tripla</w:t>
      </w:r>
      <w:r w:rsidR="00497820" w:rsidRPr="004F3007">
        <w:rPr>
          <w:rFonts w:ascii="Times New Roman" w:hAnsi="Times New Roman" w:cs="Times New Roman"/>
          <w:sz w:val="24"/>
          <w:szCs w:val="24"/>
          <w:rPrChange w:id="2266" w:author="matheus" w:date="2011-07-25T13:04:00Z">
            <w:rPr/>
          </w:rPrChange>
        </w:rPr>
        <w:t xml:space="preserve"> de valores</w:t>
      </w:r>
      <w:r w:rsidR="00201F25" w:rsidRPr="004F3007">
        <w:rPr>
          <w:rFonts w:ascii="Times New Roman" w:hAnsi="Times New Roman" w:cs="Times New Roman"/>
          <w:sz w:val="24"/>
          <w:szCs w:val="24"/>
          <w:rPrChange w:id="2267" w:author="matheus" w:date="2011-07-25T13:04:00Z">
            <w:rPr/>
          </w:rPrChange>
        </w:rPr>
        <w:t xml:space="preserve"> (x, y, z) (</w:t>
      </w:r>
      <w:r w:rsidR="00107AF9" w:rsidRPr="004F3007">
        <w:rPr>
          <w:rFonts w:ascii="Times New Roman" w:hAnsi="Times New Roman" w:cs="Times New Roman"/>
          <w:sz w:val="24"/>
          <w:szCs w:val="24"/>
          <w:rPrChange w:id="2268" w:author="matheus" w:date="2011-07-25T13:04:00Z">
            <w:rPr>
              <w:rFonts w:ascii="Times New Roman" w:hAnsi="Times New Roman" w:cs="Times New Roman"/>
              <w:sz w:val="24"/>
              <w:szCs w:val="24"/>
            </w:rPr>
          </w:rPrChange>
        </w:rPr>
        <w:t>SALOMON</w:t>
      </w:r>
      <w:r w:rsidR="00302708" w:rsidRPr="004F3007">
        <w:rPr>
          <w:rFonts w:ascii="Times New Roman" w:hAnsi="Times New Roman" w:cs="Times New Roman"/>
          <w:sz w:val="24"/>
          <w:szCs w:val="24"/>
          <w:rPrChange w:id="2269" w:author="matheus" w:date="2011-07-25T13:04:00Z">
            <w:rPr/>
          </w:rPrChange>
        </w:rPr>
        <w:t>, 2008</w:t>
      </w:r>
      <w:r w:rsidR="00201F25" w:rsidRPr="004F3007">
        <w:rPr>
          <w:rFonts w:ascii="Times New Roman" w:hAnsi="Times New Roman" w:cs="Times New Roman"/>
          <w:sz w:val="24"/>
          <w:szCs w:val="24"/>
          <w:rPrChange w:id="2270" w:author="matheus" w:date="2011-07-25T13:04:00Z">
            <w:rPr/>
          </w:rPrChange>
        </w:rPr>
        <w:t>)</w:t>
      </w:r>
      <w:r w:rsidR="00522493" w:rsidRPr="004F3007">
        <w:rPr>
          <w:rFonts w:ascii="Times New Roman" w:hAnsi="Times New Roman" w:cs="Times New Roman"/>
          <w:sz w:val="24"/>
          <w:szCs w:val="24"/>
          <w:rPrChange w:id="2271" w:author="matheus" w:date="2011-07-25T13:04:00Z">
            <w:rPr/>
          </w:rPrChange>
        </w:rPr>
        <w:t>, de acordo com a teoria tricromática (</w:t>
      </w:r>
      <w:ins w:id="2272"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2273" w:author="Matheus Zingarelli" w:date="2011-07-26T11:46:00Z">
        <w:r w:rsidR="00522493" w:rsidRPr="004F3007" w:rsidDel="002C7C68">
          <w:rPr>
            <w:rFonts w:ascii="Times New Roman" w:hAnsi="Times New Roman" w:cs="Times New Roman"/>
            <w:sz w:val="24"/>
            <w:szCs w:val="24"/>
            <w:rPrChange w:id="2274" w:author="matheus" w:date="2011-07-25T13:04:00Z">
              <w:rPr/>
            </w:rPrChange>
          </w:rPr>
          <w:delText>Azevedo</w:delText>
        </w:r>
      </w:del>
      <w:del w:id="2275" w:author="Matheus Zingarelli" w:date="2011-07-26T11:45:00Z">
        <w:r w:rsidR="00522493" w:rsidRPr="004F3007" w:rsidDel="002C7C68">
          <w:rPr>
            <w:rFonts w:ascii="Times New Roman" w:hAnsi="Times New Roman" w:cs="Times New Roman"/>
            <w:sz w:val="24"/>
            <w:szCs w:val="24"/>
            <w:rPrChange w:id="2276" w:author="matheus" w:date="2011-07-25T13:04:00Z">
              <w:rPr/>
            </w:rPrChange>
          </w:rPr>
          <w:delText xml:space="preserve"> &amp;</w:delText>
        </w:r>
      </w:del>
      <w:del w:id="2277" w:author="Matheus Zingarelli" w:date="2011-07-26T11:46:00Z">
        <w:r w:rsidR="00522493" w:rsidRPr="004F3007" w:rsidDel="002C7C68">
          <w:rPr>
            <w:rFonts w:ascii="Times New Roman" w:hAnsi="Times New Roman" w:cs="Times New Roman"/>
            <w:sz w:val="24"/>
            <w:szCs w:val="24"/>
            <w:rPrChange w:id="2278" w:author="matheus" w:date="2011-07-25T13:04:00Z">
              <w:rPr/>
            </w:rPrChange>
          </w:rPr>
          <w:delText xml:space="preserve"> Conci, 2003</w:delText>
        </w:r>
      </w:del>
      <w:r w:rsidR="00522493" w:rsidRPr="004F3007">
        <w:rPr>
          <w:rFonts w:ascii="Times New Roman" w:hAnsi="Times New Roman" w:cs="Times New Roman"/>
          <w:sz w:val="24"/>
          <w:szCs w:val="24"/>
          <w:rPrChange w:id="2279" w:author="matheus" w:date="2011-07-25T13:04:00Z">
            <w:rPr/>
          </w:rPrChange>
        </w:rPr>
        <w:t>)</w:t>
      </w:r>
      <w:r w:rsidR="00F74163" w:rsidRPr="004F3007">
        <w:rPr>
          <w:rFonts w:ascii="Times New Roman" w:hAnsi="Times New Roman" w:cs="Times New Roman"/>
          <w:sz w:val="24"/>
          <w:szCs w:val="24"/>
          <w:rPrChange w:id="2280" w:author="matheus" w:date="2011-07-25T13:04:00Z">
            <w:rPr/>
          </w:rPrChange>
        </w:rPr>
        <w:t>. Existem vários modelos de espaço de cores, cada qual apropriado para um tipo</w:t>
      </w:r>
      <w:r w:rsidR="00831F8D" w:rsidRPr="004F3007">
        <w:rPr>
          <w:rFonts w:ascii="Times New Roman" w:hAnsi="Times New Roman" w:cs="Times New Roman"/>
          <w:sz w:val="24"/>
          <w:szCs w:val="24"/>
          <w:rPrChange w:id="2281" w:author="matheus" w:date="2011-07-25T13:04:00Z">
            <w:rPr/>
          </w:rPrChange>
        </w:rPr>
        <w:t xml:space="preserve"> de aplicação ou</w:t>
      </w:r>
      <w:r w:rsidR="00F74163" w:rsidRPr="004F3007">
        <w:rPr>
          <w:rFonts w:ascii="Times New Roman" w:hAnsi="Times New Roman" w:cs="Times New Roman"/>
          <w:sz w:val="24"/>
          <w:szCs w:val="24"/>
          <w:rPrChange w:id="2282" w:author="matheus" w:date="2011-07-25T13:04:00Z">
            <w:rPr/>
          </w:rPrChange>
        </w:rPr>
        <w:t xml:space="preserve"> sistema de visualização. </w:t>
      </w:r>
      <w:r w:rsidR="002A5BC6" w:rsidRPr="004F3007">
        <w:rPr>
          <w:rFonts w:ascii="Times New Roman" w:hAnsi="Times New Roman" w:cs="Times New Roman"/>
          <w:sz w:val="24"/>
          <w:szCs w:val="24"/>
          <w:rPrChange w:id="2283" w:author="matheus" w:date="2011-07-25T13:04:00Z">
            <w:rPr/>
          </w:rPrChange>
        </w:rPr>
        <w:t>Os discutidos abaixo são os</w:t>
      </w:r>
      <w:r w:rsidR="00260638" w:rsidRPr="004F3007">
        <w:rPr>
          <w:rFonts w:ascii="Times New Roman" w:hAnsi="Times New Roman" w:cs="Times New Roman"/>
          <w:sz w:val="24"/>
          <w:szCs w:val="24"/>
          <w:rPrChange w:id="2284" w:author="matheus" w:date="2011-07-25T13:04:00Z">
            <w:rPr/>
          </w:rPrChange>
        </w:rPr>
        <w:t xml:space="preserve"> modelo</w:t>
      </w:r>
      <w:r w:rsidR="00665E1C" w:rsidRPr="004F3007">
        <w:rPr>
          <w:rFonts w:ascii="Times New Roman" w:hAnsi="Times New Roman" w:cs="Times New Roman"/>
          <w:sz w:val="24"/>
          <w:szCs w:val="24"/>
          <w:rPrChange w:id="2285" w:author="matheus" w:date="2011-07-25T13:04:00Z">
            <w:rPr/>
          </w:rPrChange>
        </w:rPr>
        <w:t>s</w:t>
      </w:r>
      <w:r w:rsidR="00F74163" w:rsidRPr="004F3007">
        <w:rPr>
          <w:rFonts w:ascii="Times New Roman" w:hAnsi="Times New Roman" w:cs="Times New Roman"/>
          <w:sz w:val="24"/>
          <w:szCs w:val="24"/>
          <w:rPrChange w:id="2286" w:author="matheus" w:date="2011-07-25T13:04:00Z">
            <w:rPr/>
          </w:rPrChange>
        </w:rPr>
        <w:t xml:space="preserve"> RGB e YC</w:t>
      </w:r>
      <w:r w:rsidR="00F74163" w:rsidRPr="004F3007">
        <w:rPr>
          <w:rFonts w:ascii="Times New Roman" w:hAnsi="Times New Roman" w:cs="Times New Roman"/>
          <w:sz w:val="24"/>
          <w:szCs w:val="24"/>
          <w:vertAlign w:val="subscript"/>
          <w:rPrChange w:id="2287" w:author="matheus" w:date="2011-07-25T13:04:00Z">
            <w:rPr>
              <w:vertAlign w:val="subscript"/>
            </w:rPr>
          </w:rPrChange>
        </w:rPr>
        <w:t>b</w:t>
      </w:r>
      <w:r w:rsidR="00F74163" w:rsidRPr="004F3007">
        <w:rPr>
          <w:rFonts w:ascii="Times New Roman" w:hAnsi="Times New Roman" w:cs="Times New Roman"/>
          <w:sz w:val="24"/>
          <w:szCs w:val="24"/>
          <w:rPrChange w:id="2288" w:author="matheus" w:date="2011-07-25T13:04:00Z">
            <w:rPr/>
          </w:rPrChange>
        </w:rPr>
        <w:t>C</w:t>
      </w:r>
      <w:r w:rsidR="00F74163" w:rsidRPr="004F3007">
        <w:rPr>
          <w:rFonts w:ascii="Times New Roman" w:hAnsi="Times New Roman" w:cs="Times New Roman"/>
          <w:sz w:val="24"/>
          <w:szCs w:val="24"/>
          <w:vertAlign w:val="subscript"/>
          <w:rPrChange w:id="2289" w:author="matheus" w:date="2011-07-25T13:04:00Z">
            <w:rPr>
              <w:vertAlign w:val="subscript"/>
            </w:rPr>
          </w:rPrChange>
        </w:rPr>
        <w:t>r</w:t>
      </w:r>
      <w:r w:rsidR="002A5BC6" w:rsidRPr="004F3007">
        <w:rPr>
          <w:rFonts w:ascii="Times New Roman" w:hAnsi="Times New Roman" w:cs="Times New Roman"/>
          <w:sz w:val="24"/>
          <w:szCs w:val="24"/>
          <w:rPrChange w:id="2290" w:author="matheus" w:date="2011-07-25T13:04:00Z">
            <w:rPr/>
          </w:rPrChange>
        </w:rPr>
        <w:t>, que vêm sido utilizados nas atividades relacionadas à pesquisa.</w:t>
      </w:r>
      <w:r w:rsidR="00C77662" w:rsidRPr="004F3007">
        <w:rPr>
          <w:rFonts w:ascii="Times New Roman" w:hAnsi="Times New Roman" w:cs="Times New Roman"/>
          <w:sz w:val="24"/>
          <w:szCs w:val="24"/>
          <w:rPrChange w:id="2291" w:author="matheus" w:date="2011-07-25T13:04:00Z">
            <w:rPr/>
          </w:rPrChange>
        </w:rPr>
        <w:t xml:space="preserve"> Mais detalhes sobre outros espaços de cores podem ser vistos nos textos de Azevedo</w:t>
      </w:r>
      <w:del w:id="2292" w:author="Matheus Zingarelli" w:date="2011-07-26T11:45:00Z">
        <w:r w:rsidR="00C77662" w:rsidRPr="004F3007" w:rsidDel="002C7C68">
          <w:rPr>
            <w:rFonts w:ascii="Times New Roman" w:hAnsi="Times New Roman" w:cs="Times New Roman"/>
            <w:sz w:val="24"/>
            <w:szCs w:val="24"/>
            <w:rPrChange w:id="2293" w:author="matheus" w:date="2011-07-25T13:04:00Z">
              <w:rPr/>
            </w:rPrChange>
          </w:rPr>
          <w:delText xml:space="preserve"> &amp;</w:delText>
        </w:r>
      </w:del>
      <w:ins w:id="2294" w:author="Matheus Zingarelli" w:date="2011-07-26T11:45:00Z">
        <w:r w:rsidR="002C7C68">
          <w:rPr>
            <w:rFonts w:ascii="Times New Roman" w:hAnsi="Times New Roman" w:cs="Times New Roman"/>
            <w:sz w:val="24"/>
            <w:szCs w:val="24"/>
          </w:rPr>
          <w:t xml:space="preserve"> e</w:t>
        </w:r>
      </w:ins>
      <w:r w:rsidR="00C77662" w:rsidRPr="004F3007">
        <w:rPr>
          <w:rFonts w:ascii="Times New Roman" w:hAnsi="Times New Roman" w:cs="Times New Roman"/>
          <w:sz w:val="24"/>
          <w:szCs w:val="24"/>
          <w:rPrChange w:id="2295" w:author="matheus" w:date="2011-07-25T13:04:00Z">
            <w:rPr/>
          </w:rPrChange>
        </w:rPr>
        <w:t xml:space="preserve"> Conci (2003) e Feitosa-Santana et al. (2006).</w:t>
      </w:r>
    </w:p>
    <w:p w:rsidR="004D1090" w:rsidRPr="004F3007" w:rsidRDefault="00212CF7">
      <w:pPr>
        <w:pStyle w:val="PargrafodaLista"/>
        <w:spacing w:after="0" w:line="360" w:lineRule="auto"/>
        <w:ind w:left="0" w:firstLine="567"/>
        <w:jc w:val="both"/>
        <w:rPr>
          <w:rFonts w:ascii="Times New Roman" w:hAnsi="Times New Roman" w:cs="Times New Roman"/>
          <w:sz w:val="24"/>
          <w:szCs w:val="24"/>
          <w:u w:val="single"/>
          <w:rPrChange w:id="2296" w:author="matheus" w:date="2011-07-25T13:04:00Z">
            <w:rPr>
              <w:u w:val="single"/>
            </w:rPr>
          </w:rPrChange>
        </w:rPr>
        <w:pPrChange w:id="2297"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298" w:author="matheus" w:date="2011-07-25T13:04:00Z">
            <w:rPr/>
          </w:rPrChange>
        </w:rPr>
        <w:t xml:space="preserve">O </w:t>
      </w:r>
      <w:r w:rsidR="004D1090" w:rsidRPr="004F3007">
        <w:rPr>
          <w:rFonts w:ascii="Times New Roman" w:hAnsi="Times New Roman" w:cs="Times New Roman"/>
          <w:sz w:val="24"/>
          <w:szCs w:val="24"/>
          <w:rPrChange w:id="2299" w:author="matheus" w:date="2011-07-25T13:04:00Z">
            <w:rPr/>
          </w:rPrChange>
        </w:rPr>
        <w:t>modelo RGB</w:t>
      </w:r>
      <w:r w:rsidRPr="004F3007">
        <w:rPr>
          <w:rFonts w:ascii="Times New Roman" w:hAnsi="Times New Roman" w:cs="Times New Roman"/>
          <w:sz w:val="24"/>
          <w:szCs w:val="24"/>
          <w:rPrChange w:id="2300" w:author="matheus" w:date="2011-07-25T13:04:00Z">
            <w:rPr/>
          </w:rPrChange>
        </w:rPr>
        <w:t xml:space="preserve"> é baseado na tripla de cores primárias: vermelho, verde e azul. Elas são classificadas como cores aditivas, isto é, através da mistura das três são produzidas </w:t>
      </w:r>
      <w:r w:rsidR="00833904" w:rsidRPr="004F3007">
        <w:rPr>
          <w:rFonts w:ascii="Times New Roman" w:hAnsi="Times New Roman" w:cs="Times New Roman"/>
          <w:sz w:val="24"/>
          <w:szCs w:val="24"/>
          <w:rPrChange w:id="2301" w:author="matheus" w:date="2011-07-25T13:04:00Z">
            <w:rPr/>
          </w:rPrChange>
        </w:rPr>
        <w:t xml:space="preserve">as </w:t>
      </w:r>
      <w:r w:rsidRPr="004F3007">
        <w:rPr>
          <w:rFonts w:ascii="Times New Roman" w:hAnsi="Times New Roman" w:cs="Times New Roman"/>
          <w:sz w:val="24"/>
          <w:szCs w:val="24"/>
          <w:rPrChange w:id="2302" w:author="matheus" w:date="2011-07-25T13:04:00Z">
            <w:rPr/>
          </w:rPrChange>
        </w:rPr>
        <w:t>outras cores</w:t>
      </w:r>
      <w:r w:rsidR="008513CF" w:rsidRPr="004F3007">
        <w:rPr>
          <w:rFonts w:ascii="Times New Roman" w:hAnsi="Times New Roman" w:cs="Times New Roman"/>
          <w:sz w:val="24"/>
          <w:szCs w:val="24"/>
          <w:rPrChange w:id="2303" w:author="matheus" w:date="2011-07-25T13:04:00Z">
            <w:rPr/>
          </w:rPrChange>
        </w:rPr>
        <w:t xml:space="preserve">, sendo que </w:t>
      </w:r>
      <w:r w:rsidR="00F92D83" w:rsidRPr="004F3007">
        <w:rPr>
          <w:rFonts w:ascii="Times New Roman" w:hAnsi="Times New Roman" w:cs="Times New Roman"/>
          <w:sz w:val="24"/>
          <w:szCs w:val="24"/>
          <w:rPrChange w:id="2304" w:author="matheus" w:date="2011-07-25T13:04:00Z">
            <w:rPr/>
          </w:rPrChange>
        </w:rPr>
        <w:t xml:space="preserve">o branco é obtido </w:t>
      </w:r>
      <w:r w:rsidR="008513CF" w:rsidRPr="004F3007">
        <w:rPr>
          <w:rFonts w:ascii="Times New Roman" w:hAnsi="Times New Roman" w:cs="Times New Roman"/>
          <w:sz w:val="24"/>
          <w:szCs w:val="24"/>
          <w:rPrChange w:id="2305" w:author="matheus" w:date="2011-07-25T13:04:00Z">
            <w:rPr/>
          </w:rPrChange>
        </w:rPr>
        <w:t>quando misturadas em sua intensidade máxima</w:t>
      </w:r>
      <w:r w:rsidR="001C5BE0" w:rsidRPr="004F3007">
        <w:rPr>
          <w:rFonts w:ascii="Times New Roman" w:hAnsi="Times New Roman" w:cs="Times New Roman"/>
          <w:sz w:val="24"/>
          <w:szCs w:val="24"/>
          <w:rPrChange w:id="2306" w:author="matheus" w:date="2011-07-25T13:04:00Z">
            <w:rPr/>
          </w:rPrChange>
        </w:rPr>
        <w:t xml:space="preserve">. Este modelo é </w:t>
      </w:r>
      <w:r w:rsidR="00F92D83" w:rsidRPr="004F3007">
        <w:rPr>
          <w:rFonts w:ascii="Times New Roman" w:hAnsi="Times New Roman" w:cs="Times New Roman"/>
          <w:sz w:val="24"/>
          <w:szCs w:val="24"/>
          <w:rPrChange w:id="2307" w:author="matheus" w:date="2011-07-25T13:04:00Z">
            <w:rPr/>
          </w:rPrChange>
        </w:rPr>
        <w:t xml:space="preserve">o mais popular e o </w:t>
      </w:r>
      <w:r w:rsidR="001C5BE0" w:rsidRPr="004F3007">
        <w:rPr>
          <w:rFonts w:ascii="Times New Roman" w:hAnsi="Times New Roman" w:cs="Times New Roman"/>
          <w:sz w:val="24"/>
          <w:szCs w:val="24"/>
          <w:rPrChange w:id="2308" w:author="matheus" w:date="2011-07-25T13:04:00Z">
            <w:rPr/>
          </w:rPrChange>
        </w:rPr>
        <w:t>comumente utilizado por dispositivos de captura, como câmera</w:t>
      </w:r>
      <w:r w:rsidR="00B76A57" w:rsidRPr="004F3007">
        <w:rPr>
          <w:rFonts w:ascii="Times New Roman" w:hAnsi="Times New Roman" w:cs="Times New Roman"/>
          <w:sz w:val="24"/>
          <w:szCs w:val="24"/>
          <w:rPrChange w:id="2309" w:author="matheus" w:date="2011-07-25T13:04:00Z">
            <w:rPr/>
          </w:rPrChange>
        </w:rPr>
        <w:t>s</w:t>
      </w:r>
      <w:r w:rsidR="001C5BE0" w:rsidRPr="004F3007">
        <w:rPr>
          <w:rFonts w:ascii="Times New Roman" w:hAnsi="Times New Roman" w:cs="Times New Roman"/>
          <w:sz w:val="24"/>
          <w:szCs w:val="24"/>
          <w:rPrChange w:id="2310" w:author="matheus" w:date="2011-07-25T13:04:00Z">
            <w:rPr/>
          </w:rPrChange>
        </w:rPr>
        <w:t xml:space="preserve"> fotográfica</w:t>
      </w:r>
      <w:r w:rsidR="00B76A57" w:rsidRPr="004F3007">
        <w:rPr>
          <w:rFonts w:ascii="Times New Roman" w:hAnsi="Times New Roman" w:cs="Times New Roman"/>
          <w:sz w:val="24"/>
          <w:szCs w:val="24"/>
          <w:rPrChange w:id="2311" w:author="matheus" w:date="2011-07-25T13:04:00Z">
            <w:rPr/>
          </w:rPrChange>
        </w:rPr>
        <w:t>s</w:t>
      </w:r>
      <w:r w:rsidR="001C5BE0" w:rsidRPr="004F3007">
        <w:rPr>
          <w:rFonts w:ascii="Times New Roman" w:hAnsi="Times New Roman" w:cs="Times New Roman"/>
          <w:sz w:val="24"/>
          <w:szCs w:val="24"/>
          <w:rPrChange w:id="2312" w:author="matheus" w:date="2011-07-25T13:04:00Z">
            <w:rPr/>
          </w:rPrChange>
        </w:rPr>
        <w:t>, e de apresentação, como as telas de LCD (</w:t>
      </w:r>
      <w:r w:rsidR="00107AF9" w:rsidRPr="004F3007">
        <w:rPr>
          <w:rFonts w:ascii="Times New Roman" w:hAnsi="Times New Roman" w:cs="Times New Roman"/>
          <w:sz w:val="24"/>
          <w:szCs w:val="24"/>
          <w:rPrChange w:id="2313" w:author="matheus" w:date="2011-07-25T13:04:00Z">
            <w:rPr>
              <w:rFonts w:ascii="Times New Roman" w:hAnsi="Times New Roman" w:cs="Times New Roman"/>
              <w:sz w:val="24"/>
              <w:szCs w:val="24"/>
            </w:rPr>
          </w:rPrChange>
        </w:rPr>
        <w:t>RICHARDSON</w:t>
      </w:r>
      <w:r w:rsidR="001C5BE0" w:rsidRPr="004F3007">
        <w:rPr>
          <w:rFonts w:ascii="Times New Roman" w:hAnsi="Times New Roman" w:cs="Times New Roman"/>
          <w:sz w:val="24"/>
          <w:szCs w:val="24"/>
          <w:rPrChange w:id="2314" w:author="matheus" w:date="2011-07-25T13:04:00Z">
            <w:rPr/>
          </w:rPrChange>
        </w:rPr>
        <w:t>, 2003)</w:t>
      </w:r>
      <w:r w:rsidR="00B76A57" w:rsidRPr="004F3007">
        <w:rPr>
          <w:rFonts w:ascii="Times New Roman" w:hAnsi="Times New Roman" w:cs="Times New Roman"/>
          <w:sz w:val="24"/>
          <w:szCs w:val="24"/>
          <w:rPrChange w:id="2315" w:author="matheus" w:date="2011-07-25T13:04:00Z">
            <w:rPr/>
          </w:rPrChange>
        </w:rPr>
        <w:t>.</w:t>
      </w:r>
    </w:p>
    <w:p w:rsidR="00EF54F0" w:rsidRPr="004F3007" w:rsidRDefault="00B76A57">
      <w:pPr>
        <w:pStyle w:val="PargrafodaLista"/>
        <w:spacing w:after="0" w:line="360" w:lineRule="auto"/>
        <w:ind w:left="0" w:firstLine="567"/>
        <w:jc w:val="both"/>
        <w:rPr>
          <w:rFonts w:ascii="Times New Roman" w:hAnsi="Times New Roman" w:cs="Times New Roman"/>
          <w:sz w:val="24"/>
          <w:szCs w:val="24"/>
          <w:rPrChange w:id="2316" w:author="matheus" w:date="2011-07-25T13:04:00Z">
            <w:rPr/>
          </w:rPrChange>
        </w:rPr>
        <w:pPrChange w:id="2317"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318" w:author="matheus" w:date="2011-07-25T13:04:00Z">
            <w:rPr/>
          </w:rPrChange>
        </w:rPr>
        <w:t>Um problema do modelo RGB é que a cara</w:t>
      </w:r>
      <w:r w:rsidR="00EB111D" w:rsidRPr="004F3007">
        <w:rPr>
          <w:rFonts w:ascii="Times New Roman" w:hAnsi="Times New Roman" w:cs="Times New Roman"/>
          <w:sz w:val="24"/>
          <w:szCs w:val="24"/>
          <w:rPrChange w:id="2319" w:author="matheus" w:date="2011-07-25T13:04:00Z">
            <w:rPr/>
          </w:rPrChange>
        </w:rPr>
        <w:t xml:space="preserve">cterística de luminância </w:t>
      </w:r>
      <w:r w:rsidRPr="004F3007">
        <w:rPr>
          <w:rFonts w:ascii="Times New Roman" w:hAnsi="Times New Roman" w:cs="Times New Roman"/>
          <w:sz w:val="24"/>
          <w:szCs w:val="24"/>
          <w:rPrChange w:id="2320" w:author="matheus" w:date="2011-07-25T13:04:00Z">
            <w:rPr/>
          </w:rPrChange>
        </w:rPr>
        <w:t xml:space="preserve">está diretamente contida no valor de cada componente </w:t>
      </w:r>
      <w:r w:rsidR="00EB111D" w:rsidRPr="004F3007">
        <w:rPr>
          <w:rFonts w:ascii="Times New Roman" w:hAnsi="Times New Roman" w:cs="Times New Roman"/>
          <w:sz w:val="24"/>
          <w:szCs w:val="24"/>
          <w:rPrChange w:id="2321" w:author="matheus" w:date="2011-07-25T13:04:00Z">
            <w:rPr/>
          </w:rPrChange>
        </w:rPr>
        <w:t xml:space="preserve">de cor </w:t>
      </w:r>
      <w:r w:rsidRPr="004F3007">
        <w:rPr>
          <w:rFonts w:ascii="Times New Roman" w:hAnsi="Times New Roman" w:cs="Times New Roman"/>
          <w:sz w:val="24"/>
          <w:szCs w:val="24"/>
          <w:rPrChange w:id="2322" w:author="matheus" w:date="2011-07-25T13:04:00Z">
            <w:rPr/>
          </w:rPrChange>
        </w:rPr>
        <w:t xml:space="preserve">do modelo. Isso impossibilita que se possa explorar uma propriedade do sistema visual humano: temos mais sensibilidade à luminância do que às cores </w:t>
      </w:r>
      <w:r w:rsidR="000E0691" w:rsidRPr="004F3007">
        <w:rPr>
          <w:rFonts w:ascii="Times New Roman" w:hAnsi="Times New Roman" w:cs="Times New Roman"/>
          <w:sz w:val="24"/>
          <w:szCs w:val="24"/>
          <w:rPrChange w:id="2323" w:author="matheus" w:date="2011-07-25T13:04:00Z">
            <w:rPr/>
          </w:rPrChange>
        </w:rPr>
        <w:t>(</w:t>
      </w:r>
      <w:r w:rsidR="00107AF9" w:rsidRPr="004F3007">
        <w:rPr>
          <w:rFonts w:ascii="Times New Roman" w:hAnsi="Times New Roman" w:cs="Times New Roman"/>
          <w:sz w:val="24"/>
          <w:szCs w:val="24"/>
          <w:rPrChange w:id="2324" w:author="matheus" w:date="2011-07-25T13:04:00Z">
            <w:rPr>
              <w:rFonts w:ascii="Times New Roman" w:hAnsi="Times New Roman" w:cs="Times New Roman"/>
              <w:sz w:val="24"/>
              <w:szCs w:val="24"/>
            </w:rPr>
          </w:rPrChange>
        </w:rPr>
        <w:t>SALOMON</w:t>
      </w:r>
      <w:r w:rsidR="000E0691" w:rsidRPr="004F3007">
        <w:rPr>
          <w:rFonts w:ascii="Times New Roman" w:hAnsi="Times New Roman" w:cs="Times New Roman"/>
          <w:sz w:val="24"/>
          <w:szCs w:val="24"/>
          <w:rPrChange w:id="2325" w:author="matheus" w:date="2011-07-25T13:04:00Z">
            <w:rPr/>
          </w:rPrChange>
        </w:rPr>
        <w:t>, 2008)</w:t>
      </w:r>
      <w:r w:rsidRPr="004F3007">
        <w:rPr>
          <w:rFonts w:ascii="Times New Roman" w:hAnsi="Times New Roman" w:cs="Times New Roman"/>
          <w:sz w:val="24"/>
          <w:szCs w:val="24"/>
          <w:rPrChange w:id="2326" w:author="matheus" w:date="2011-07-25T13:04:00Z">
            <w:rPr/>
          </w:rPrChange>
        </w:rPr>
        <w:t xml:space="preserve">. Desse fato, </w:t>
      </w:r>
      <w:r w:rsidR="00643DD2" w:rsidRPr="004F3007">
        <w:rPr>
          <w:rFonts w:ascii="Times New Roman" w:hAnsi="Times New Roman" w:cs="Times New Roman"/>
          <w:sz w:val="24"/>
          <w:szCs w:val="24"/>
          <w:rPrChange w:id="2327" w:author="matheus" w:date="2011-07-25T13:04:00Z">
            <w:rPr/>
          </w:rPrChange>
        </w:rPr>
        <w:t xml:space="preserve">a </w:t>
      </w:r>
      <w:r w:rsidRPr="004F3007">
        <w:rPr>
          <w:rFonts w:ascii="Times New Roman" w:hAnsi="Times New Roman" w:cs="Times New Roman"/>
          <w:sz w:val="24"/>
          <w:szCs w:val="24"/>
          <w:rPrChange w:id="2328" w:author="matheus" w:date="2011-07-25T13:04:00Z">
            <w:rPr/>
          </w:rPrChange>
        </w:rPr>
        <w:t>informação relativa às cores</w:t>
      </w:r>
      <w:r w:rsidR="00EF54F0" w:rsidRPr="004F3007">
        <w:rPr>
          <w:rFonts w:ascii="Times New Roman" w:hAnsi="Times New Roman" w:cs="Times New Roman"/>
          <w:sz w:val="24"/>
          <w:szCs w:val="24"/>
          <w:rPrChange w:id="2329" w:author="matheus" w:date="2011-07-25T13:04:00Z">
            <w:rPr/>
          </w:rPrChange>
        </w:rPr>
        <w:t xml:space="preserve"> (crominância)</w:t>
      </w:r>
      <w:r w:rsidRPr="004F3007">
        <w:rPr>
          <w:rFonts w:ascii="Times New Roman" w:hAnsi="Times New Roman" w:cs="Times New Roman"/>
          <w:sz w:val="24"/>
          <w:szCs w:val="24"/>
          <w:rPrChange w:id="2330" w:author="matheus" w:date="2011-07-25T13:04:00Z">
            <w:rPr/>
          </w:rPrChange>
        </w:rPr>
        <w:t xml:space="preserve"> pode ser representada em uma resolução menor do que a informação relativa à luminâ</w:t>
      </w:r>
      <w:r w:rsidR="00D61282" w:rsidRPr="004F3007">
        <w:rPr>
          <w:rFonts w:ascii="Times New Roman" w:hAnsi="Times New Roman" w:cs="Times New Roman"/>
          <w:sz w:val="24"/>
          <w:szCs w:val="24"/>
          <w:rPrChange w:id="2331" w:author="matheus" w:date="2011-07-25T13:04:00Z">
            <w:rPr/>
          </w:rPrChange>
        </w:rPr>
        <w:t>ncia, sem a perda de qualidade</w:t>
      </w:r>
      <w:r w:rsidR="0077752E" w:rsidRPr="004F3007">
        <w:rPr>
          <w:rFonts w:ascii="Times New Roman" w:hAnsi="Times New Roman" w:cs="Times New Roman"/>
          <w:sz w:val="24"/>
          <w:szCs w:val="24"/>
          <w:rPrChange w:id="2332" w:author="matheus" w:date="2011-07-25T13:04:00Z">
            <w:rPr/>
          </w:rPrChange>
        </w:rPr>
        <w:t xml:space="preserve"> </w:t>
      </w:r>
      <w:r w:rsidR="000E0691" w:rsidRPr="004F3007">
        <w:rPr>
          <w:rFonts w:ascii="Times New Roman" w:hAnsi="Times New Roman" w:cs="Times New Roman"/>
          <w:sz w:val="24"/>
          <w:szCs w:val="24"/>
          <w:rPrChange w:id="2333" w:author="matheus" w:date="2011-07-25T13:04:00Z">
            <w:rPr/>
          </w:rPrChange>
        </w:rPr>
        <w:t>(</w:t>
      </w:r>
      <w:r w:rsidR="00107AF9" w:rsidRPr="004F3007">
        <w:rPr>
          <w:rFonts w:ascii="Times New Roman" w:hAnsi="Times New Roman" w:cs="Times New Roman"/>
          <w:sz w:val="24"/>
          <w:szCs w:val="24"/>
          <w:rPrChange w:id="2334" w:author="matheus" w:date="2011-07-25T13:04:00Z">
            <w:rPr>
              <w:rFonts w:ascii="Times New Roman" w:hAnsi="Times New Roman" w:cs="Times New Roman"/>
              <w:sz w:val="24"/>
              <w:szCs w:val="24"/>
            </w:rPr>
          </w:rPrChange>
        </w:rPr>
        <w:t>RICHARDSON</w:t>
      </w:r>
      <w:r w:rsidR="000E0691" w:rsidRPr="004F3007">
        <w:rPr>
          <w:rFonts w:ascii="Times New Roman" w:hAnsi="Times New Roman" w:cs="Times New Roman"/>
          <w:sz w:val="24"/>
          <w:szCs w:val="24"/>
          <w:rPrChange w:id="2335" w:author="matheus" w:date="2011-07-25T13:04:00Z">
            <w:rPr/>
          </w:rPrChange>
        </w:rPr>
        <w:t>, 2003)</w:t>
      </w:r>
      <w:r w:rsidR="00D61282" w:rsidRPr="004F3007">
        <w:rPr>
          <w:rFonts w:ascii="Times New Roman" w:hAnsi="Times New Roman" w:cs="Times New Roman"/>
          <w:sz w:val="24"/>
          <w:szCs w:val="24"/>
          <w:rPrChange w:id="2336" w:author="matheus" w:date="2011-07-25T13:04:00Z">
            <w:rPr/>
          </w:rPrChange>
        </w:rPr>
        <w:t>.</w:t>
      </w:r>
      <w:r w:rsidR="0069443B" w:rsidRPr="004F3007">
        <w:rPr>
          <w:rFonts w:ascii="Times New Roman" w:hAnsi="Times New Roman" w:cs="Times New Roman"/>
          <w:sz w:val="24"/>
          <w:szCs w:val="24"/>
          <w:rPrChange w:id="2337" w:author="matheus" w:date="2011-07-25T13:04:00Z">
            <w:rPr/>
          </w:rPrChange>
        </w:rPr>
        <w:t xml:space="preserve"> Essa característica é explorada durante a </w:t>
      </w:r>
      <w:r w:rsidR="0069443B" w:rsidRPr="004F3007">
        <w:rPr>
          <w:rFonts w:ascii="Times New Roman" w:hAnsi="Times New Roman" w:cs="Times New Roman"/>
          <w:sz w:val="24"/>
          <w:szCs w:val="24"/>
          <w:rPrChange w:id="2338" w:author="matheus" w:date="2011-07-25T13:04:00Z">
            <w:rPr/>
          </w:rPrChange>
        </w:rPr>
        <w:lastRenderedPageBreak/>
        <w:t>codificação de imagens e vídeos em uma etapa chamada de subamostragem de crominância (</w:t>
      </w:r>
      <w:r w:rsidR="00107AF9" w:rsidRPr="004F3007">
        <w:rPr>
          <w:rFonts w:ascii="Times New Roman" w:hAnsi="Times New Roman" w:cs="Times New Roman"/>
          <w:sz w:val="24"/>
          <w:szCs w:val="24"/>
          <w:rPrChange w:id="2339" w:author="matheus" w:date="2011-07-25T13:04:00Z">
            <w:rPr>
              <w:rFonts w:ascii="Times New Roman" w:hAnsi="Times New Roman" w:cs="Times New Roman"/>
              <w:sz w:val="24"/>
              <w:szCs w:val="24"/>
            </w:rPr>
          </w:rPrChange>
        </w:rPr>
        <w:t>KERR</w:t>
      </w:r>
      <w:r w:rsidR="0069443B" w:rsidRPr="004F3007">
        <w:rPr>
          <w:rFonts w:ascii="Times New Roman" w:hAnsi="Times New Roman" w:cs="Times New Roman"/>
          <w:sz w:val="24"/>
          <w:szCs w:val="24"/>
          <w:rPrChange w:id="2340" w:author="matheus" w:date="2011-07-25T13:04:00Z">
            <w:rPr/>
          </w:rPrChange>
        </w:rPr>
        <w:t>, 2009)</w:t>
      </w:r>
      <w:r w:rsidR="00031695" w:rsidRPr="004F3007">
        <w:rPr>
          <w:rFonts w:ascii="Times New Roman" w:hAnsi="Times New Roman" w:cs="Times New Roman"/>
          <w:sz w:val="24"/>
          <w:szCs w:val="24"/>
          <w:rPrChange w:id="2341" w:author="matheus" w:date="2011-07-25T13:04:00Z">
            <w:rPr/>
          </w:rPrChange>
        </w:rPr>
        <w:t>.</w:t>
      </w:r>
    </w:p>
    <w:p w:rsidR="00EF54F0" w:rsidRPr="004F3007" w:rsidRDefault="00EF54F0">
      <w:pPr>
        <w:pStyle w:val="PargrafodaLista"/>
        <w:spacing w:after="0" w:line="360" w:lineRule="auto"/>
        <w:ind w:left="0" w:firstLine="567"/>
        <w:jc w:val="both"/>
        <w:rPr>
          <w:rFonts w:ascii="Times New Roman" w:hAnsi="Times New Roman" w:cs="Times New Roman"/>
          <w:sz w:val="24"/>
          <w:szCs w:val="24"/>
          <w:rPrChange w:id="2342" w:author="matheus" w:date="2011-07-25T13:04:00Z">
            <w:rPr/>
          </w:rPrChange>
        </w:rPr>
        <w:pPrChange w:id="2343"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344" w:author="matheus" w:date="2011-07-25T13:04:00Z">
            <w:rPr/>
          </w:rPrChange>
        </w:rPr>
        <w:t>O</w:t>
      </w:r>
      <w:r w:rsidR="004D1090" w:rsidRPr="004F3007">
        <w:rPr>
          <w:rFonts w:ascii="Times New Roman" w:hAnsi="Times New Roman" w:cs="Times New Roman"/>
          <w:sz w:val="24"/>
          <w:szCs w:val="24"/>
          <w:rPrChange w:id="2345" w:author="matheus" w:date="2011-07-25T13:04:00Z">
            <w:rPr/>
          </w:rPrChange>
        </w:rPr>
        <w:t xml:space="preserve"> modelo YC</w:t>
      </w:r>
      <w:r w:rsidR="004D1090" w:rsidRPr="004F3007">
        <w:rPr>
          <w:rFonts w:ascii="Times New Roman" w:hAnsi="Times New Roman" w:cs="Times New Roman"/>
          <w:sz w:val="24"/>
          <w:szCs w:val="24"/>
          <w:vertAlign w:val="subscript"/>
          <w:rPrChange w:id="2346" w:author="matheus" w:date="2011-07-25T13:04:00Z">
            <w:rPr>
              <w:vertAlign w:val="subscript"/>
            </w:rPr>
          </w:rPrChange>
        </w:rPr>
        <w:t>b</w:t>
      </w:r>
      <w:r w:rsidR="004D1090" w:rsidRPr="004F3007">
        <w:rPr>
          <w:rFonts w:ascii="Times New Roman" w:hAnsi="Times New Roman" w:cs="Times New Roman"/>
          <w:sz w:val="24"/>
          <w:szCs w:val="24"/>
          <w:rPrChange w:id="2347" w:author="matheus" w:date="2011-07-25T13:04:00Z">
            <w:rPr/>
          </w:rPrChange>
        </w:rPr>
        <w:t>C</w:t>
      </w:r>
      <w:r w:rsidR="004D1090" w:rsidRPr="004F3007">
        <w:rPr>
          <w:rFonts w:ascii="Times New Roman" w:hAnsi="Times New Roman" w:cs="Times New Roman"/>
          <w:sz w:val="24"/>
          <w:szCs w:val="24"/>
          <w:vertAlign w:val="subscript"/>
          <w:rPrChange w:id="2348" w:author="matheus" w:date="2011-07-25T13:04:00Z">
            <w:rPr>
              <w:vertAlign w:val="subscript"/>
            </w:rPr>
          </w:rPrChange>
        </w:rPr>
        <w:t>r</w:t>
      </w:r>
      <w:r w:rsidRPr="004F3007">
        <w:rPr>
          <w:rFonts w:ascii="Times New Roman" w:hAnsi="Times New Roman" w:cs="Times New Roman"/>
          <w:sz w:val="24"/>
          <w:szCs w:val="24"/>
          <w:rPrChange w:id="2349" w:author="matheus" w:date="2011-07-25T13:04:00Z">
            <w:rPr/>
          </w:rPrChange>
        </w:rPr>
        <w:t xml:space="preserve"> possui em suas componentes a separação das informações relativas à luminância (Y) das relativas à crominância (C</w:t>
      </w:r>
      <w:r w:rsidRPr="004F3007">
        <w:rPr>
          <w:rFonts w:ascii="Times New Roman" w:hAnsi="Times New Roman" w:cs="Times New Roman"/>
          <w:sz w:val="24"/>
          <w:szCs w:val="24"/>
          <w:vertAlign w:val="subscript"/>
          <w:rPrChange w:id="2350" w:author="matheus" w:date="2011-07-25T13:04:00Z">
            <w:rPr>
              <w:vertAlign w:val="subscript"/>
            </w:rPr>
          </w:rPrChange>
        </w:rPr>
        <w:t>b</w:t>
      </w:r>
      <w:r w:rsidRPr="004F3007">
        <w:rPr>
          <w:rFonts w:ascii="Times New Roman" w:hAnsi="Times New Roman" w:cs="Times New Roman"/>
          <w:sz w:val="24"/>
          <w:szCs w:val="24"/>
          <w:rPrChange w:id="2351" w:author="matheus" w:date="2011-07-25T13:04:00Z">
            <w:rPr/>
          </w:rPrChange>
        </w:rPr>
        <w:t xml:space="preserve"> e C</w:t>
      </w:r>
      <w:r w:rsidRPr="004F3007">
        <w:rPr>
          <w:rFonts w:ascii="Times New Roman" w:hAnsi="Times New Roman" w:cs="Times New Roman"/>
          <w:sz w:val="24"/>
          <w:szCs w:val="24"/>
          <w:vertAlign w:val="subscript"/>
          <w:rPrChange w:id="2352" w:author="matheus" w:date="2011-07-25T13:04:00Z">
            <w:rPr>
              <w:vertAlign w:val="subscript"/>
            </w:rPr>
          </w:rPrChange>
        </w:rPr>
        <w:t>r</w:t>
      </w:r>
      <w:r w:rsidRPr="004F3007">
        <w:rPr>
          <w:rFonts w:ascii="Times New Roman" w:hAnsi="Times New Roman" w:cs="Times New Roman"/>
          <w:sz w:val="24"/>
          <w:szCs w:val="24"/>
          <w:rPrChange w:id="2353" w:author="matheus" w:date="2011-07-25T13:04:00Z">
            <w:rPr/>
          </w:rPrChange>
        </w:rPr>
        <w:t>), como uma tentativa de simular a visão humana.</w:t>
      </w:r>
      <w:r w:rsidR="00B72344" w:rsidRPr="004F3007">
        <w:rPr>
          <w:rFonts w:ascii="Times New Roman" w:hAnsi="Times New Roman" w:cs="Times New Roman"/>
          <w:sz w:val="24"/>
          <w:szCs w:val="24"/>
          <w:rPrChange w:id="2354" w:author="matheus" w:date="2011-07-25T13:04:00Z">
            <w:rPr/>
          </w:rPrChange>
        </w:rPr>
        <w:t xml:space="preserve"> C</w:t>
      </w:r>
      <w:r w:rsidR="00B72344" w:rsidRPr="004F3007">
        <w:rPr>
          <w:rFonts w:ascii="Times New Roman" w:hAnsi="Times New Roman" w:cs="Times New Roman"/>
          <w:sz w:val="24"/>
          <w:szCs w:val="24"/>
          <w:vertAlign w:val="subscript"/>
          <w:rPrChange w:id="2355" w:author="matheus" w:date="2011-07-25T13:04:00Z">
            <w:rPr>
              <w:vertAlign w:val="subscript"/>
            </w:rPr>
          </w:rPrChange>
        </w:rPr>
        <w:t>b</w:t>
      </w:r>
      <w:r w:rsidR="00B72344" w:rsidRPr="004F3007">
        <w:rPr>
          <w:rFonts w:ascii="Times New Roman" w:hAnsi="Times New Roman" w:cs="Times New Roman"/>
          <w:sz w:val="24"/>
          <w:szCs w:val="24"/>
          <w:rPrChange w:id="2356" w:author="matheus" w:date="2011-07-25T13:04:00Z">
            <w:rPr/>
          </w:rPrChange>
        </w:rPr>
        <w:t xml:space="preserve"> e C</w:t>
      </w:r>
      <w:r w:rsidR="00B72344" w:rsidRPr="004F3007">
        <w:rPr>
          <w:rFonts w:ascii="Times New Roman" w:hAnsi="Times New Roman" w:cs="Times New Roman"/>
          <w:sz w:val="24"/>
          <w:szCs w:val="24"/>
          <w:vertAlign w:val="subscript"/>
          <w:rPrChange w:id="2357" w:author="matheus" w:date="2011-07-25T13:04:00Z">
            <w:rPr>
              <w:vertAlign w:val="subscript"/>
            </w:rPr>
          </w:rPrChange>
        </w:rPr>
        <w:t>r</w:t>
      </w:r>
      <w:r w:rsidR="00B72344" w:rsidRPr="004F3007">
        <w:rPr>
          <w:rFonts w:ascii="Times New Roman" w:hAnsi="Times New Roman" w:cs="Times New Roman"/>
          <w:sz w:val="24"/>
          <w:szCs w:val="24"/>
          <w:rPrChange w:id="2358" w:author="matheus" w:date="2011-07-25T13:04:00Z">
            <w:rPr/>
          </w:rPrChange>
        </w:rPr>
        <w:t xml:space="preserve"> representam valores de crominância das componentes azul e vermelha. A componente verde (C</w:t>
      </w:r>
      <w:r w:rsidR="00B72344" w:rsidRPr="004F3007">
        <w:rPr>
          <w:rFonts w:ascii="Times New Roman" w:hAnsi="Times New Roman" w:cs="Times New Roman"/>
          <w:sz w:val="24"/>
          <w:szCs w:val="24"/>
          <w:vertAlign w:val="subscript"/>
          <w:rPrChange w:id="2359" w:author="matheus" w:date="2011-07-25T13:04:00Z">
            <w:rPr>
              <w:vertAlign w:val="subscript"/>
            </w:rPr>
          </w:rPrChange>
        </w:rPr>
        <w:t>g</w:t>
      </w:r>
      <w:r w:rsidR="00B72344" w:rsidRPr="004F3007">
        <w:rPr>
          <w:rFonts w:ascii="Times New Roman" w:hAnsi="Times New Roman" w:cs="Times New Roman"/>
          <w:sz w:val="24"/>
          <w:szCs w:val="24"/>
          <w:rPrChange w:id="2360" w:author="matheus" w:date="2011-07-25T13:04:00Z">
            <w:rPr/>
          </w:rPrChange>
        </w:rPr>
        <w:t>) pode ser obtida através de C</w:t>
      </w:r>
      <w:r w:rsidR="00B72344" w:rsidRPr="004F3007">
        <w:rPr>
          <w:rFonts w:ascii="Times New Roman" w:hAnsi="Times New Roman" w:cs="Times New Roman"/>
          <w:sz w:val="24"/>
          <w:szCs w:val="24"/>
          <w:vertAlign w:val="subscript"/>
          <w:rPrChange w:id="2361" w:author="matheus" w:date="2011-07-25T13:04:00Z">
            <w:rPr>
              <w:vertAlign w:val="subscript"/>
            </w:rPr>
          </w:rPrChange>
        </w:rPr>
        <w:t>b</w:t>
      </w:r>
      <w:r w:rsidR="00B72344" w:rsidRPr="004F3007">
        <w:rPr>
          <w:rFonts w:ascii="Times New Roman" w:hAnsi="Times New Roman" w:cs="Times New Roman"/>
          <w:sz w:val="24"/>
          <w:szCs w:val="24"/>
          <w:rPrChange w:id="2362" w:author="matheus" w:date="2011-07-25T13:04:00Z">
            <w:rPr/>
          </w:rPrChange>
        </w:rPr>
        <w:t xml:space="preserve"> e C</w:t>
      </w:r>
      <w:r w:rsidR="00B72344" w:rsidRPr="004F3007">
        <w:rPr>
          <w:rFonts w:ascii="Times New Roman" w:hAnsi="Times New Roman" w:cs="Times New Roman"/>
          <w:sz w:val="24"/>
          <w:szCs w:val="24"/>
          <w:vertAlign w:val="subscript"/>
          <w:rPrChange w:id="2363" w:author="matheus" w:date="2011-07-25T13:04:00Z">
            <w:rPr>
              <w:vertAlign w:val="subscript"/>
            </w:rPr>
          </w:rPrChange>
        </w:rPr>
        <w:t>r</w:t>
      </w:r>
      <w:r w:rsidR="00B72344" w:rsidRPr="004F3007">
        <w:rPr>
          <w:rFonts w:ascii="Times New Roman" w:hAnsi="Times New Roman" w:cs="Times New Roman"/>
          <w:sz w:val="24"/>
          <w:szCs w:val="24"/>
          <w:rPrChange w:id="2364" w:author="matheus" w:date="2011-07-25T13:04:00Z">
            <w:rPr/>
          </w:rPrChange>
        </w:rPr>
        <w:t xml:space="preserve">, já que a soma das três é sempre igual a 1, </w:t>
      </w:r>
      <w:r w:rsidR="00C77662" w:rsidRPr="004F3007">
        <w:rPr>
          <w:rFonts w:ascii="Times New Roman" w:hAnsi="Times New Roman" w:cs="Times New Roman"/>
          <w:sz w:val="24"/>
          <w:szCs w:val="24"/>
          <w:rPrChange w:id="2365" w:author="matheus" w:date="2011-07-25T13:04:00Z">
            <w:rPr/>
          </w:rPrChange>
        </w:rPr>
        <w:t xml:space="preserve">sendo por isso </w:t>
      </w:r>
      <w:r w:rsidR="00B72344" w:rsidRPr="004F3007">
        <w:rPr>
          <w:rFonts w:ascii="Times New Roman" w:hAnsi="Times New Roman" w:cs="Times New Roman"/>
          <w:sz w:val="24"/>
          <w:szCs w:val="24"/>
          <w:rPrChange w:id="2366" w:author="matheus" w:date="2011-07-25T13:04:00Z">
            <w:rPr/>
          </w:rPrChange>
        </w:rPr>
        <w:t xml:space="preserve">eliminada da representação. </w:t>
      </w:r>
      <w:r w:rsidRPr="004F3007">
        <w:rPr>
          <w:rFonts w:ascii="Times New Roman" w:hAnsi="Times New Roman" w:cs="Times New Roman"/>
          <w:sz w:val="24"/>
          <w:szCs w:val="24"/>
          <w:rPrChange w:id="2367" w:author="matheus" w:date="2011-07-25T13:04:00Z">
            <w:rPr/>
          </w:rPrChange>
        </w:rPr>
        <w:t>Os valores de Y, C</w:t>
      </w:r>
      <w:r w:rsidRPr="004F3007">
        <w:rPr>
          <w:rFonts w:ascii="Times New Roman" w:hAnsi="Times New Roman" w:cs="Times New Roman"/>
          <w:sz w:val="24"/>
          <w:szCs w:val="24"/>
          <w:vertAlign w:val="subscript"/>
          <w:rPrChange w:id="2368" w:author="matheus" w:date="2011-07-25T13:04:00Z">
            <w:rPr>
              <w:vertAlign w:val="subscript"/>
            </w:rPr>
          </w:rPrChange>
        </w:rPr>
        <w:t>b</w:t>
      </w:r>
      <w:r w:rsidRPr="004F3007">
        <w:rPr>
          <w:rFonts w:ascii="Times New Roman" w:hAnsi="Times New Roman" w:cs="Times New Roman"/>
          <w:sz w:val="24"/>
          <w:szCs w:val="24"/>
          <w:rPrChange w:id="2369" w:author="matheus" w:date="2011-07-25T13:04:00Z">
            <w:rPr/>
          </w:rPrChange>
        </w:rPr>
        <w:t xml:space="preserve"> e C</w:t>
      </w:r>
      <w:r w:rsidRPr="004F3007">
        <w:rPr>
          <w:rFonts w:ascii="Times New Roman" w:hAnsi="Times New Roman" w:cs="Times New Roman"/>
          <w:sz w:val="24"/>
          <w:szCs w:val="24"/>
          <w:vertAlign w:val="subscript"/>
          <w:rPrChange w:id="2370" w:author="matheus" w:date="2011-07-25T13:04:00Z">
            <w:rPr>
              <w:vertAlign w:val="subscript"/>
            </w:rPr>
          </w:rPrChange>
        </w:rPr>
        <w:t>r</w:t>
      </w:r>
      <w:r w:rsidRPr="004F3007">
        <w:rPr>
          <w:rFonts w:ascii="Times New Roman" w:hAnsi="Times New Roman" w:cs="Times New Roman"/>
          <w:sz w:val="24"/>
          <w:szCs w:val="24"/>
          <w:rPrChange w:id="2371" w:author="matheus" w:date="2011-07-25T13:04:00Z">
            <w:rPr/>
          </w:rPrChange>
        </w:rPr>
        <w:t xml:space="preserve"> podem ser obtidos do modelo RGB por um processo de conversão do espaço de cores através da fórmula mostrada na </w:t>
      </w:r>
      <w:r w:rsidRPr="004F3007">
        <w:rPr>
          <w:rFonts w:ascii="Times New Roman" w:hAnsi="Times New Roman" w:cs="Times New Roman"/>
          <w:sz w:val="24"/>
          <w:szCs w:val="24"/>
          <w:highlight w:val="yellow"/>
          <w:rPrChange w:id="2372" w:author="matheus" w:date="2011-07-25T13:04:00Z">
            <w:rPr>
              <w:highlight w:val="yellow"/>
            </w:rPr>
          </w:rPrChange>
        </w:rPr>
        <w:t>Equação 1</w:t>
      </w:r>
      <w:r w:rsidRPr="004F3007">
        <w:rPr>
          <w:rFonts w:ascii="Times New Roman" w:hAnsi="Times New Roman" w:cs="Times New Roman"/>
          <w:sz w:val="24"/>
          <w:szCs w:val="24"/>
          <w:rPrChange w:id="2373" w:author="matheus" w:date="2011-07-25T13:04:00Z">
            <w:rPr/>
          </w:rPrChange>
        </w:rPr>
        <w:t xml:space="preserve">, </w:t>
      </w:r>
      <w:r w:rsidR="008A724C" w:rsidRPr="004F3007">
        <w:rPr>
          <w:rFonts w:ascii="Times New Roman" w:hAnsi="Times New Roman" w:cs="Times New Roman"/>
          <w:sz w:val="24"/>
          <w:szCs w:val="24"/>
          <w:rPrChange w:id="2374" w:author="matheus" w:date="2011-07-25T13:04:00Z">
            <w:rPr/>
          </w:rPrChange>
        </w:rPr>
        <w:t xml:space="preserve">a qual é uma </w:t>
      </w:r>
      <w:r w:rsidRPr="004F3007">
        <w:rPr>
          <w:rFonts w:ascii="Times New Roman" w:hAnsi="Times New Roman" w:cs="Times New Roman"/>
          <w:sz w:val="24"/>
          <w:szCs w:val="24"/>
          <w:rPrChange w:id="2375" w:author="matheus" w:date="2011-07-25T13:04:00Z">
            <w:rPr/>
          </w:rPrChange>
        </w:rPr>
        <w:t>recomendação da ITU-T (</w:t>
      </w:r>
      <w:r w:rsidR="00107AF9" w:rsidRPr="004F3007">
        <w:rPr>
          <w:rFonts w:ascii="Times New Roman" w:hAnsi="Times New Roman" w:cs="Times New Roman"/>
          <w:sz w:val="24"/>
          <w:szCs w:val="24"/>
          <w:rPrChange w:id="2376" w:author="matheus" w:date="2011-07-25T13:04:00Z">
            <w:rPr>
              <w:rFonts w:ascii="Times New Roman" w:hAnsi="Times New Roman" w:cs="Times New Roman"/>
              <w:sz w:val="24"/>
              <w:szCs w:val="24"/>
            </w:rPr>
          </w:rPrChange>
        </w:rPr>
        <w:t>RICHARDSON</w:t>
      </w:r>
      <w:r w:rsidRPr="004F3007">
        <w:rPr>
          <w:rFonts w:ascii="Times New Roman" w:hAnsi="Times New Roman" w:cs="Times New Roman"/>
          <w:sz w:val="24"/>
          <w:szCs w:val="24"/>
          <w:rPrChange w:id="2377" w:author="matheus" w:date="2011-07-25T13:04:00Z">
            <w:rPr/>
          </w:rPrChange>
        </w:rPr>
        <w:t>, 2003).</w:t>
      </w:r>
      <w:r w:rsidR="008A724C" w:rsidRPr="004F3007">
        <w:rPr>
          <w:rFonts w:ascii="Times New Roman" w:hAnsi="Times New Roman" w:cs="Times New Roman"/>
          <w:sz w:val="24"/>
          <w:szCs w:val="24"/>
          <w:rPrChange w:id="2378" w:author="matheus" w:date="2011-07-25T13:04:00Z">
            <w:rPr/>
          </w:rPrChange>
        </w:rPr>
        <w:t xml:space="preserve"> O inverso é também possível</w:t>
      </w:r>
      <w:r w:rsidR="00643DD2" w:rsidRPr="004F3007">
        <w:rPr>
          <w:rFonts w:ascii="Times New Roman" w:hAnsi="Times New Roman" w:cs="Times New Roman"/>
          <w:sz w:val="24"/>
          <w:szCs w:val="24"/>
          <w:rPrChange w:id="2379" w:author="matheus" w:date="2011-07-25T13:04:00Z">
            <w:rPr/>
          </w:rPrChange>
        </w:rPr>
        <w:t xml:space="preserve">, e se apresenta na </w:t>
      </w:r>
      <w:r w:rsidR="00643DD2" w:rsidRPr="004F3007">
        <w:rPr>
          <w:rFonts w:ascii="Times New Roman" w:hAnsi="Times New Roman" w:cs="Times New Roman"/>
          <w:sz w:val="24"/>
          <w:szCs w:val="24"/>
          <w:highlight w:val="yellow"/>
          <w:rPrChange w:id="2380" w:author="matheus" w:date="2011-07-25T13:04:00Z">
            <w:rPr>
              <w:highlight w:val="yellow"/>
            </w:rPr>
          </w:rPrChange>
        </w:rPr>
        <w:t>Equação 2</w:t>
      </w:r>
      <w:r w:rsidR="008A724C" w:rsidRPr="004F3007">
        <w:rPr>
          <w:rFonts w:ascii="Times New Roman" w:hAnsi="Times New Roman" w:cs="Times New Roman"/>
          <w:sz w:val="24"/>
          <w:szCs w:val="24"/>
          <w:rPrChange w:id="2381" w:author="matheus" w:date="2011-07-25T13:04:00Z">
            <w:rPr/>
          </w:rPrChange>
        </w:rPr>
        <w:t>.</w:t>
      </w:r>
    </w:p>
    <w:p w:rsidR="008A724C" w:rsidRPr="004F3007" w:rsidRDefault="008A724C">
      <w:pPr>
        <w:pStyle w:val="PargrafodaLista"/>
        <w:spacing w:after="0" w:line="360" w:lineRule="auto"/>
        <w:ind w:left="0" w:firstLine="567"/>
        <w:jc w:val="both"/>
        <w:rPr>
          <w:rFonts w:ascii="Times New Roman" w:hAnsi="Times New Roman" w:cs="Times New Roman"/>
          <w:sz w:val="24"/>
          <w:szCs w:val="24"/>
          <w:rPrChange w:id="2382" w:author="matheus" w:date="2011-07-25T13:04:00Z">
            <w:rPr/>
          </w:rPrChange>
        </w:rPr>
        <w:pPrChange w:id="2383" w:author="matheus" w:date="2011-07-25T13:44:00Z">
          <w:pPr>
            <w:pStyle w:val="PargrafodaLista"/>
            <w:ind w:left="792" w:firstLine="624"/>
            <w:jc w:val="both"/>
          </w:pPr>
        </w:pPrChange>
      </w:pPr>
    </w:p>
    <w:p w:rsidR="008A724C" w:rsidRPr="004F3007" w:rsidRDefault="008A724C">
      <w:pPr>
        <w:pStyle w:val="PargrafodaLista"/>
        <w:spacing w:after="0" w:line="360" w:lineRule="auto"/>
        <w:ind w:left="0" w:firstLine="567"/>
        <w:jc w:val="both"/>
        <w:rPr>
          <w:rFonts w:ascii="Times New Roman" w:eastAsiaTheme="minorEastAsia" w:hAnsi="Times New Roman" w:cs="Times New Roman"/>
          <w:sz w:val="24"/>
          <w:szCs w:val="24"/>
          <w:rPrChange w:id="2384" w:author="matheus" w:date="2011-07-25T13:04:00Z">
            <w:rPr>
              <w:rFonts w:eastAsiaTheme="minorEastAsia"/>
            </w:rPr>
          </w:rPrChange>
        </w:rPr>
        <w:pPrChange w:id="2385" w:author="matheus" w:date="2011-07-25T13:44:00Z">
          <w:pPr>
            <w:pStyle w:val="PargrafodaLista"/>
            <w:ind w:left="792" w:firstLine="624"/>
            <w:jc w:val="both"/>
          </w:pPr>
        </w:pPrChange>
      </w:pPr>
      <m:oMathPara>
        <m:oMath>
          <m:r>
            <w:rPr>
              <w:rFonts w:ascii="Cambria Math" w:hAnsi="Cambria Math" w:cs="Times New Roman"/>
              <w:sz w:val="24"/>
              <w:szCs w:val="24"/>
              <w:rPrChange w:id="2386" w:author="matheus" w:date="2011-07-25T13:04:00Z">
                <w:rPr>
                  <w:rFonts w:ascii="Cambria Math" w:hAnsi="Cambria Math"/>
                </w:rPr>
              </w:rPrChange>
            </w:rPr>
            <m:t>Y=0,299*R+0,587*G+0,114*B</m:t>
          </m:r>
          <m:r>
            <m:rPr>
              <m:sty m:val="p"/>
            </m:rPr>
            <w:rPr>
              <w:rFonts w:ascii="Cambria Math" w:hAnsi="Cambria Math" w:cs="Times New Roman"/>
              <w:sz w:val="24"/>
              <w:szCs w:val="24"/>
              <w:rPrChange w:id="2387" w:author="matheus" w:date="2011-07-25T13:04:00Z">
                <w:rPr>
                  <w:rFonts w:ascii="Cambria Math" w:hAnsi="Cambria Math"/>
                </w:rPr>
              </w:rPrChange>
            </w:rPr>
            <w:br/>
          </m:r>
        </m:oMath>
        <m:oMath>
          <m:r>
            <w:rPr>
              <w:rFonts w:ascii="Cambria Math" w:eastAsiaTheme="minorEastAsia" w:hAnsi="Cambria Math" w:cs="Times New Roman"/>
              <w:sz w:val="24"/>
              <w:szCs w:val="24"/>
              <w:rPrChange w:id="2388" w:author="matheus" w:date="2011-07-25T13:04:00Z">
                <w:rPr>
                  <w:rFonts w:ascii="Cambria Math" w:eastAsiaTheme="minorEastAsia" w:hAnsi="Cambria Math"/>
                </w:rPr>
              </w:rPrChange>
            </w:rPr>
            <m:t>Cb=0,564*</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Change w:id="2389" w:author="matheus" w:date="2011-07-25T13:04:00Z">
                    <w:rPr>
                      <w:rFonts w:ascii="Cambria Math" w:eastAsiaTheme="minorEastAsia" w:hAnsi="Cambria Math"/>
                    </w:rPr>
                  </w:rPrChange>
                </w:rPr>
                <m:t>B-Y</m:t>
              </m:r>
            </m:e>
          </m:d>
          <m:r>
            <m:rPr>
              <m:sty m:val="p"/>
            </m:rPr>
            <w:rPr>
              <w:rFonts w:ascii="Cambria Math" w:eastAsiaTheme="minorEastAsia" w:hAnsi="Cambria Math" w:cs="Times New Roman"/>
              <w:sz w:val="24"/>
              <w:szCs w:val="24"/>
              <w:rPrChange w:id="2390" w:author="matheus" w:date="2011-07-25T13:04:00Z">
                <w:rPr>
                  <w:rFonts w:ascii="Cambria Math" w:eastAsiaTheme="minorEastAsia" w:hAnsi="Cambria Math"/>
                </w:rPr>
              </w:rPrChange>
            </w:rPr>
            <w:br/>
          </m:r>
        </m:oMath>
        <m:oMath>
          <m:r>
            <w:rPr>
              <w:rFonts w:ascii="Cambria Math" w:eastAsiaTheme="minorEastAsia" w:hAnsi="Cambria Math" w:cs="Times New Roman"/>
              <w:sz w:val="24"/>
              <w:szCs w:val="24"/>
              <w:rPrChange w:id="2391" w:author="matheus" w:date="2011-07-25T13:04:00Z">
                <w:rPr>
                  <w:rFonts w:ascii="Cambria Math" w:eastAsiaTheme="minorEastAsia" w:hAnsi="Cambria Math"/>
                </w:rPr>
              </w:rPrChange>
            </w:rPr>
            <m:t>Cr=0,713*(R-Y)</m:t>
          </m:r>
        </m:oMath>
      </m:oMathPara>
    </w:p>
    <w:p w:rsidR="008A724C" w:rsidRPr="003B0CDD" w:rsidRDefault="006512F8">
      <w:pPr>
        <w:pStyle w:val="PargrafodaLista"/>
        <w:spacing w:after="0" w:line="360" w:lineRule="auto"/>
        <w:ind w:left="0"/>
        <w:jc w:val="center"/>
        <w:rPr>
          <w:rFonts w:ascii="Times New Roman" w:eastAsiaTheme="minorEastAsia" w:hAnsi="Times New Roman" w:cs="Times New Roman"/>
          <w:sz w:val="24"/>
          <w:szCs w:val="24"/>
          <w:rPrChange w:id="2392" w:author="matheus" w:date="2011-07-25T13:51:00Z">
            <w:rPr>
              <w:rFonts w:eastAsiaTheme="minorEastAsia"/>
              <w:b/>
            </w:rPr>
          </w:rPrChange>
        </w:rPr>
        <w:pPrChange w:id="2393" w:author="matheus" w:date="2011-07-25T13:51:00Z">
          <w:pPr>
            <w:pStyle w:val="PargrafodaLista"/>
            <w:ind w:left="792" w:firstLine="624"/>
            <w:jc w:val="both"/>
          </w:pPr>
        </w:pPrChange>
      </w:pPr>
      <w:r w:rsidRPr="004F3007">
        <w:rPr>
          <w:rFonts w:ascii="Times New Roman" w:eastAsiaTheme="minorEastAsia" w:hAnsi="Times New Roman" w:cs="Times New Roman"/>
          <w:b/>
          <w:sz w:val="24"/>
          <w:szCs w:val="24"/>
          <w:rPrChange w:id="2394" w:author="matheus" w:date="2011-07-25T13:04:00Z">
            <w:rPr>
              <w:rFonts w:eastAsiaTheme="minorEastAsia"/>
              <w:b/>
            </w:rPr>
          </w:rPrChange>
        </w:rPr>
        <w:t xml:space="preserve">Equação 1 </w:t>
      </w:r>
      <w:ins w:id="2395" w:author="matheus" w:date="2011-07-25T13:51:00Z">
        <w:r w:rsidR="003B0CDD" w:rsidRPr="003B0CDD">
          <w:rPr>
            <w:rFonts w:ascii="Times New Roman" w:eastAsiaTheme="minorEastAsia" w:hAnsi="Times New Roman" w:cs="Times New Roman"/>
            <w:sz w:val="24"/>
            <w:szCs w:val="24"/>
            <w:rPrChange w:id="2396" w:author="matheus" w:date="2011-07-25T13:51:00Z">
              <w:rPr>
                <w:rFonts w:ascii="Times New Roman" w:eastAsiaTheme="minorEastAsia" w:hAnsi="Times New Roman" w:cs="Times New Roman"/>
                <w:b/>
                <w:sz w:val="24"/>
                <w:szCs w:val="24"/>
              </w:rPr>
            </w:rPrChange>
          </w:rPr>
          <w:t>-</w:t>
        </w:r>
      </w:ins>
      <w:del w:id="2397" w:author="matheus" w:date="2011-07-25T13:51:00Z">
        <w:r w:rsidRPr="003B0CDD" w:rsidDel="003B0CDD">
          <w:rPr>
            <w:rFonts w:ascii="Times New Roman" w:eastAsiaTheme="minorEastAsia" w:hAnsi="Times New Roman" w:cs="Times New Roman"/>
            <w:sz w:val="24"/>
            <w:szCs w:val="24"/>
            <w:rPrChange w:id="2398" w:author="matheus" w:date="2011-07-25T13:51:00Z">
              <w:rPr>
                <w:rFonts w:eastAsiaTheme="minorEastAsia"/>
                <w:b/>
              </w:rPr>
            </w:rPrChange>
          </w:rPr>
          <w:delText>–</w:delText>
        </w:r>
      </w:del>
      <w:r w:rsidRPr="003B0CDD">
        <w:rPr>
          <w:rFonts w:ascii="Times New Roman" w:eastAsiaTheme="minorEastAsia" w:hAnsi="Times New Roman" w:cs="Times New Roman"/>
          <w:sz w:val="24"/>
          <w:szCs w:val="24"/>
          <w:rPrChange w:id="2399" w:author="matheus" w:date="2011-07-25T13:51:00Z">
            <w:rPr>
              <w:rFonts w:eastAsiaTheme="minorEastAsia"/>
              <w:b/>
            </w:rPr>
          </w:rPrChange>
        </w:rPr>
        <w:t xml:space="preserve"> Conversão do espaço de cor</w:t>
      </w:r>
      <w:r w:rsidR="0069443B" w:rsidRPr="003B0CDD">
        <w:rPr>
          <w:rFonts w:ascii="Times New Roman" w:eastAsiaTheme="minorEastAsia" w:hAnsi="Times New Roman" w:cs="Times New Roman"/>
          <w:sz w:val="24"/>
          <w:szCs w:val="24"/>
          <w:rPrChange w:id="2400" w:author="matheus" w:date="2011-07-25T13:51:00Z">
            <w:rPr>
              <w:rFonts w:eastAsiaTheme="minorEastAsia"/>
              <w:b/>
            </w:rPr>
          </w:rPrChange>
        </w:rPr>
        <w:t>es</w:t>
      </w:r>
      <w:r w:rsidRPr="003B0CDD">
        <w:rPr>
          <w:rFonts w:ascii="Times New Roman" w:eastAsiaTheme="minorEastAsia" w:hAnsi="Times New Roman" w:cs="Times New Roman"/>
          <w:sz w:val="24"/>
          <w:szCs w:val="24"/>
          <w:rPrChange w:id="2401" w:author="matheus" w:date="2011-07-25T13:51:00Z">
            <w:rPr>
              <w:rFonts w:eastAsiaTheme="minorEastAsia"/>
              <w:b/>
            </w:rPr>
          </w:rPrChange>
        </w:rPr>
        <w:t xml:space="preserve"> RGB para YC</w:t>
      </w:r>
      <w:r w:rsidRPr="003B0CDD">
        <w:rPr>
          <w:rFonts w:ascii="Times New Roman" w:eastAsiaTheme="minorEastAsia" w:hAnsi="Times New Roman" w:cs="Times New Roman"/>
          <w:sz w:val="24"/>
          <w:szCs w:val="24"/>
          <w:vertAlign w:val="subscript"/>
          <w:rPrChange w:id="2402" w:author="matheus" w:date="2011-07-25T13:51:00Z">
            <w:rPr>
              <w:rFonts w:eastAsiaTheme="minorEastAsia"/>
              <w:b/>
              <w:vertAlign w:val="subscript"/>
            </w:rPr>
          </w:rPrChange>
        </w:rPr>
        <w:t>b</w:t>
      </w:r>
      <w:r w:rsidRPr="003B0CDD">
        <w:rPr>
          <w:rFonts w:ascii="Times New Roman" w:eastAsiaTheme="minorEastAsia" w:hAnsi="Times New Roman" w:cs="Times New Roman"/>
          <w:sz w:val="24"/>
          <w:szCs w:val="24"/>
          <w:rPrChange w:id="2403" w:author="matheus" w:date="2011-07-25T13:51:00Z">
            <w:rPr>
              <w:rFonts w:eastAsiaTheme="minorEastAsia"/>
              <w:b/>
            </w:rPr>
          </w:rPrChange>
        </w:rPr>
        <w:t>C</w:t>
      </w:r>
      <w:r w:rsidRPr="003B0CDD">
        <w:rPr>
          <w:rFonts w:ascii="Times New Roman" w:eastAsiaTheme="minorEastAsia" w:hAnsi="Times New Roman" w:cs="Times New Roman"/>
          <w:sz w:val="24"/>
          <w:szCs w:val="24"/>
          <w:vertAlign w:val="subscript"/>
          <w:rPrChange w:id="2404" w:author="matheus" w:date="2011-07-25T13:51:00Z">
            <w:rPr>
              <w:rFonts w:eastAsiaTheme="minorEastAsia"/>
              <w:b/>
              <w:vertAlign w:val="subscript"/>
            </w:rPr>
          </w:rPrChange>
        </w:rPr>
        <w:t>r</w:t>
      </w:r>
    </w:p>
    <w:p w:rsidR="008A724C" w:rsidRPr="004F3007" w:rsidRDefault="008A724C">
      <w:pPr>
        <w:pStyle w:val="PargrafodaLista"/>
        <w:spacing w:after="0" w:line="360" w:lineRule="auto"/>
        <w:ind w:left="0" w:firstLine="567"/>
        <w:jc w:val="both"/>
        <w:rPr>
          <w:rFonts w:ascii="Times New Roman" w:hAnsi="Times New Roman" w:cs="Times New Roman"/>
          <w:sz w:val="24"/>
          <w:szCs w:val="24"/>
          <w:rPrChange w:id="2405" w:author="matheus" w:date="2011-07-25T13:04:00Z">
            <w:rPr/>
          </w:rPrChange>
        </w:rPr>
        <w:pPrChange w:id="2406" w:author="matheus" w:date="2011-07-25T13:44:00Z">
          <w:pPr>
            <w:pStyle w:val="PargrafodaLista"/>
            <w:ind w:left="792" w:firstLine="624"/>
            <w:jc w:val="both"/>
          </w:pPr>
        </w:pPrChange>
      </w:pPr>
    </w:p>
    <w:p w:rsidR="00643DD2" w:rsidRPr="004F3007" w:rsidRDefault="00643DD2">
      <w:pPr>
        <w:pStyle w:val="PargrafodaLista"/>
        <w:spacing w:after="0" w:line="360" w:lineRule="auto"/>
        <w:ind w:left="0" w:firstLine="567"/>
        <w:jc w:val="both"/>
        <w:rPr>
          <w:rFonts w:ascii="Times New Roman" w:hAnsi="Times New Roman" w:cs="Times New Roman"/>
          <w:sz w:val="24"/>
          <w:szCs w:val="24"/>
          <w:rPrChange w:id="2407" w:author="matheus" w:date="2011-07-25T13:04:00Z">
            <w:rPr/>
          </w:rPrChange>
        </w:rPr>
        <w:pPrChange w:id="2408" w:author="matheus" w:date="2011-07-25T13:44:00Z">
          <w:pPr>
            <w:pStyle w:val="PargrafodaLista"/>
            <w:ind w:left="792" w:firstLine="624"/>
            <w:jc w:val="both"/>
          </w:pPr>
        </w:pPrChange>
      </w:pPr>
      <m:oMathPara>
        <m:oMath>
          <m:r>
            <w:rPr>
              <w:rFonts w:ascii="Cambria Math" w:hAnsi="Cambria Math" w:cs="Times New Roman"/>
              <w:sz w:val="24"/>
              <w:szCs w:val="24"/>
              <w:rPrChange w:id="2409" w:author="matheus" w:date="2011-07-25T13:04:00Z">
                <w:rPr>
                  <w:rFonts w:ascii="Cambria Math" w:hAnsi="Cambria Math"/>
                </w:rPr>
              </w:rPrChange>
            </w:rPr>
            <m:t>R=Y+1,402*Cr</m:t>
          </m:r>
          <m:r>
            <m:rPr>
              <m:sty m:val="p"/>
            </m:rPr>
            <w:rPr>
              <w:rFonts w:ascii="Cambria Math" w:hAnsi="Cambria Math" w:cs="Times New Roman"/>
              <w:sz w:val="24"/>
              <w:szCs w:val="24"/>
              <w:rPrChange w:id="2410" w:author="matheus" w:date="2011-07-25T13:04:00Z">
                <w:rPr>
                  <w:rFonts w:ascii="Cambria Math" w:hAnsi="Cambria Math"/>
                </w:rPr>
              </w:rPrChange>
            </w:rPr>
            <w:br/>
          </m:r>
        </m:oMath>
        <m:oMath>
          <m:r>
            <w:rPr>
              <w:rFonts w:ascii="Cambria Math" w:hAnsi="Cambria Math" w:cs="Times New Roman"/>
              <w:sz w:val="24"/>
              <w:szCs w:val="24"/>
              <w:rPrChange w:id="2411" w:author="matheus" w:date="2011-07-25T13:04:00Z">
                <w:rPr>
                  <w:rFonts w:ascii="Cambria Math" w:hAnsi="Cambria Math"/>
                </w:rPr>
              </w:rPrChange>
            </w:rPr>
            <m:t>G=Y-0,344*Cb</m:t>
          </m:r>
          <m:r>
            <w:rPr>
              <w:rFonts w:ascii="Cambria Math" w:eastAsiaTheme="minorEastAsia" w:hAnsi="Cambria Math" w:cs="Times New Roman"/>
              <w:sz w:val="24"/>
              <w:szCs w:val="24"/>
              <w:rPrChange w:id="2412" w:author="matheus" w:date="2011-07-25T13:04:00Z">
                <w:rPr>
                  <w:rFonts w:ascii="Cambria Math" w:eastAsiaTheme="minorEastAsia" w:hAnsi="Cambria Math"/>
                </w:rPr>
              </w:rPrChange>
            </w:rPr>
            <m:t>-0,714*Cr</m:t>
          </m:r>
          <m:r>
            <m:rPr>
              <m:sty m:val="p"/>
            </m:rPr>
            <w:rPr>
              <w:rFonts w:ascii="Cambria Math" w:eastAsiaTheme="minorEastAsia" w:hAnsi="Cambria Math" w:cs="Times New Roman"/>
              <w:sz w:val="24"/>
              <w:szCs w:val="24"/>
              <w:rPrChange w:id="2413" w:author="matheus" w:date="2011-07-25T13:04:00Z">
                <w:rPr>
                  <w:rFonts w:ascii="Cambria Math" w:eastAsiaTheme="minorEastAsia" w:hAnsi="Cambria Math"/>
                </w:rPr>
              </w:rPrChange>
            </w:rPr>
            <w:br/>
          </m:r>
        </m:oMath>
        <m:oMath>
          <m:r>
            <w:rPr>
              <w:rFonts w:ascii="Cambria Math" w:hAnsi="Cambria Math" w:cs="Times New Roman"/>
              <w:sz w:val="24"/>
              <w:szCs w:val="24"/>
              <w:rPrChange w:id="2414" w:author="matheus" w:date="2011-07-25T13:04:00Z">
                <w:rPr>
                  <w:rFonts w:ascii="Cambria Math" w:hAnsi="Cambria Math"/>
                </w:rPr>
              </w:rPrChange>
            </w:rPr>
            <m:t>B=</m:t>
          </m:r>
          <m:r>
            <w:rPr>
              <w:rFonts w:ascii="Cambria Math" w:eastAsiaTheme="minorEastAsia" w:hAnsi="Cambria Math" w:cs="Times New Roman"/>
              <w:sz w:val="24"/>
              <w:szCs w:val="24"/>
              <w:rPrChange w:id="2415" w:author="matheus" w:date="2011-07-25T13:04:00Z">
                <w:rPr>
                  <w:rFonts w:ascii="Cambria Math" w:eastAsiaTheme="minorEastAsia" w:hAnsi="Cambria Math"/>
                </w:rPr>
              </w:rPrChange>
            </w:rPr>
            <m:t>Y+1,772*Cb</m:t>
          </m:r>
        </m:oMath>
      </m:oMathPara>
    </w:p>
    <w:p w:rsidR="00643DD2" w:rsidRPr="003B0CDD" w:rsidRDefault="00643DD2">
      <w:pPr>
        <w:pStyle w:val="PargrafodaLista"/>
        <w:spacing w:after="0" w:line="360" w:lineRule="auto"/>
        <w:ind w:left="0"/>
        <w:jc w:val="center"/>
        <w:rPr>
          <w:rFonts w:ascii="Times New Roman" w:hAnsi="Times New Roman" w:cs="Times New Roman"/>
          <w:sz w:val="24"/>
          <w:szCs w:val="24"/>
          <w:rPrChange w:id="2416" w:author="matheus" w:date="2011-07-25T13:51:00Z">
            <w:rPr>
              <w:b/>
            </w:rPr>
          </w:rPrChange>
        </w:rPr>
        <w:pPrChange w:id="2417" w:author="matheus" w:date="2011-07-25T13:51:00Z">
          <w:pPr>
            <w:pStyle w:val="PargrafodaLista"/>
            <w:ind w:left="792" w:firstLine="624"/>
            <w:jc w:val="both"/>
          </w:pPr>
        </w:pPrChange>
      </w:pPr>
      <w:r w:rsidRPr="004F3007">
        <w:rPr>
          <w:rFonts w:ascii="Times New Roman" w:hAnsi="Times New Roman" w:cs="Times New Roman"/>
          <w:b/>
          <w:sz w:val="24"/>
          <w:szCs w:val="24"/>
          <w:rPrChange w:id="2418" w:author="matheus" w:date="2011-07-25T13:04:00Z">
            <w:rPr>
              <w:b/>
            </w:rPr>
          </w:rPrChange>
        </w:rPr>
        <w:t xml:space="preserve">Equação 2 </w:t>
      </w:r>
      <w:del w:id="2419" w:author="matheus" w:date="2011-07-25T13:51:00Z">
        <w:r w:rsidRPr="003B0CDD" w:rsidDel="003B0CDD">
          <w:rPr>
            <w:rFonts w:ascii="Times New Roman" w:hAnsi="Times New Roman" w:cs="Times New Roman"/>
            <w:sz w:val="24"/>
            <w:szCs w:val="24"/>
            <w:rPrChange w:id="2420" w:author="matheus" w:date="2011-07-25T13:51:00Z">
              <w:rPr>
                <w:b/>
              </w:rPr>
            </w:rPrChange>
          </w:rPr>
          <w:delText>–</w:delText>
        </w:r>
      </w:del>
      <w:ins w:id="2421" w:author="matheus" w:date="2011-07-25T13:51:00Z">
        <w:r w:rsidR="003B0CDD" w:rsidRPr="003B0CDD">
          <w:rPr>
            <w:rFonts w:ascii="Times New Roman" w:hAnsi="Times New Roman" w:cs="Times New Roman"/>
            <w:sz w:val="24"/>
            <w:szCs w:val="24"/>
            <w:rPrChange w:id="2422" w:author="matheus" w:date="2011-07-25T13:51:00Z">
              <w:rPr>
                <w:rFonts w:ascii="Times New Roman" w:hAnsi="Times New Roman" w:cs="Times New Roman"/>
                <w:b/>
                <w:sz w:val="24"/>
                <w:szCs w:val="24"/>
              </w:rPr>
            </w:rPrChange>
          </w:rPr>
          <w:t>-</w:t>
        </w:r>
      </w:ins>
      <w:r w:rsidRPr="003B0CDD">
        <w:rPr>
          <w:rFonts w:ascii="Times New Roman" w:hAnsi="Times New Roman" w:cs="Times New Roman"/>
          <w:sz w:val="24"/>
          <w:szCs w:val="24"/>
          <w:rPrChange w:id="2423" w:author="matheus" w:date="2011-07-25T13:51:00Z">
            <w:rPr>
              <w:b/>
            </w:rPr>
          </w:rPrChange>
        </w:rPr>
        <w:t xml:space="preserve"> Conversão do espaço de cor</w:t>
      </w:r>
      <w:r w:rsidR="0069443B" w:rsidRPr="003B0CDD">
        <w:rPr>
          <w:rFonts w:ascii="Times New Roman" w:hAnsi="Times New Roman" w:cs="Times New Roman"/>
          <w:sz w:val="24"/>
          <w:szCs w:val="24"/>
          <w:rPrChange w:id="2424" w:author="matheus" w:date="2011-07-25T13:51:00Z">
            <w:rPr>
              <w:b/>
            </w:rPr>
          </w:rPrChange>
        </w:rPr>
        <w:t>es</w:t>
      </w:r>
      <w:r w:rsidRPr="003B0CDD">
        <w:rPr>
          <w:rFonts w:ascii="Times New Roman" w:hAnsi="Times New Roman" w:cs="Times New Roman"/>
          <w:sz w:val="24"/>
          <w:szCs w:val="24"/>
          <w:rPrChange w:id="2425" w:author="matheus" w:date="2011-07-25T13:51:00Z">
            <w:rPr>
              <w:b/>
            </w:rPr>
          </w:rPrChange>
        </w:rPr>
        <w:t xml:space="preserve"> </w:t>
      </w:r>
      <w:r w:rsidRPr="003B0CDD">
        <w:rPr>
          <w:rFonts w:ascii="Times New Roman" w:eastAsiaTheme="minorEastAsia" w:hAnsi="Times New Roman" w:cs="Times New Roman"/>
          <w:sz w:val="24"/>
          <w:szCs w:val="24"/>
          <w:rPrChange w:id="2426" w:author="matheus" w:date="2011-07-25T13:51:00Z">
            <w:rPr>
              <w:rFonts w:eastAsiaTheme="minorEastAsia"/>
              <w:b/>
            </w:rPr>
          </w:rPrChange>
        </w:rPr>
        <w:t>YC</w:t>
      </w:r>
      <w:r w:rsidRPr="003B0CDD">
        <w:rPr>
          <w:rFonts w:ascii="Times New Roman" w:eastAsiaTheme="minorEastAsia" w:hAnsi="Times New Roman" w:cs="Times New Roman"/>
          <w:sz w:val="24"/>
          <w:szCs w:val="24"/>
          <w:vertAlign w:val="subscript"/>
          <w:rPrChange w:id="2427" w:author="matheus" w:date="2011-07-25T13:51:00Z">
            <w:rPr>
              <w:rFonts w:eastAsiaTheme="minorEastAsia"/>
              <w:b/>
              <w:vertAlign w:val="subscript"/>
            </w:rPr>
          </w:rPrChange>
        </w:rPr>
        <w:t>b</w:t>
      </w:r>
      <w:r w:rsidRPr="003B0CDD">
        <w:rPr>
          <w:rFonts w:ascii="Times New Roman" w:eastAsiaTheme="minorEastAsia" w:hAnsi="Times New Roman" w:cs="Times New Roman"/>
          <w:sz w:val="24"/>
          <w:szCs w:val="24"/>
          <w:rPrChange w:id="2428" w:author="matheus" w:date="2011-07-25T13:51:00Z">
            <w:rPr>
              <w:rFonts w:eastAsiaTheme="minorEastAsia"/>
              <w:b/>
            </w:rPr>
          </w:rPrChange>
        </w:rPr>
        <w:t>C</w:t>
      </w:r>
      <w:r w:rsidRPr="003B0CDD">
        <w:rPr>
          <w:rFonts w:ascii="Times New Roman" w:eastAsiaTheme="minorEastAsia" w:hAnsi="Times New Roman" w:cs="Times New Roman"/>
          <w:sz w:val="24"/>
          <w:szCs w:val="24"/>
          <w:vertAlign w:val="subscript"/>
          <w:rPrChange w:id="2429" w:author="matheus" w:date="2011-07-25T13:51:00Z">
            <w:rPr>
              <w:rFonts w:eastAsiaTheme="minorEastAsia"/>
              <w:b/>
              <w:vertAlign w:val="subscript"/>
            </w:rPr>
          </w:rPrChange>
        </w:rPr>
        <w:t>r</w:t>
      </w:r>
      <w:r w:rsidRPr="003B0CDD">
        <w:rPr>
          <w:rFonts w:ascii="Times New Roman" w:hAnsi="Times New Roman" w:cs="Times New Roman"/>
          <w:sz w:val="24"/>
          <w:szCs w:val="24"/>
          <w:rPrChange w:id="2430" w:author="matheus" w:date="2011-07-25T13:51:00Z">
            <w:rPr>
              <w:b/>
            </w:rPr>
          </w:rPrChange>
        </w:rPr>
        <w:t xml:space="preserve"> para RGB</w:t>
      </w:r>
    </w:p>
    <w:p w:rsidR="00C77662" w:rsidRPr="004F3007" w:rsidRDefault="00C77662">
      <w:pPr>
        <w:pStyle w:val="PargrafodaLista"/>
        <w:spacing w:after="0" w:line="360" w:lineRule="auto"/>
        <w:ind w:left="0" w:firstLine="567"/>
        <w:jc w:val="both"/>
        <w:rPr>
          <w:rFonts w:ascii="Times New Roman" w:hAnsi="Times New Roman" w:cs="Times New Roman"/>
          <w:b/>
          <w:sz w:val="24"/>
          <w:szCs w:val="24"/>
          <w:rPrChange w:id="2431" w:author="matheus" w:date="2011-07-25T13:04:00Z">
            <w:rPr>
              <w:b/>
            </w:rPr>
          </w:rPrChange>
        </w:rPr>
        <w:pPrChange w:id="2432" w:author="matheus" w:date="2011-07-25T13:44:00Z">
          <w:pPr>
            <w:pStyle w:val="PargrafodaLista"/>
            <w:ind w:left="792" w:firstLine="624"/>
            <w:jc w:val="both"/>
          </w:pPr>
        </w:pPrChange>
      </w:pPr>
    </w:p>
    <w:p w:rsidR="008C31D9" w:rsidRPr="004F3007" w:rsidRDefault="00EF2565">
      <w:pPr>
        <w:pStyle w:val="PargrafodaLista"/>
        <w:spacing w:after="0" w:line="360" w:lineRule="auto"/>
        <w:ind w:left="0" w:firstLine="567"/>
        <w:jc w:val="both"/>
        <w:rPr>
          <w:rFonts w:ascii="Times New Roman" w:hAnsi="Times New Roman" w:cs="Times New Roman"/>
          <w:sz w:val="24"/>
          <w:szCs w:val="24"/>
          <w:rPrChange w:id="2433" w:author="matheus" w:date="2011-07-25T13:04:00Z">
            <w:rPr/>
          </w:rPrChange>
        </w:rPr>
        <w:pPrChange w:id="2434"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435" w:author="matheus" w:date="2011-07-25T13:04:00Z">
            <w:rPr/>
          </w:rPrChange>
        </w:rPr>
        <w:t>Como o espaço de cores</w:t>
      </w:r>
      <w:r w:rsidR="0069443B" w:rsidRPr="004F3007">
        <w:rPr>
          <w:rFonts w:ascii="Times New Roman" w:hAnsi="Times New Roman" w:cs="Times New Roman"/>
          <w:sz w:val="24"/>
          <w:szCs w:val="24"/>
          <w:rPrChange w:id="2436" w:author="matheus" w:date="2011-07-25T13:04:00Z">
            <w:rPr/>
          </w:rPrChange>
        </w:rPr>
        <w:t xml:space="preserve"> YC</w:t>
      </w:r>
      <w:r w:rsidR="0069443B" w:rsidRPr="004F3007">
        <w:rPr>
          <w:rFonts w:ascii="Times New Roman" w:hAnsi="Times New Roman" w:cs="Times New Roman"/>
          <w:sz w:val="24"/>
          <w:szCs w:val="24"/>
          <w:vertAlign w:val="subscript"/>
          <w:rPrChange w:id="2437" w:author="matheus" w:date="2011-07-25T13:04:00Z">
            <w:rPr>
              <w:vertAlign w:val="subscript"/>
            </w:rPr>
          </w:rPrChange>
        </w:rPr>
        <w:t>b</w:t>
      </w:r>
      <w:r w:rsidR="0069443B" w:rsidRPr="004F3007">
        <w:rPr>
          <w:rFonts w:ascii="Times New Roman" w:hAnsi="Times New Roman" w:cs="Times New Roman"/>
          <w:sz w:val="24"/>
          <w:szCs w:val="24"/>
          <w:rPrChange w:id="2438" w:author="matheus" w:date="2011-07-25T13:04:00Z">
            <w:rPr/>
          </w:rPrChange>
        </w:rPr>
        <w:t>C</w:t>
      </w:r>
      <w:r w:rsidR="0069443B" w:rsidRPr="004F3007">
        <w:rPr>
          <w:rFonts w:ascii="Times New Roman" w:hAnsi="Times New Roman" w:cs="Times New Roman"/>
          <w:sz w:val="24"/>
          <w:szCs w:val="24"/>
          <w:vertAlign w:val="subscript"/>
          <w:rPrChange w:id="2439" w:author="matheus" w:date="2011-07-25T13:04:00Z">
            <w:rPr>
              <w:vertAlign w:val="subscript"/>
            </w:rPr>
          </w:rPrChange>
        </w:rPr>
        <w:t>r</w:t>
      </w:r>
      <w:r w:rsidR="0069443B" w:rsidRPr="004F3007">
        <w:rPr>
          <w:rFonts w:ascii="Times New Roman" w:hAnsi="Times New Roman" w:cs="Times New Roman"/>
          <w:sz w:val="24"/>
          <w:szCs w:val="24"/>
          <w:rPrChange w:id="2440" w:author="matheus" w:date="2011-07-25T13:04:00Z">
            <w:rPr/>
          </w:rPrChange>
        </w:rPr>
        <w:t xml:space="preserve"> </w:t>
      </w:r>
      <w:r w:rsidRPr="004F3007">
        <w:rPr>
          <w:rFonts w:ascii="Times New Roman" w:hAnsi="Times New Roman" w:cs="Times New Roman"/>
          <w:sz w:val="24"/>
          <w:szCs w:val="24"/>
          <w:rPrChange w:id="2441" w:author="matheus" w:date="2011-07-25T13:04:00Z">
            <w:rPr/>
          </w:rPrChange>
        </w:rPr>
        <w:t xml:space="preserve">separa </w:t>
      </w:r>
      <w:r w:rsidR="0069443B" w:rsidRPr="004F3007">
        <w:rPr>
          <w:rFonts w:ascii="Times New Roman" w:hAnsi="Times New Roman" w:cs="Times New Roman"/>
          <w:sz w:val="24"/>
          <w:szCs w:val="24"/>
          <w:rPrChange w:id="2442" w:author="matheus" w:date="2011-07-25T13:04:00Z">
            <w:rPr/>
          </w:rPrChange>
        </w:rPr>
        <w:t xml:space="preserve">dados de luminância e </w:t>
      </w:r>
      <w:r w:rsidRPr="004F3007">
        <w:rPr>
          <w:rFonts w:ascii="Times New Roman" w:hAnsi="Times New Roman" w:cs="Times New Roman"/>
          <w:sz w:val="24"/>
          <w:szCs w:val="24"/>
          <w:rPrChange w:id="2443" w:author="matheus" w:date="2011-07-25T13:04:00Z">
            <w:rPr/>
          </w:rPrChange>
        </w:rPr>
        <w:t>cor, pode-se realizar a subamostragem de crominância</w:t>
      </w:r>
      <w:r w:rsidR="0069443B" w:rsidRPr="004F3007">
        <w:rPr>
          <w:rFonts w:ascii="Times New Roman" w:hAnsi="Times New Roman" w:cs="Times New Roman"/>
          <w:sz w:val="24"/>
          <w:szCs w:val="24"/>
          <w:rPrChange w:id="2444" w:author="matheus" w:date="2011-07-25T13:04:00Z">
            <w:rPr/>
          </w:rPrChange>
        </w:rPr>
        <w:t xml:space="preserve">. </w:t>
      </w:r>
      <w:r w:rsidR="00C77662" w:rsidRPr="004F3007">
        <w:rPr>
          <w:rFonts w:ascii="Times New Roman" w:hAnsi="Times New Roman" w:cs="Times New Roman"/>
          <w:sz w:val="24"/>
          <w:szCs w:val="24"/>
          <w:rPrChange w:id="2445" w:author="matheus" w:date="2011-07-25T13:04:00Z">
            <w:rPr/>
          </w:rPrChange>
        </w:rPr>
        <w:t>Como mencionado, o olho humano é mais sensível à</w:t>
      </w:r>
      <w:r w:rsidR="00ED33C8" w:rsidRPr="004F3007">
        <w:rPr>
          <w:rFonts w:ascii="Times New Roman" w:hAnsi="Times New Roman" w:cs="Times New Roman"/>
          <w:sz w:val="24"/>
          <w:szCs w:val="24"/>
          <w:rPrChange w:id="2446" w:author="matheus" w:date="2011-07-25T13:04:00Z">
            <w:rPr/>
          </w:rPrChange>
        </w:rPr>
        <w:t>s</w:t>
      </w:r>
      <w:r w:rsidR="00C77662" w:rsidRPr="004F3007">
        <w:rPr>
          <w:rFonts w:ascii="Times New Roman" w:hAnsi="Times New Roman" w:cs="Times New Roman"/>
          <w:sz w:val="24"/>
          <w:szCs w:val="24"/>
          <w:rPrChange w:id="2447" w:author="matheus" w:date="2011-07-25T13:04:00Z">
            <w:rPr/>
          </w:rPrChange>
        </w:rPr>
        <w:t xml:space="preserve"> variações de luminância do que de cores</w:t>
      </w:r>
      <w:r w:rsidRPr="004F3007">
        <w:rPr>
          <w:rFonts w:ascii="Times New Roman" w:hAnsi="Times New Roman" w:cs="Times New Roman"/>
          <w:sz w:val="24"/>
          <w:szCs w:val="24"/>
          <w:rPrChange w:id="2448" w:author="matheus" w:date="2011-07-25T13:04:00Z">
            <w:rPr/>
          </w:rPrChange>
        </w:rPr>
        <w:t xml:space="preserve">, com isso, </w:t>
      </w:r>
      <w:r w:rsidR="00D61282" w:rsidRPr="004F3007">
        <w:rPr>
          <w:rFonts w:ascii="Times New Roman" w:hAnsi="Times New Roman" w:cs="Times New Roman"/>
          <w:sz w:val="24"/>
          <w:szCs w:val="24"/>
          <w:rPrChange w:id="2449" w:author="matheus" w:date="2011-07-25T13:04:00Z">
            <w:rPr/>
          </w:rPrChange>
        </w:rPr>
        <w:t xml:space="preserve">os dados referentes à cor </w:t>
      </w:r>
      <w:r w:rsidRPr="004F3007">
        <w:rPr>
          <w:rFonts w:ascii="Times New Roman" w:hAnsi="Times New Roman" w:cs="Times New Roman"/>
          <w:sz w:val="24"/>
          <w:szCs w:val="24"/>
          <w:rPrChange w:id="2450" w:author="matheus" w:date="2011-07-25T13:04:00Z">
            <w:rPr/>
          </w:rPrChange>
        </w:rPr>
        <w:t>podem ser</w:t>
      </w:r>
      <w:r w:rsidR="00D61282" w:rsidRPr="004F3007">
        <w:rPr>
          <w:rFonts w:ascii="Times New Roman" w:hAnsi="Times New Roman" w:cs="Times New Roman"/>
          <w:sz w:val="24"/>
          <w:szCs w:val="24"/>
          <w:rPrChange w:id="2451" w:author="matheus" w:date="2011-07-25T13:04:00Z">
            <w:rPr/>
          </w:rPrChange>
        </w:rPr>
        <w:t xml:space="preserve"> amostrados a uma taxa menor do que os dados referentes à luminância, o que </w:t>
      </w:r>
      <w:r w:rsidR="0069443B" w:rsidRPr="004F3007">
        <w:rPr>
          <w:rFonts w:ascii="Times New Roman" w:hAnsi="Times New Roman" w:cs="Times New Roman"/>
          <w:sz w:val="24"/>
          <w:szCs w:val="24"/>
          <w:rPrChange w:id="2452" w:author="matheus" w:date="2011-07-25T13:04:00Z">
            <w:rPr/>
          </w:rPrChange>
        </w:rPr>
        <w:t xml:space="preserve">pode resultar em grande </w:t>
      </w:r>
      <w:r w:rsidR="00D61282" w:rsidRPr="004F3007">
        <w:rPr>
          <w:rFonts w:ascii="Times New Roman" w:hAnsi="Times New Roman" w:cs="Times New Roman"/>
          <w:sz w:val="24"/>
          <w:szCs w:val="24"/>
          <w:rPrChange w:id="2453" w:author="matheus" w:date="2011-07-25T13:04:00Z">
            <w:rPr/>
          </w:rPrChange>
        </w:rPr>
        <w:t>redução do volume de dados final.</w:t>
      </w:r>
      <w:r w:rsidR="0077752E" w:rsidRPr="004F3007">
        <w:rPr>
          <w:rFonts w:ascii="Times New Roman" w:hAnsi="Times New Roman" w:cs="Times New Roman"/>
          <w:sz w:val="24"/>
          <w:szCs w:val="24"/>
          <w:rPrChange w:id="2454" w:author="matheus" w:date="2011-07-25T13:04:00Z">
            <w:rPr/>
          </w:rPrChange>
        </w:rPr>
        <w:t xml:space="preserve"> Dependendo da taxa em que são amostrados, pode-se classificar a subamostragem em três modelos: 4:4:4, 4:2:2 e 4:2:0</w:t>
      </w:r>
      <w:r w:rsidR="00106801" w:rsidRPr="004F3007">
        <w:rPr>
          <w:rFonts w:ascii="Times New Roman" w:hAnsi="Times New Roman" w:cs="Times New Roman"/>
          <w:sz w:val="24"/>
          <w:szCs w:val="24"/>
          <w:rPrChange w:id="2455" w:author="matheus" w:date="2011-07-25T13:04:00Z">
            <w:rPr/>
          </w:rPrChange>
        </w:rPr>
        <w:t xml:space="preserve"> </w:t>
      </w:r>
      <w:r w:rsidR="0077752E" w:rsidRPr="004F3007">
        <w:rPr>
          <w:rFonts w:ascii="Times New Roman" w:hAnsi="Times New Roman" w:cs="Times New Roman"/>
          <w:sz w:val="24"/>
          <w:szCs w:val="24"/>
          <w:rPrChange w:id="2456" w:author="matheus" w:date="2011-07-25T13:04:00Z">
            <w:rPr/>
          </w:rPrChange>
        </w:rPr>
        <w:t>(</w:t>
      </w:r>
      <w:r w:rsidR="00107AF9" w:rsidRPr="004F3007">
        <w:rPr>
          <w:rFonts w:ascii="Times New Roman" w:hAnsi="Times New Roman" w:cs="Times New Roman"/>
          <w:sz w:val="24"/>
          <w:szCs w:val="24"/>
          <w:rPrChange w:id="2457" w:author="matheus" w:date="2011-07-25T13:04:00Z">
            <w:rPr>
              <w:rFonts w:ascii="Times New Roman" w:hAnsi="Times New Roman" w:cs="Times New Roman"/>
              <w:sz w:val="24"/>
              <w:szCs w:val="24"/>
            </w:rPr>
          </w:rPrChange>
        </w:rPr>
        <w:t>RICHARDSON</w:t>
      </w:r>
      <w:r w:rsidR="0077752E" w:rsidRPr="004F3007">
        <w:rPr>
          <w:rFonts w:ascii="Times New Roman" w:hAnsi="Times New Roman" w:cs="Times New Roman"/>
          <w:sz w:val="24"/>
          <w:szCs w:val="24"/>
          <w:rPrChange w:id="2458" w:author="matheus" w:date="2011-07-25T13:04:00Z">
            <w:rPr/>
          </w:rPrChange>
        </w:rPr>
        <w:t>, 2003).</w:t>
      </w:r>
      <w:r w:rsidR="008C31D9" w:rsidRPr="004F3007">
        <w:rPr>
          <w:rFonts w:ascii="Times New Roman" w:hAnsi="Times New Roman" w:cs="Times New Roman"/>
          <w:sz w:val="24"/>
          <w:szCs w:val="24"/>
          <w:rPrChange w:id="2459" w:author="matheus" w:date="2011-07-25T13:04:00Z">
            <w:rPr/>
          </w:rPrChange>
        </w:rPr>
        <w:t xml:space="preserve"> Outros modelos são sugeridos por Kerr (2009) e podem ser vistos em seu trabalho.</w:t>
      </w:r>
    </w:p>
    <w:p w:rsidR="00CF13E1" w:rsidRPr="004F3007" w:rsidRDefault="00710C6A">
      <w:pPr>
        <w:pStyle w:val="PargrafodaLista"/>
        <w:spacing w:after="0" w:line="360" w:lineRule="auto"/>
        <w:ind w:left="0" w:firstLine="567"/>
        <w:jc w:val="both"/>
        <w:rPr>
          <w:rFonts w:ascii="Times New Roman" w:hAnsi="Times New Roman" w:cs="Times New Roman"/>
          <w:sz w:val="24"/>
          <w:szCs w:val="24"/>
          <w:rPrChange w:id="2460" w:author="matheus" w:date="2011-07-25T13:04:00Z">
            <w:rPr/>
          </w:rPrChange>
        </w:rPr>
        <w:pPrChange w:id="2461" w:author="matheus" w:date="2011-07-25T13:44:00Z">
          <w:pPr>
            <w:pStyle w:val="PargrafodaLista"/>
            <w:spacing w:line="360" w:lineRule="auto"/>
            <w:ind w:left="792" w:firstLine="624"/>
            <w:jc w:val="both"/>
          </w:pPr>
        </w:pPrChange>
      </w:pPr>
      <w:r w:rsidRPr="004F3007">
        <w:rPr>
          <w:rFonts w:ascii="Times New Roman" w:hAnsi="Times New Roman" w:cs="Times New Roman"/>
          <w:i/>
          <w:noProof/>
          <w:sz w:val="24"/>
          <w:szCs w:val="24"/>
          <w:lang w:eastAsia="pt-BR"/>
          <w:rPrChange w:id="2462" w:author="Unknown">
            <w:rPr>
              <w:i/>
              <w:noProof/>
              <w:lang w:eastAsia="pt-BR"/>
            </w:rPr>
          </w:rPrChange>
        </w:rPr>
        <w:lastRenderedPageBreak/>
        <mc:AlternateContent>
          <mc:Choice Requires="wpg">
            <w:drawing>
              <wp:anchor distT="0" distB="0" distL="114300" distR="114300" simplePos="0" relativeHeight="251677696" behindDoc="0" locked="0" layoutInCell="1" allowOverlap="1" wp14:anchorId="26E6062E" wp14:editId="6187CA9B">
                <wp:simplePos x="0" y="0"/>
                <wp:positionH relativeFrom="column">
                  <wp:posOffset>558165</wp:posOffset>
                </wp:positionH>
                <wp:positionV relativeFrom="paragraph">
                  <wp:posOffset>-80010</wp:posOffset>
                </wp:positionV>
                <wp:extent cx="4962525" cy="6125845"/>
                <wp:effectExtent l="0" t="0" r="9525" b="8255"/>
                <wp:wrapTopAndBottom/>
                <wp:docPr id="1167" name="Grupo 1167"/>
                <wp:cNvGraphicFramePr/>
                <a:graphic xmlns:a="http://schemas.openxmlformats.org/drawingml/2006/main">
                  <a:graphicData uri="http://schemas.microsoft.com/office/word/2010/wordprocessingGroup">
                    <wpg:wgp>
                      <wpg:cNvGrpSpPr/>
                      <wpg:grpSpPr>
                        <a:xfrm>
                          <a:off x="0" y="0"/>
                          <a:ext cx="4962525" cy="6125845"/>
                          <a:chOff x="0" y="0"/>
                          <a:chExt cx="4962525" cy="6125845"/>
                        </a:xfrm>
                      </wpg:grpSpPr>
                      <pic:pic xmlns:pic="http://schemas.openxmlformats.org/drawingml/2006/picture">
                        <pic:nvPicPr>
                          <pic:cNvPr id="1081" name="Imagem 108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0372" cy="5486400"/>
                          </a:xfrm>
                          <a:prstGeom prst="rect">
                            <a:avLst/>
                          </a:prstGeom>
                          <a:noFill/>
                        </pic:spPr>
                      </pic:pic>
                      <wps:wsp>
                        <wps:cNvPr id="1166" name="Caixa de texto 1166"/>
                        <wps:cNvSpPr txBox="1"/>
                        <wps:spPr>
                          <a:xfrm>
                            <a:off x="0" y="5549265"/>
                            <a:ext cx="4962525" cy="576580"/>
                          </a:xfrm>
                          <a:prstGeom prst="rect">
                            <a:avLst/>
                          </a:prstGeom>
                          <a:solidFill>
                            <a:prstClr val="white"/>
                          </a:solidFill>
                          <a:ln>
                            <a:noFill/>
                          </a:ln>
                          <a:effectLst/>
                        </wps:spPr>
                        <wps:txbx>
                          <w:txbxContent>
                            <w:p w:rsidR="00C71D24" w:rsidRPr="00710C6A" w:rsidRDefault="00C71D24" w:rsidP="00710C6A">
                              <w:pPr>
                                <w:pStyle w:val="Legenda"/>
                                <w:rPr>
                                  <w:lang w:val="pt-BR"/>
                                </w:rPr>
                              </w:pPr>
                              <w:bookmarkStart w:id="2463" w:name="_Toc299110711"/>
                              <w:bookmarkStart w:id="2464" w:name="_Toc299110735"/>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5</w:t>
                              </w:r>
                              <w:r>
                                <w:fldChar w:fldCharType="end"/>
                              </w:r>
                              <w:r w:rsidRPr="00710C6A">
                                <w:rPr>
                                  <w:lang w:val="pt-BR"/>
                                </w:rPr>
                                <w:t xml:space="preserve"> - Tipos de subamostragem de crominância, dependendo da quantidade de redução da informação de cor, adaptado de Richardson (2003). No modelo 4:4:4 não há redução de informação. No modelo 4:2:2 há redução de informação na horizontal. No modelo 4:2:0 há redução de informação tanto na horizontal quanto na vertical.</w:t>
                              </w:r>
                              <w:bookmarkEnd w:id="2463"/>
                              <w:bookmarkEnd w:id="2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67" o:spid="_x0000_s1050" style="position:absolute;left:0;text-align:left;margin-left:43.95pt;margin-top:-6.3pt;width:390.75pt;height:482.35pt;z-index:251677696" coordsize="49625,6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">
                <v:shape id="Imagem 1081" o:spid="_x0000_s1051" type="#_x0000_t75" style="position:absolute;width:49503;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k0U/EAAAA3QAAAA8AAABkcnMvZG93bnJldi54bWxET99rwjAQfh/sfwg38E0TJ0jtjCLbpLKx&#10;gW7s+WjOpthcShNtt79+GQh7u4/v5y3Xg2vEhbpQe9YwnSgQxKU3NVcaPj+24wxEiMgGG8+k4ZsC&#10;rFe3N0vMje95T5dDrEQK4ZCjBhtjm0sZSksOw8S3xIk7+s5hTLCrpOmwT+GukfdKzaXDmlODxZYe&#10;LZWnw9lpKJ4tvT416qUoFu9fs2P29hP6qPXobtg8gIg0xH/x1b0zab7KpvD3TTpB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k0U/EAAAA3QAAAA8AAAAAAAAAAAAAAAAA&#10;nwIAAGRycy9kb3ducmV2LnhtbFBLBQYAAAAABAAEAPcAAACQAwAAAAA=&#10;">
                  <v:imagedata r:id="rId24" o:title=""/>
                  <v:path arrowok="t"/>
                </v:shape>
                <v:shape id="Caixa de texto 1166" o:spid="_x0000_s1052" type="#_x0000_t202" style="position:absolute;top:55492;width:49625;height:5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cOcUA&#10;AADdAAAADwAAAGRycy9kb3ducmV2LnhtbERPS2sCMRC+C/0PYQpepGZ9sJStUURaqL2Iq5fehs24&#10;2XYzWZKsbv99Uyh4m4/vOavNYFtxJR8axwpm0wwEceV0w7WC8+nt6RlEiMgaW8ek4IcCbNYPoxUW&#10;2t34SNcy1iKFcChQgYmxK6QMlSGLYeo64sRdnLcYE/S11B5vKdy2cp5lubTYcGow2NHOUPVd9lbB&#10;Yfl5MJP+8vqxXS78/tzv8q+6VGr8OGxfQEQa4l38737Xaf4sz+Hvm3S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Jw5xQAAAN0AAAAPAAAAAAAAAAAAAAAAAJgCAABkcnMv&#10;ZG93bnJldi54bWxQSwUGAAAAAAQABAD1AAAAigMAAAAA&#10;" stroked="f">
                  <v:textbox style="mso-fit-shape-to-text:t" inset="0,0,0,0">
                    <w:txbxContent>
                      <w:p w:rsidR="00C71D24" w:rsidRPr="00710C6A" w:rsidRDefault="00C71D24" w:rsidP="00710C6A">
                        <w:pPr>
                          <w:pStyle w:val="Legenda"/>
                          <w:rPr>
                            <w:lang w:val="pt-BR"/>
                          </w:rPr>
                        </w:pPr>
                        <w:bookmarkStart w:id="2465" w:name="_Toc299110711"/>
                        <w:bookmarkStart w:id="2466" w:name="_Toc299110735"/>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5</w:t>
                        </w:r>
                        <w:r>
                          <w:fldChar w:fldCharType="end"/>
                        </w:r>
                        <w:r w:rsidRPr="00710C6A">
                          <w:rPr>
                            <w:lang w:val="pt-BR"/>
                          </w:rPr>
                          <w:t xml:space="preserve"> - Tipos de subamostragem de crominância, dependendo da quantidade de redução da informação de cor, adaptado de Richardson (2003). No modelo 4:4:4 não há redução de informação. No modelo 4:2:2 há redução de informação na horizontal. No modelo 4:2:0 há redução de informação tanto na horizontal quanto na vertical.</w:t>
                        </w:r>
                        <w:bookmarkEnd w:id="2465"/>
                        <w:bookmarkEnd w:id="2466"/>
                      </w:p>
                    </w:txbxContent>
                  </v:textbox>
                </v:shape>
                <w10:wrap type="topAndBottom"/>
              </v:group>
            </w:pict>
          </mc:Fallback>
        </mc:AlternateContent>
      </w:r>
      <w:r w:rsidR="0077752E" w:rsidRPr="004F3007">
        <w:rPr>
          <w:rFonts w:ascii="Times New Roman" w:hAnsi="Times New Roman" w:cs="Times New Roman"/>
          <w:sz w:val="24"/>
          <w:szCs w:val="24"/>
          <w:rPrChange w:id="2467" w:author="matheus" w:date="2011-07-25T13:04:00Z">
            <w:rPr/>
          </w:rPrChange>
        </w:rPr>
        <w:t xml:space="preserve">No modelo 4:4:4 </w:t>
      </w:r>
      <w:r w:rsidR="00106801" w:rsidRPr="004F3007">
        <w:rPr>
          <w:rFonts w:ascii="Times New Roman" w:hAnsi="Times New Roman" w:cs="Times New Roman"/>
          <w:sz w:val="24"/>
          <w:szCs w:val="24"/>
          <w:highlight w:val="yellow"/>
          <w:rPrChange w:id="2468" w:author="matheus" w:date="2011-07-25T13:04:00Z">
            <w:rPr>
              <w:highlight w:val="yellow"/>
            </w:rPr>
          </w:rPrChange>
        </w:rPr>
        <w:t xml:space="preserve">(Figura </w:t>
      </w:r>
      <w:r w:rsidR="007A520D" w:rsidRPr="004F3007">
        <w:rPr>
          <w:rFonts w:ascii="Times New Roman" w:hAnsi="Times New Roman" w:cs="Times New Roman"/>
          <w:sz w:val="24"/>
          <w:szCs w:val="24"/>
          <w:highlight w:val="yellow"/>
          <w:rPrChange w:id="2469" w:author="matheus" w:date="2011-07-25T13:04:00Z">
            <w:rPr>
              <w:highlight w:val="yellow"/>
            </w:rPr>
          </w:rPrChange>
        </w:rPr>
        <w:t>5</w:t>
      </w:r>
      <w:r w:rsidR="00D93A0D" w:rsidRPr="004F3007">
        <w:rPr>
          <w:rFonts w:ascii="Times New Roman" w:hAnsi="Times New Roman" w:cs="Times New Roman"/>
          <w:sz w:val="24"/>
          <w:szCs w:val="24"/>
          <w:highlight w:val="yellow"/>
          <w:rPrChange w:id="2470" w:author="matheus" w:date="2011-07-25T13:04:00Z">
            <w:rPr>
              <w:highlight w:val="yellow"/>
            </w:rPr>
          </w:rPrChange>
        </w:rPr>
        <w:t xml:space="preserve"> (</w:t>
      </w:r>
      <w:r w:rsidR="007801FB" w:rsidRPr="004F3007">
        <w:rPr>
          <w:rFonts w:ascii="Times New Roman" w:hAnsi="Times New Roman" w:cs="Times New Roman"/>
          <w:sz w:val="24"/>
          <w:szCs w:val="24"/>
          <w:highlight w:val="yellow"/>
          <w:rPrChange w:id="2471" w:author="matheus" w:date="2011-07-25T13:04:00Z">
            <w:rPr>
              <w:highlight w:val="yellow"/>
            </w:rPr>
          </w:rPrChange>
        </w:rPr>
        <w:t>A)</w:t>
      </w:r>
      <w:r w:rsidR="00106801" w:rsidRPr="004F3007">
        <w:rPr>
          <w:rFonts w:ascii="Times New Roman" w:hAnsi="Times New Roman" w:cs="Times New Roman"/>
          <w:sz w:val="24"/>
          <w:szCs w:val="24"/>
          <w:highlight w:val="yellow"/>
          <w:rPrChange w:id="2472" w:author="matheus" w:date="2011-07-25T13:04:00Z">
            <w:rPr>
              <w:highlight w:val="yellow"/>
            </w:rPr>
          </w:rPrChange>
        </w:rPr>
        <w:t>)</w:t>
      </w:r>
      <w:r w:rsidR="00106801" w:rsidRPr="004F3007">
        <w:rPr>
          <w:rFonts w:ascii="Times New Roman" w:hAnsi="Times New Roman" w:cs="Times New Roman"/>
          <w:sz w:val="24"/>
          <w:szCs w:val="24"/>
          <w:rPrChange w:id="2473" w:author="matheus" w:date="2011-07-25T13:04:00Z">
            <w:rPr/>
          </w:rPrChange>
        </w:rPr>
        <w:t xml:space="preserve"> </w:t>
      </w:r>
      <w:r w:rsidR="0077752E" w:rsidRPr="004F3007">
        <w:rPr>
          <w:rFonts w:ascii="Times New Roman" w:hAnsi="Times New Roman" w:cs="Times New Roman"/>
          <w:sz w:val="24"/>
          <w:szCs w:val="24"/>
          <w:rPrChange w:id="2474" w:author="matheus" w:date="2011-07-25T13:04:00Z">
            <w:rPr/>
          </w:rPrChange>
        </w:rPr>
        <w:t>não há redução da resolução das cores, isto é, para cada amostra de Y, há uma amostra de C</w:t>
      </w:r>
      <w:r w:rsidR="0077752E" w:rsidRPr="004F3007">
        <w:rPr>
          <w:rFonts w:ascii="Times New Roman" w:hAnsi="Times New Roman" w:cs="Times New Roman"/>
          <w:sz w:val="24"/>
          <w:szCs w:val="24"/>
          <w:vertAlign w:val="subscript"/>
          <w:rPrChange w:id="2475" w:author="matheus" w:date="2011-07-25T13:04:00Z">
            <w:rPr>
              <w:vertAlign w:val="subscript"/>
            </w:rPr>
          </w:rPrChange>
        </w:rPr>
        <w:t>b</w:t>
      </w:r>
      <w:r w:rsidR="0077752E" w:rsidRPr="004F3007">
        <w:rPr>
          <w:rFonts w:ascii="Times New Roman" w:hAnsi="Times New Roman" w:cs="Times New Roman"/>
          <w:sz w:val="24"/>
          <w:szCs w:val="24"/>
          <w:rPrChange w:id="2476" w:author="matheus" w:date="2011-07-25T13:04:00Z">
            <w:rPr/>
          </w:rPrChange>
        </w:rPr>
        <w:t xml:space="preserve"> e uma de C</w:t>
      </w:r>
      <w:r w:rsidR="0077752E" w:rsidRPr="004F3007">
        <w:rPr>
          <w:rFonts w:ascii="Times New Roman" w:hAnsi="Times New Roman" w:cs="Times New Roman"/>
          <w:sz w:val="24"/>
          <w:szCs w:val="24"/>
          <w:vertAlign w:val="subscript"/>
          <w:rPrChange w:id="2477" w:author="matheus" w:date="2011-07-25T13:04:00Z">
            <w:rPr>
              <w:vertAlign w:val="subscript"/>
            </w:rPr>
          </w:rPrChange>
        </w:rPr>
        <w:t>r</w:t>
      </w:r>
      <w:r w:rsidR="0077752E" w:rsidRPr="004F3007">
        <w:rPr>
          <w:rFonts w:ascii="Times New Roman" w:hAnsi="Times New Roman" w:cs="Times New Roman"/>
          <w:sz w:val="24"/>
          <w:szCs w:val="24"/>
          <w:rPrChange w:id="2478" w:author="matheus" w:date="2011-07-25T13:04:00Z">
            <w:rPr/>
          </w:rPrChange>
        </w:rPr>
        <w:t>. Este modelo mantém a fidelidade das cores da imagem, porém, não contribui na compressão. No modelo 4:2:2</w:t>
      </w:r>
      <w:r w:rsidR="00445922" w:rsidRPr="004F3007">
        <w:rPr>
          <w:rFonts w:ascii="Times New Roman" w:hAnsi="Times New Roman" w:cs="Times New Roman"/>
          <w:sz w:val="24"/>
          <w:szCs w:val="24"/>
          <w:rPrChange w:id="2479" w:author="matheus" w:date="2011-07-25T13:04:00Z">
            <w:rPr/>
          </w:rPrChange>
        </w:rPr>
        <w:t xml:space="preserve"> </w:t>
      </w:r>
      <w:r w:rsidR="00445922" w:rsidRPr="004F3007">
        <w:rPr>
          <w:rFonts w:ascii="Times New Roman" w:hAnsi="Times New Roman" w:cs="Times New Roman"/>
          <w:sz w:val="24"/>
          <w:szCs w:val="24"/>
          <w:highlight w:val="yellow"/>
          <w:rPrChange w:id="2480" w:author="matheus" w:date="2011-07-25T13:04:00Z">
            <w:rPr>
              <w:highlight w:val="yellow"/>
            </w:rPr>
          </w:rPrChange>
        </w:rPr>
        <w:t xml:space="preserve">(Figura </w:t>
      </w:r>
      <w:r w:rsidR="007A520D" w:rsidRPr="004F3007">
        <w:rPr>
          <w:rFonts w:ascii="Times New Roman" w:hAnsi="Times New Roman" w:cs="Times New Roman"/>
          <w:sz w:val="24"/>
          <w:szCs w:val="24"/>
          <w:highlight w:val="yellow"/>
          <w:rPrChange w:id="2481" w:author="matheus" w:date="2011-07-25T13:04:00Z">
            <w:rPr>
              <w:highlight w:val="yellow"/>
            </w:rPr>
          </w:rPrChange>
        </w:rPr>
        <w:t>5</w:t>
      </w:r>
      <w:r w:rsidR="00D93A0D" w:rsidRPr="004F3007">
        <w:rPr>
          <w:rFonts w:ascii="Times New Roman" w:hAnsi="Times New Roman" w:cs="Times New Roman"/>
          <w:sz w:val="24"/>
          <w:szCs w:val="24"/>
          <w:highlight w:val="yellow"/>
          <w:rPrChange w:id="2482" w:author="matheus" w:date="2011-07-25T13:04:00Z">
            <w:rPr>
              <w:highlight w:val="yellow"/>
            </w:rPr>
          </w:rPrChange>
        </w:rPr>
        <w:t xml:space="preserve"> (B)</w:t>
      </w:r>
      <w:r w:rsidR="00445922" w:rsidRPr="004F3007">
        <w:rPr>
          <w:rFonts w:ascii="Times New Roman" w:hAnsi="Times New Roman" w:cs="Times New Roman"/>
          <w:sz w:val="24"/>
          <w:szCs w:val="24"/>
          <w:highlight w:val="yellow"/>
          <w:rPrChange w:id="2483" w:author="matheus" w:date="2011-07-25T13:04:00Z">
            <w:rPr>
              <w:highlight w:val="yellow"/>
            </w:rPr>
          </w:rPrChange>
        </w:rPr>
        <w:t>)</w:t>
      </w:r>
      <w:r w:rsidR="0077752E" w:rsidRPr="004F3007">
        <w:rPr>
          <w:rFonts w:ascii="Times New Roman" w:hAnsi="Times New Roman" w:cs="Times New Roman"/>
          <w:sz w:val="24"/>
          <w:szCs w:val="24"/>
          <w:rPrChange w:id="2484" w:author="matheus" w:date="2011-07-25T13:04:00Z">
            <w:rPr/>
          </w:rPrChange>
        </w:rPr>
        <w:t>, para cada quatro amostras horizontais de Y, há duas amostras de C</w:t>
      </w:r>
      <w:r w:rsidR="0077752E" w:rsidRPr="004F3007">
        <w:rPr>
          <w:rFonts w:ascii="Times New Roman" w:hAnsi="Times New Roman" w:cs="Times New Roman"/>
          <w:sz w:val="24"/>
          <w:szCs w:val="24"/>
          <w:vertAlign w:val="subscript"/>
          <w:rPrChange w:id="2485" w:author="matheus" w:date="2011-07-25T13:04:00Z">
            <w:rPr>
              <w:vertAlign w:val="subscript"/>
            </w:rPr>
          </w:rPrChange>
        </w:rPr>
        <w:t>b</w:t>
      </w:r>
      <w:r w:rsidR="0077752E" w:rsidRPr="004F3007">
        <w:rPr>
          <w:rFonts w:ascii="Times New Roman" w:hAnsi="Times New Roman" w:cs="Times New Roman"/>
          <w:sz w:val="24"/>
          <w:szCs w:val="24"/>
          <w:rPrChange w:id="2486" w:author="matheus" w:date="2011-07-25T13:04:00Z">
            <w:rPr/>
          </w:rPrChange>
        </w:rPr>
        <w:t xml:space="preserve"> e duas de C</w:t>
      </w:r>
      <w:r w:rsidR="0077752E" w:rsidRPr="004F3007">
        <w:rPr>
          <w:rFonts w:ascii="Times New Roman" w:hAnsi="Times New Roman" w:cs="Times New Roman"/>
          <w:sz w:val="24"/>
          <w:szCs w:val="24"/>
          <w:vertAlign w:val="subscript"/>
          <w:rPrChange w:id="2487" w:author="matheus" w:date="2011-07-25T13:04:00Z">
            <w:rPr>
              <w:vertAlign w:val="subscript"/>
            </w:rPr>
          </w:rPrChange>
        </w:rPr>
        <w:t>r</w:t>
      </w:r>
      <w:r w:rsidR="0077752E" w:rsidRPr="004F3007">
        <w:rPr>
          <w:rFonts w:ascii="Times New Roman" w:hAnsi="Times New Roman" w:cs="Times New Roman"/>
          <w:sz w:val="24"/>
          <w:szCs w:val="24"/>
          <w:rPrChange w:id="2488" w:author="matheus" w:date="2011-07-25T13:04:00Z">
            <w:rPr/>
          </w:rPrChange>
        </w:rPr>
        <w:t xml:space="preserve">, </w:t>
      </w:r>
      <w:r w:rsidR="008C31D9" w:rsidRPr="004F3007">
        <w:rPr>
          <w:rFonts w:ascii="Times New Roman" w:hAnsi="Times New Roman" w:cs="Times New Roman"/>
          <w:sz w:val="24"/>
          <w:szCs w:val="24"/>
          <w:rPrChange w:id="2489" w:author="matheus" w:date="2011-07-25T13:04:00Z">
            <w:rPr/>
          </w:rPrChange>
        </w:rPr>
        <w:t>reduzindo</w:t>
      </w:r>
      <w:r w:rsidR="00EB111D" w:rsidRPr="004F3007">
        <w:rPr>
          <w:rFonts w:ascii="Times New Roman" w:hAnsi="Times New Roman" w:cs="Times New Roman"/>
          <w:sz w:val="24"/>
          <w:szCs w:val="24"/>
          <w:rPrChange w:id="2490" w:author="matheus" w:date="2011-07-25T13:04:00Z">
            <w:rPr/>
          </w:rPrChange>
        </w:rPr>
        <w:t>-se</w:t>
      </w:r>
      <w:r w:rsidR="008C31D9" w:rsidRPr="004F3007">
        <w:rPr>
          <w:rFonts w:ascii="Times New Roman" w:hAnsi="Times New Roman" w:cs="Times New Roman"/>
          <w:sz w:val="24"/>
          <w:szCs w:val="24"/>
          <w:rPrChange w:id="2491" w:author="matheus" w:date="2011-07-25T13:04:00Z">
            <w:rPr/>
          </w:rPrChange>
        </w:rPr>
        <w:t xml:space="preserve"> </w:t>
      </w:r>
      <w:r w:rsidR="0077752E" w:rsidRPr="004F3007">
        <w:rPr>
          <w:rFonts w:ascii="Times New Roman" w:hAnsi="Times New Roman" w:cs="Times New Roman"/>
          <w:sz w:val="24"/>
          <w:szCs w:val="24"/>
          <w:rPrChange w:id="2492" w:author="matheus" w:date="2011-07-25T13:04:00Z">
            <w:rPr/>
          </w:rPrChange>
        </w:rPr>
        <w:t xml:space="preserve">com isso 1/3 </w:t>
      </w:r>
      <w:r w:rsidR="008C31D9" w:rsidRPr="004F3007">
        <w:rPr>
          <w:rFonts w:ascii="Times New Roman" w:hAnsi="Times New Roman" w:cs="Times New Roman"/>
          <w:sz w:val="24"/>
          <w:szCs w:val="24"/>
          <w:rPrChange w:id="2493" w:author="matheus" w:date="2011-07-25T13:04:00Z">
            <w:rPr/>
          </w:rPrChange>
        </w:rPr>
        <w:t>de informação</w:t>
      </w:r>
      <w:r w:rsidR="0077752E" w:rsidRPr="004F3007">
        <w:rPr>
          <w:rFonts w:ascii="Times New Roman" w:hAnsi="Times New Roman" w:cs="Times New Roman"/>
          <w:sz w:val="24"/>
          <w:szCs w:val="24"/>
          <w:rPrChange w:id="2494" w:author="matheus" w:date="2011-07-25T13:04:00Z">
            <w:rPr/>
          </w:rPrChange>
        </w:rPr>
        <w:t>.</w:t>
      </w:r>
      <w:r w:rsidR="008C31D9" w:rsidRPr="004F3007">
        <w:rPr>
          <w:rFonts w:ascii="Times New Roman" w:hAnsi="Times New Roman" w:cs="Times New Roman"/>
          <w:sz w:val="24"/>
          <w:szCs w:val="24"/>
          <w:rPrChange w:id="2495" w:author="matheus" w:date="2011-07-25T13:04:00Z">
            <w:rPr/>
          </w:rPrChange>
        </w:rPr>
        <w:t xml:space="preserve"> Já no modelo 4:2:0</w:t>
      </w:r>
      <w:r w:rsidR="00445922" w:rsidRPr="004F3007">
        <w:rPr>
          <w:rFonts w:ascii="Times New Roman" w:hAnsi="Times New Roman" w:cs="Times New Roman"/>
          <w:sz w:val="24"/>
          <w:szCs w:val="24"/>
          <w:rPrChange w:id="2496" w:author="matheus" w:date="2011-07-25T13:04:00Z">
            <w:rPr/>
          </w:rPrChange>
        </w:rPr>
        <w:t xml:space="preserve"> </w:t>
      </w:r>
      <w:r w:rsidR="00445922" w:rsidRPr="004F3007">
        <w:rPr>
          <w:rFonts w:ascii="Times New Roman" w:hAnsi="Times New Roman" w:cs="Times New Roman"/>
          <w:sz w:val="24"/>
          <w:szCs w:val="24"/>
          <w:highlight w:val="yellow"/>
          <w:rPrChange w:id="2497" w:author="matheus" w:date="2011-07-25T13:04:00Z">
            <w:rPr>
              <w:highlight w:val="yellow"/>
            </w:rPr>
          </w:rPrChange>
        </w:rPr>
        <w:t xml:space="preserve">(Figura </w:t>
      </w:r>
      <w:r w:rsidR="007A520D" w:rsidRPr="004F3007">
        <w:rPr>
          <w:rFonts w:ascii="Times New Roman" w:hAnsi="Times New Roman" w:cs="Times New Roman"/>
          <w:sz w:val="24"/>
          <w:szCs w:val="24"/>
          <w:highlight w:val="yellow"/>
          <w:rPrChange w:id="2498" w:author="matheus" w:date="2011-07-25T13:04:00Z">
            <w:rPr>
              <w:highlight w:val="yellow"/>
            </w:rPr>
          </w:rPrChange>
        </w:rPr>
        <w:t>5</w:t>
      </w:r>
      <w:r w:rsidR="00D93A0D" w:rsidRPr="004F3007">
        <w:rPr>
          <w:rFonts w:ascii="Times New Roman" w:hAnsi="Times New Roman" w:cs="Times New Roman"/>
          <w:sz w:val="24"/>
          <w:szCs w:val="24"/>
          <w:highlight w:val="yellow"/>
          <w:rPrChange w:id="2499" w:author="matheus" w:date="2011-07-25T13:04:00Z">
            <w:rPr>
              <w:highlight w:val="yellow"/>
            </w:rPr>
          </w:rPrChange>
        </w:rPr>
        <w:t xml:space="preserve"> (C)</w:t>
      </w:r>
      <w:r w:rsidR="00445922" w:rsidRPr="004F3007">
        <w:rPr>
          <w:rFonts w:ascii="Times New Roman" w:hAnsi="Times New Roman" w:cs="Times New Roman"/>
          <w:sz w:val="24"/>
          <w:szCs w:val="24"/>
          <w:highlight w:val="yellow"/>
          <w:rPrChange w:id="2500" w:author="matheus" w:date="2011-07-25T13:04:00Z">
            <w:rPr>
              <w:highlight w:val="yellow"/>
            </w:rPr>
          </w:rPrChange>
        </w:rPr>
        <w:t>)</w:t>
      </w:r>
      <w:r w:rsidR="00106801" w:rsidRPr="004F3007">
        <w:rPr>
          <w:rFonts w:ascii="Times New Roman" w:hAnsi="Times New Roman" w:cs="Times New Roman"/>
          <w:sz w:val="24"/>
          <w:szCs w:val="24"/>
          <w:rPrChange w:id="2501" w:author="matheus" w:date="2011-07-25T13:04:00Z">
            <w:rPr/>
          </w:rPrChange>
        </w:rPr>
        <w:t xml:space="preserve">, a redução é feito tanto horizontal quanto verticalmente, </w:t>
      </w:r>
      <w:r w:rsidR="00BE1C8E" w:rsidRPr="004F3007">
        <w:rPr>
          <w:rFonts w:ascii="Times New Roman" w:hAnsi="Times New Roman" w:cs="Times New Roman"/>
          <w:sz w:val="24"/>
          <w:szCs w:val="24"/>
          <w:rPrChange w:id="2502" w:author="matheus" w:date="2011-07-25T13:04:00Z">
            <w:rPr/>
          </w:rPrChange>
        </w:rPr>
        <w:t>havendo variações</w:t>
      </w:r>
      <w:r w:rsidR="00445922" w:rsidRPr="004F3007">
        <w:rPr>
          <w:rFonts w:ascii="Times New Roman" w:hAnsi="Times New Roman" w:cs="Times New Roman"/>
          <w:sz w:val="24"/>
          <w:szCs w:val="24"/>
          <w:rPrChange w:id="2503" w:author="matheus" w:date="2011-07-25T13:04:00Z">
            <w:rPr/>
          </w:rPrChange>
        </w:rPr>
        <w:t xml:space="preserve"> </w:t>
      </w:r>
      <w:r w:rsidR="00BE1C8E" w:rsidRPr="004F3007">
        <w:rPr>
          <w:rFonts w:ascii="Times New Roman" w:hAnsi="Times New Roman" w:cs="Times New Roman"/>
          <w:sz w:val="24"/>
          <w:szCs w:val="24"/>
          <w:rPrChange w:id="2504" w:author="matheus" w:date="2011-07-25T13:04:00Z">
            <w:rPr/>
          </w:rPrChange>
        </w:rPr>
        <w:t>n</w:t>
      </w:r>
      <w:r w:rsidR="00445922" w:rsidRPr="004F3007">
        <w:rPr>
          <w:rFonts w:ascii="Times New Roman" w:hAnsi="Times New Roman" w:cs="Times New Roman"/>
          <w:sz w:val="24"/>
          <w:szCs w:val="24"/>
          <w:rPrChange w:id="2505" w:author="matheus" w:date="2011-07-25T13:04:00Z">
            <w:rPr/>
          </w:rPrChange>
        </w:rPr>
        <w:t xml:space="preserve">a escolha </w:t>
      </w:r>
      <w:r w:rsidR="00BE1C8E" w:rsidRPr="004F3007">
        <w:rPr>
          <w:rFonts w:ascii="Times New Roman" w:hAnsi="Times New Roman" w:cs="Times New Roman"/>
          <w:sz w:val="24"/>
          <w:szCs w:val="24"/>
          <w:rPrChange w:id="2506" w:author="matheus" w:date="2011-07-25T13:04:00Z">
            <w:rPr/>
          </w:rPrChange>
        </w:rPr>
        <w:t>de qual pixel a amostragem deve ou não ocorrer</w:t>
      </w:r>
      <w:r w:rsidR="00445922" w:rsidRPr="004F3007">
        <w:rPr>
          <w:rFonts w:ascii="Times New Roman" w:hAnsi="Times New Roman" w:cs="Times New Roman"/>
          <w:sz w:val="24"/>
          <w:szCs w:val="24"/>
          <w:rPrChange w:id="2507" w:author="matheus" w:date="2011-07-25T13:04:00Z">
            <w:rPr/>
          </w:rPrChange>
        </w:rPr>
        <w:t>.</w:t>
      </w:r>
    </w:p>
    <w:p w:rsidR="00D93A0D" w:rsidRDefault="00EB111D">
      <w:pPr>
        <w:pStyle w:val="PargrafodaLista"/>
        <w:spacing w:after="0" w:line="360" w:lineRule="auto"/>
        <w:ind w:left="0" w:firstLine="567"/>
        <w:jc w:val="both"/>
        <w:rPr>
          <w:ins w:id="2508" w:author="matheus" w:date="2011-07-25T13:51:00Z"/>
          <w:rFonts w:ascii="Times New Roman" w:hAnsi="Times New Roman" w:cs="Times New Roman"/>
          <w:sz w:val="24"/>
          <w:szCs w:val="24"/>
        </w:rPr>
        <w:pPrChange w:id="2509"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510" w:author="matheus" w:date="2011-07-25T13:04:00Z">
            <w:rPr/>
          </w:rPrChange>
        </w:rPr>
        <w:t>Cabe lembrar que o processo de eliminação de cores da etapa de subamostragem de crominância, utilizando-se os modelos 4:2:2 e 4:2:0, é irreversível. Com isso, na conversão de uma imagem YC</w:t>
      </w:r>
      <w:r w:rsidRPr="004F3007">
        <w:rPr>
          <w:rFonts w:ascii="Times New Roman" w:hAnsi="Times New Roman" w:cs="Times New Roman"/>
          <w:sz w:val="24"/>
          <w:szCs w:val="24"/>
          <w:vertAlign w:val="subscript"/>
          <w:rPrChange w:id="2511" w:author="matheus" w:date="2011-07-25T13:04:00Z">
            <w:rPr>
              <w:vertAlign w:val="subscript"/>
            </w:rPr>
          </w:rPrChange>
        </w:rPr>
        <w:t>b</w:t>
      </w:r>
      <w:r w:rsidRPr="004F3007">
        <w:rPr>
          <w:rFonts w:ascii="Times New Roman" w:hAnsi="Times New Roman" w:cs="Times New Roman"/>
          <w:sz w:val="24"/>
          <w:szCs w:val="24"/>
          <w:rPrChange w:id="2512" w:author="matheus" w:date="2011-07-25T13:04:00Z">
            <w:rPr/>
          </w:rPrChange>
        </w:rPr>
        <w:t>C</w:t>
      </w:r>
      <w:r w:rsidRPr="004F3007">
        <w:rPr>
          <w:rFonts w:ascii="Times New Roman" w:hAnsi="Times New Roman" w:cs="Times New Roman"/>
          <w:sz w:val="24"/>
          <w:szCs w:val="24"/>
          <w:vertAlign w:val="subscript"/>
          <w:rPrChange w:id="2513" w:author="matheus" w:date="2011-07-25T13:04:00Z">
            <w:rPr>
              <w:vertAlign w:val="subscript"/>
            </w:rPr>
          </w:rPrChange>
        </w:rPr>
        <w:t>r</w:t>
      </w:r>
      <w:r w:rsidRPr="004F3007">
        <w:rPr>
          <w:rFonts w:ascii="Times New Roman" w:hAnsi="Times New Roman" w:cs="Times New Roman"/>
          <w:sz w:val="24"/>
          <w:szCs w:val="24"/>
          <w:rPrChange w:id="2514" w:author="matheus" w:date="2011-07-25T13:04:00Z">
            <w:rPr/>
          </w:rPrChange>
        </w:rPr>
        <w:t xml:space="preserve"> </w:t>
      </w:r>
      <w:r w:rsidR="008B41AB" w:rsidRPr="004F3007">
        <w:rPr>
          <w:rFonts w:ascii="Times New Roman" w:hAnsi="Times New Roman" w:cs="Times New Roman"/>
          <w:sz w:val="24"/>
          <w:szCs w:val="24"/>
          <w:rPrChange w:id="2515" w:author="matheus" w:date="2011-07-25T13:04:00Z">
            <w:rPr/>
          </w:rPrChange>
        </w:rPr>
        <w:t>(</w:t>
      </w:r>
      <w:r w:rsidRPr="004F3007">
        <w:rPr>
          <w:rFonts w:ascii="Times New Roman" w:hAnsi="Times New Roman" w:cs="Times New Roman"/>
          <w:sz w:val="24"/>
          <w:szCs w:val="24"/>
          <w:rPrChange w:id="2516" w:author="matheus" w:date="2011-07-25T13:04:00Z">
            <w:rPr/>
          </w:rPrChange>
        </w:rPr>
        <w:t>4:2:2</w:t>
      </w:r>
      <w:r w:rsidR="008B41AB" w:rsidRPr="004F3007">
        <w:rPr>
          <w:rFonts w:ascii="Times New Roman" w:hAnsi="Times New Roman" w:cs="Times New Roman"/>
          <w:sz w:val="24"/>
          <w:szCs w:val="24"/>
          <w:rPrChange w:id="2517" w:author="matheus" w:date="2011-07-25T13:04:00Z">
            <w:rPr/>
          </w:rPrChange>
        </w:rPr>
        <w:t xml:space="preserve"> ou 4:2:0)</w:t>
      </w:r>
      <w:r w:rsidRPr="004F3007">
        <w:rPr>
          <w:rFonts w:ascii="Times New Roman" w:hAnsi="Times New Roman" w:cs="Times New Roman"/>
          <w:sz w:val="24"/>
          <w:szCs w:val="24"/>
          <w:rPrChange w:id="2518" w:author="matheus" w:date="2011-07-25T13:04:00Z">
            <w:rPr/>
          </w:rPrChange>
        </w:rPr>
        <w:t xml:space="preserve"> para seu similar em RGB, o retorno ao modelo 4:4:4 pode ser obtido copiando-se o valor dos pixels </w:t>
      </w:r>
      <w:r w:rsidR="00C422B5" w:rsidRPr="004F3007">
        <w:rPr>
          <w:rFonts w:ascii="Times New Roman" w:hAnsi="Times New Roman" w:cs="Times New Roman"/>
          <w:sz w:val="24"/>
          <w:szCs w:val="24"/>
          <w:rPrChange w:id="2519" w:author="matheus" w:date="2011-07-25T13:04:00Z">
            <w:rPr/>
          </w:rPrChange>
        </w:rPr>
        <w:t>vizinhos (ou uma média deles) a cada</w:t>
      </w:r>
      <w:r w:rsidRPr="004F3007">
        <w:rPr>
          <w:rFonts w:ascii="Times New Roman" w:hAnsi="Times New Roman" w:cs="Times New Roman"/>
          <w:sz w:val="24"/>
          <w:szCs w:val="24"/>
          <w:rPrChange w:id="2520" w:author="matheus" w:date="2011-07-25T13:04:00Z">
            <w:rPr/>
          </w:rPrChange>
        </w:rPr>
        <w:t xml:space="preserve"> pixel </w:t>
      </w:r>
      <w:r w:rsidRPr="004F3007">
        <w:rPr>
          <w:rFonts w:ascii="Times New Roman" w:hAnsi="Times New Roman" w:cs="Times New Roman"/>
          <w:sz w:val="24"/>
          <w:szCs w:val="24"/>
          <w:rPrChange w:id="2521" w:author="matheus" w:date="2011-07-25T13:04:00Z">
            <w:rPr/>
          </w:rPrChange>
        </w:rPr>
        <w:lastRenderedPageBreak/>
        <w:t>não amostrado.</w:t>
      </w:r>
      <w:r w:rsidR="00C422B5" w:rsidRPr="004F3007">
        <w:rPr>
          <w:rFonts w:ascii="Times New Roman" w:hAnsi="Times New Roman" w:cs="Times New Roman"/>
          <w:sz w:val="24"/>
          <w:szCs w:val="24"/>
          <w:rPrChange w:id="2522" w:author="matheus" w:date="2011-07-25T13:04:00Z">
            <w:rPr/>
          </w:rPrChange>
        </w:rPr>
        <w:t xml:space="preserve"> Deve-se retornar ao modelo 4:4:4 já que o espaço de cores RGB não possui dados de luminância e crominância separados.</w:t>
      </w:r>
    </w:p>
    <w:p w:rsidR="003B0CDD" w:rsidRPr="002A3B9F" w:rsidDel="00E913B3" w:rsidRDefault="003B0CDD">
      <w:pPr>
        <w:pStyle w:val="PargrafodaLista"/>
        <w:spacing w:after="0" w:line="360" w:lineRule="auto"/>
        <w:ind w:left="0"/>
        <w:jc w:val="both"/>
        <w:rPr>
          <w:del w:id="2523" w:author="matheus" w:date="2011-07-25T14:14:00Z"/>
          <w:rFonts w:ascii="Arial" w:hAnsi="Arial" w:cs="Arial"/>
          <w:sz w:val="32"/>
          <w:szCs w:val="32"/>
          <w:rPrChange w:id="2524" w:author="matheus" w:date="2011-07-25T14:21:00Z">
            <w:rPr>
              <w:del w:id="2525" w:author="matheus" w:date="2011-07-25T14:14:00Z"/>
              <w:i/>
            </w:rPr>
          </w:rPrChange>
        </w:rPr>
        <w:pPrChange w:id="2526" w:author="matheus" w:date="2011-07-25T13:51:00Z">
          <w:pPr>
            <w:pStyle w:val="PargrafodaLista"/>
            <w:spacing w:line="360" w:lineRule="auto"/>
            <w:ind w:left="792" w:firstLine="624"/>
            <w:jc w:val="both"/>
          </w:pPr>
        </w:pPrChange>
      </w:pPr>
      <w:bookmarkStart w:id="2527" w:name="_Toc299441135"/>
      <w:bookmarkEnd w:id="2527"/>
    </w:p>
    <w:p w:rsidR="00A42309" w:rsidRPr="002A3B9F" w:rsidRDefault="00A42309">
      <w:pPr>
        <w:pStyle w:val="Ttulo2"/>
        <w:numPr>
          <w:ilvl w:val="1"/>
          <w:numId w:val="6"/>
        </w:numPr>
        <w:spacing w:before="851" w:after="851" w:line="240" w:lineRule="auto"/>
        <w:ind w:left="0" w:firstLine="0"/>
        <w:rPr>
          <w:ins w:id="2528" w:author="matheus" w:date="2011-07-25T13:51:00Z"/>
          <w:rFonts w:ascii="Arial" w:hAnsi="Arial" w:cs="Arial"/>
          <w:b w:val="0"/>
          <w:color w:val="auto"/>
          <w:sz w:val="32"/>
          <w:szCs w:val="32"/>
          <w:rPrChange w:id="2529" w:author="matheus" w:date="2011-07-25T14:21:00Z">
            <w:rPr>
              <w:ins w:id="2530" w:author="matheus" w:date="2011-07-25T13:51:00Z"/>
              <w:rFonts w:ascii="Times New Roman" w:hAnsi="Times New Roman" w:cs="Times New Roman"/>
              <w:color w:val="auto"/>
              <w:sz w:val="32"/>
              <w:szCs w:val="32"/>
            </w:rPr>
          </w:rPrChange>
        </w:rPr>
        <w:pPrChange w:id="2531" w:author="matheus" w:date="2011-07-25T14:12:00Z">
          <w:pPr>
            <w:pStyle w:val="Ttulo2"/>
            <w:numPr>
              <w:ilvl w:val="1"/>
              <w:numId w:val="3"/>
            </w:numPr>
            <w:ind w:left="792" w:hanging="432"/>
          </w:pPr>
        </w:pPrChange>
      </w:pPr>
      <w:bookmarkStart w:id="2532" w:name="_Toc299441136"/>
      <w:r w:rsidRPr="002A3B9F">
        <w:rPr>
          <w:rFonts w:ascii="Arial" w:hAnsi="Arial" w:cs="Arial"/>
          <w:b w:val="0"/>
          <w:color w:val="auto"/>
          <w:sz w:val="32"/>
          <w:szCs w:val="32"/>
          <w:rPrChange w:id="2533" w:author="matheus" w:date="2011-07-25T14:21:00Z">
            <w:rPr/>
          </w:rPrChange>
        </w:rPr>
        <w:t>Codificação</w:t>
      </w:r>
      <w:r w:rsidR="00234D31" w:rsidRPr="002A3B9F">
        <w:rPr>
          <w:rFonts w:ascii="Arial" w:hAnsi="Arial" w:cs="Arial"/>
          <w:b w:val="0"/>
          <w:color w:val="auto"/>
          <w:sz w:val="32"/>
          <w:szCs w:val="32"/>
          <w:rPrChange w:id="2534" w:author="matheus" w:date="2011-07-25T14:21:00Z">
            <w:rPr/>
          </w:rPrChange>
        </w:rPr>
        <w:t xml:space="preserve"> </w:t>
      </w:r>
      <w:r w:rsidR="0022553E" w:rsidRPr="002A3B9F">
        <w:rPr>
          <w:rFonts w:ascii="Arial" w:hAnsi="Arial" w:cs="Arial"/>
          <w:b w:val="0"/>
          <w:color w:val="auto"/>
          <w:sz w:val="32"/>
          <w:szCs w:val="32"/>
          <w:rPrChange w:id="2535" w:author="matheus" w:date="2011-07-25T14:21:00Z">
            <w:rPr/>
          </w:rPrChange>
        </w:rPr>
        <w:t>e</w:t>
      </w:r>
      <w:r w:rsidR="00234D31" w:rsidRPr="002A3B9F">
        <w:rPr>
          <w:rFonts w:ascii="Arial" w:hAnsi="Arial" w:cs="Arial"/>
          <w:b w:val="0"/>
          <w:color w:val="auto"/>
          <w:sz w:val="32"/>
          <w:szCs w:val="32"/>
          <w:rPrChange w:id="2536" w:author="matheus" w:date="2011-07-25T14:21:00Z">
            <w:rPr/>
          </w:rPrChange>
        </w:rPr>
        <w:t>stereoscópica</w:t>
      </w:r>
      <w:bookmarkEnd w:id="2532"/>
      <w:r w:rsidR="00CE2491" w:rsidRPr="002A3B9F">
        <w:rPr>
          <w:rFonts w:ascii="Arial" w:hAnsi="Arial" w:cs="Arial"/>
          <w:b w:val="0"/>
          <w:color w:val="auto"/>
          <w:sz w:val="32"/>
          <w:szCs w:val="32"/>
          <w:rPrChange w:id="2537" w:author="matheus" w:date="2011-07-25T14:21:00Z">
            <w:rPr/>
          </w:rPrChange>
        </w:rPr>
        <w:t xml:space="preserve"> </w:t>
      </w:r>
    </w:p>
    <w:p w:rsidR="003B0CDD" w:rsidRPr="000C196A" w:rsidDel="00E913B3" w:rsidRDefault="003B0CDD">
      <w:pPr>
        <w:spacing w:after="0" w:line="360" w:lineRule="auto"/>
        <w:rPr>
          <w:del w:id="2538" w:author="matheus" w:date="2011-07-25T14:14:00Z"/>
        </w:rPr>
        <w:pPrChange w:id="2539" w:author="matheus" w:date="2011-07-25T13:51:00Z">
          <w:pPr>
            <w:pStyle w:val="Ttulo2"/>
            <w:numPr>
              <w:ilvl w:val="1"/>
              <w:numId w:val="3"/>
            </w:numPr>
            <w:ind w:left="792" w:hanging="432"/>
          </w:pPr>
        </w:pPrChange>
      </w:pPr>
    </w:p>
    <w:p w:rsidR="00CD09DA" w:rsidRDefault="00CD09DA">
      <w:pPr>
        <w:pStyle w:val="PargrafodaLista"/>
        <w:spacing w:after="0" w:line="360" w:lineRule="auto"/>
        <w:ind w:left="0" w:firstLine="567"/>
        <w:jc w:val="both"/>
        <w:rPr>
          <w:ins w:id="2540" w:author="matheus" w:date="2011-07-25T13:52:00Z"/>
          <w:rFonts w:ascii="Times New Roman" w:hAnsi="Times New Roman" w:cs="Times New Roman"/>
          <w:sz w:val="24"/>
          <w:szCs w:val="24"/>
        </w:rPr>
        <w:pPrChange w:id="2541" w:author="matheus" w:date="2011-07-25T13:44:00Z">
          <w:pPr>
            <w:pStyle w:val="PargrafodaLista"/>
            <w:spacing w:line="360" w:lineRule="auto"/>
            <w:ind w:left="792" w:firstLine="432"/>
            <w:jc w:val="both"/>
          </w:pPr>
        </w:pPrChange>
      </w:pPr>
      <w:r w:rsidRPr="004F3007">
        <w:rPr>
          <w:rFonts w:ascii="Times New Roman" w:hAnsi="Times New Roman" w:cs="Times New Roman"/>
          <w:sz w:val="24"/>
          <w:szCs w:val="24"/>
          <w:rPrChange w:id="2542" w:author="matheus" w:date="2011-07-25T13:04:00Z">
            <w:rPr/>
          </w:rPrChange>
        </w:rPr>
        <w:t xml:space="preserve">Com o passar do tempo, novas codificações para vídeo digital vão surgindo, tendo em </w:t>
      </w:r>
      <w:r w:rsidR="00936CF4" w:rsidRPr="004F3007">
        <w:rPr>
          <w:rFonts w:ascii="Times New Roman" w:hAnsi="Times New Roman" w:cs="Times New Roman"/>
          <w:sz w:val="24"/>
          <w:szCs w:val="24"/>
          <w:rPrChange w:id="2543" w:author="matheus" w:date="2011-07-25T13:04:00Z">
            <w:rPr/>
          </w:rPrChange>
        </w:rPr>
        <w:t>vista</w:t>
      </w:r>
      <w:r w:rsidRPr="004F3007">
        <w:rPr>
          <w:rFonts w:ascii="Times New Roman" w:hAnsi="Times New Roman" w:cs="Times New Roman"/>
          <w:sz w:val="24"/>
          <w:szCs w:val="24"/>
          <w:rPrChange w:id="2544" w:author="matheus" w:date="2011-07-25T13:04:00Z">
            <w:rPr/>
          </w:rPrChange>
        </w:rPr>
        <w:t xml:space="preserve"> diminuição do </w:t>
      </w:r>
      <w:r w:rsidR="001C2418" w:rsidRPr="004F3007">
        <w:rPr>
          <w:rFonts w:ascii="Times New Roman" w:hAnsi="Times New Roman" w:cs="Times New Roman"/>
          <w:sz w:val="24"/>
          <w:szCs w:val="24"/>
          <w:rPrChange w:id="2545" w:author="matheus" w:date="2011-07-25T13:04:00Z">
            <w:rPr/>
          </w:rPrChange>
        </w:rPr>
        <w:t>volume de dados</w:t>
      </w:r>
      <w:r w:rsidRPr="004F3007">
        <w:rPr>
          <w:rFonts w:ascii="Times New Roman" w:hAnsi="Times New Roman" w:cs="Times New Roman"/>
          <w:sz w:val="24"/>
          <w:szCs w:val="24"/>
          <w:rPrChange w:id="2546" w:author="matheus" w:date="2011-07-25T13:04:00Z">
            <w:rPr/>
          </w:rPrChange>
        </w:rPr>
        <w:t xml:space="preserve"> sem perda da qualidade do vídeo. Com a utilização de vídeos digitais estereoscópicos, o desafio aumenta, pois o volume de dados a ser armazenado tende a ser o dobro de um vídeo digital monocular, já que são necessários dois sinais de vídeo, um para cada olho.</w:t>
      </w:r>
      <w:r w:rsidR="0007092C" w:rsidRPr="004F3007">
        <w:rPr>
          <w:rFonts w:ascii="Times New Roman" w:hAnsi="Times New Roman" w:cs="Times New Roman"/>
          <w:sz w:val="24"/>
          <w:szCs w:val="24"/>
          <w:rPrChange w:id="2547" w:author="matheus" w:date="2011-07-25T13:04:00Z">
            <w:rPr/>
          </w:rPrChange>
        </w:rPr>
        <w:t xml:space="preserve"> Com isso, novas estratégias de codificação vêm sido estudadas, algumas visando adaptar as técnicas já conhecidas, outras </w:t>
      </w:r>
      <w:r w:rsidR="004D6457" w:rsidRPr="004F3007">
        <w:rPr>
          <w:rFonts w:ascii="Times New Roman" w:hAnsi="Times New Roman" w:cs="Times New Roman"/>
          <w:sz w:val="24"/>
          <w:szCs w:val="24"/>
          <w:rPrChange w:id="2548" w:author="matheus" w:date="2011-07-25T13:04:00Z">
            <w:rPr/>
          </w:rPrChange>
        </w:rPr>
        <w:t>explorando</w:t>
      </w:r>
      <w:r w:rsidR="0007092C" w:rsidRPr="004F3007">
        <w:rPr>
          <w:rFonts w:ascii="Times New Roman" w:hAnsi="Times New Roman" w:cs="Times New Roman"/>
          <w:sz w:val="24"/>
          <w:szCs w:val="24"/>
          <w:rPrChange w:id="2549" w:author="matheus" w:date="2011-07-25T13:04:00Z">
            <w:rPr/>
          </w:rPrChange>
        </w:rPr>
        <w:t xml:space="preserve"> </w:t>
      </w:r>
      <w:r w:rsidR="001C2418" w:rsidRPr="004F3007">
        <w:rPr>
          <w:rFonts w:ascii="Times New Roman" w:hAnsi="Times New Roman" w:cs="Times New Roman"/>
          <w:sz w:val="24"/>
          <w:szCs w:val="24"/>
          <w:rPrChange w:id="2550" w:author="matheus" w:date="2011-07-25T13:04:00Z">
            <w:rPr/>
          </w:rPrChange>
        </w:rPr>
        <w:t>características</w:t>
      </w:r>
      <w:r w:rsidR="0007092C" w:rsidRPr="004F3007">
        <w:rPr>
          <w:rFonts w:ascii="Times New Roman" w:hAnsi="Times New Roman" w:cs="Times New Roman"/>
          <w:sz w:val="24"/>
          <w:szCs w:val="24"/>
          <w:rPrChange w:id="2551" w:author="matheus" w:date="2011-07-25T13:04:00Z">
            <w:rPr/>
          </w:rPrChange>
        </w:rPr>
        <w:t xml:space="preserve"> específic</w:t>
      </w:r>
      <w:r w:rsidR="001C2418" w:rsidRPr="004F3007">
        <w:rPr>
          <w:rFonts w:ascii="Times New Roman" w:hAnsi="Times New Roman" w:cs="Times New Roman"/>
          <w:sz w:val="24"/>
          <w:szCs w:val="24"/>
          <w:rPrChange w:id="2552" w:author="matheus" w:date="2011-07-25T13:04:00Z">
            <w:rPr/>
          </w:rPrChange>
        </w:rPr>
        <w:t>a</w:t>
      </w:r>
      <w:r w:rsidR="0007092C" w:rsidRPr="004F3007">
        <w:rPr>
          <w:rFonts w:ascii="Times New Roman" w:hAnsi="Times New Roman" w:cs="Times New Roman"/>
          <w:sz w:val="24"/>
          <w:szCs w:val="24"/>
          <w:rPrChange w:id="2553" w:author="matheus" w:date="2011-07-25T13:04:00Z">
            <w:rPr/>
          </w:rPrChange>
        </w:rPr>
        <w:t xml:space="preserve">s </w:t>
      </w:r>
      <w:r w:rsidR="001C2418" w:rsidRPr="004F3007">
        <w:rPr>
          <w:rFonts w:ascii="Times New Roman" w:hAnsi="Times New Roman" w:cs="Times New Roman"/>
          <w:sz w:val="24"/>
          <w:szCs w:val="24"/>
          <w:rPrChange w:id="2554" w:author="matheus" w:date="2011-07-25T13:04:00Z">
            <w:rPr/>
          </w:rPrChange>
        </w:rPr>
        <w:t>encontradas em vídeos estereoscópicos</w:t>
      </w:r>
      <w:r w:rsidR="0007092C" w:rsidRPr="004F3007">
        <w:rPr>
          <w:rFonts w:ascii="Times New Roman" w:hAnsi="Times New Roman" w:cs="Times New Roman"/>
          <w:sz w:val="24"/>
          <w:szCs w:val="24"/>
          <w:rPrChange w:id="2555" w:author="matheus" w:date="2011-07-25T13:04:00Z">
            <w:rPr/>
          </w:rPrChange>
        </w:rPr>
        <w:t xml:space="preserve">. Essas estratégias podem ser divididas em dois tipos: </w:t>
      </w:r>
      <w:r w:rsidR="007E7402" w:rsidRPr="004F3007">
        <w:rPr>
          <w:rFonts w:ascii="Times New Roman" w:hAnsi="Times New Roman" w:cs="Times New Roman"/>
          <w:sz w:val="24"/>
          <w:szCs w:val="24"/>
          <w:rPrChange w:id="2556" w:author="matheus" w:date="2011-07-25T13:04:00Z">
            <w:rPr/>
          </w:rPrChange>
        </w:rPr>
        <w:t>a codificação convencional, baseada no método de Lipton</w:t>
      </w:r>
      <w:r w:rsidR="00DA00D1" w:rsidRPr="004F3007">
        <w:rPr>
          <w:rFonts w:ascii="Times New Roman" w:hAnsi="Times New Roman" w:cs="Times New Roman"/>
          <w:sz w:val="24"/>
          <w:szCs w:val="24"/>
          <w:rPrChange w:id="2557" w:author="matheus" w:date="2011-07-25T13:04:00Z">
            <w:rPr/>
          </w:rPrChange>
        </w:rPr>
        <w:t xml:space="preserve"> (</w:t>
      </w:r>
      <w:r w:rsidR="00107AF9" w:rsidRPr="004F3007">
        <w:rPr>
          <w:rFonts w:ascii="Times New Roman" w:hAnsi="Times New Roman" w:cs="Times New Roman"/>
          <w:sz w:val="24"/>
          <w:szCs w:val="24"/>
          <w:rPrChange w:id="2558" w:author="matheus" w:date="2011-07-25T13:04:00Z">
            <w:rPr>
              <w:rFonts w:ascii="Times New Roman" w:hAnsi="Times New Roman" w:cs="Times New Roman"/>
              <w:sz w:val="24"/>
              <w:szCs w:val="24"/>
            </w:rPr>
          </w:rPrChange>
        </w:rPr>
        <w:t>LIPTON</w:t>
      </w:r>
      <w:r w:rsidR="00DA00D1" w:rsidRPr="004F3007">
        <w:rPr>
          <w:rFonts w:ascii="Times New Roman" w:hAnsi="Times New Roman" w:cs="Times New Roman"/>
          <w:sz w:val="24"/>
          <w:szCs w:val="24"/>
          <w:rPrChange w:id="2559" w:author="matheus" w:date="2011-07-25T13:04:00Z">
            <w:rPr/>
          </w:rPrChange>
        </w:rPr>
        <w:t>, 1997)</w:t>
      </w:r>
      <w:r w:rsidR="007E7402" w:rsidRPr="004F3007">
        <w:rPr>
          <w:rFonts w:ascii="Times New Roman" w:hAnsi="Times New Roman" w:cs="Times New Roman"/>
          <w:sz w:val="24"/>
          <w:szCs w:val="24"/>
          <w:rPrChange w:id="2560" w:author="matheus" w:date="2011-07-25T13:04:00Z">
            <w:rPr/>
          </w:rPrChange>
        </w:rPr>
        <w:t xml:space="preserve">, e a codificação baseada em vídeo </w:t>
      </w:r>
      <w:r w:rsidR="00F101DD" w:rsidRPr="004F3007">
        <w:rPr>
          <w:rFonts w:ascii="Times New Roman" w:hAnsi="Times New Roman" w:cs="Times New Roman"/>
          <w:sz w:val="24"/>
          <w:szCs w:val="24"/>
          <w:rPrChange w:id="2561" w:author="matheus" w:date="2011-07-25T13:04:00Z">
            <w:rPr/>
          </w:rPrChange>
        </w:rPr>
        <w:t>e</w:t>
      </w:r>
      <w:r w:rsidR="007E7402" w:rsidRPr="004F3007">
        <w:rPr>
          <w:rFonts w:ascii="Times New Roman" w:hAnsi="Times New Roman" w:cs="Times New Roman"/>
          <w:sz w:val="24"/>
          <w:szCs w:val="24"/>
          <w:rPrChange w:id="2562" w:author="matheus" w:date="2011-07-25T13:04:00Z">
            <w:rPr/>
          </w:rPrChange>
        </w:rPr>
        <w:t xml:space="preserve"> profundidade</w:t>
      </w:r>
      <w:r w:rsidR="003103D5" w:rsidRPr="004F3007">
        <w:rPr>
          <w:rFonts w:ascii="Times New Roman" w:hAnsi="Times New Roman" w:cs="Times New Roman"/>
          <w:sz w:val="24"/>
          <w:szCs w:val="24"/>
          <w:rPrChange w:id="2563" w:author="matheus" w:date="2011-07-25T13:04:00Z">
            <w:rPr/>
          </w:rPrChange>
        </w:rPr>
        <w:t>, que explora características de profundidade do par estéreo para aumentar a taxa de compressão</w:t>
      </w:r>
      <w:r w:rsidR="007E7402" w:rsidRPr="004F3007">
        <w:rPr>
          <w:rFonts w:ascii="Times New Roman" w:hAnsi="Times New Roman" w:cs="Times New Roman"/>
          <w:sz w:val="24"/>
          <w:szCs w:val="24"/>
          <w:rPrChange w:id="2564" w:author="matheus" w:date="2011-07-25T13:04:00Z">
            <w:rPr/>
          </w:rPrChange>
        </w:rPr>
        <w:t>.</w:t>
      </w:r>
    </w:p>
    <w:p w:rsidR="003B0CDD" w:rsidRPr="002A3B9F" w:rsidDel="00E913B3" w:rsidRDefault="002A3B9F">
      <w:pPr>
        <w:pStyle w:val="PargrafodaLista"/>
        <w:spacing w:after="0" w:line="360" w:lineRule="auto"/>
        <w:ind w:left="0"/>
        <w:jc w:val="both"/>
        <w:rPr>
          <w:del w:id="2565" w:author="matheus" w:date="2011-07-25T14:15:00Z"/>
          <w:rFonts w:ascii="Arial" w:hAnsi="Arial" w:cs="Arial"/>
          <w:sz w:val="28"/>
          <w:szCs w:val="28"/>
          <w:rPrChange w:id="2566" w:author="matheus" w:date="2011-07-25T14:23:00Z">
            <w:rPr>
              <w:del w:id="2567" w:author="matheus" w:date="2011-07-25T14:15:00Z"/>
            </w:rPr>
          </w:rPrChange>
        </w:rPr>
        <w:pPrChange w:id="2568" w:author="matheus" w:date="2011-07-25T13:52:00Z">
          <w:pPr>
            <w:pStyle w:val="PargrafodaLista"/>
            <w:spacing w:line="360" w:lineRule="auto"/>
            <w:ind w:left="792" w:firstLine="432"/>
            <w:jc w:val="both"/>
          </w:pPr>
        </w:pPrChange>
      </w:pPr>
      <w:ins w:id="2569" w:author="matheus" w:date="2011-07-25T14:23:00Z">
        <w:r>
          <w:rPr>
            <w:rFonts w:ascii="Arial" w:hAnsi="Arial" w:cs="Arial"/>
            <w:b/>
            <w:sz w:val="28"/>
            <w:szCs w:val="28"/>
          </w:rPr>
          <w:t xml:space="preserve"> </w:t>
        </w:r>
      </w:ins>
      <w:bookmarkStart w:id="2570" w:name="_Toc299441137"/>
      <w:bookmarkEnd w:id="2570"/>
    </w:p>
    <w:p w:rsidR="00234D31" w:rsidRPr="002A3B9F" w:rsidRDefault="00234D31">
      <w:pPr>
        <w:pStyle w:val="Ttulo3"/>
        <w:numPr>
          <w:ilvl w:val="2"/>
          <w:numId w:val="6"/>
        </w:numPr>
        <w:spacing w:before="851" w:after="567" w:line="240" w:lineRule="auto"/>
        <w:ind w:left="0" w:firstLine="0"/>
        <w:rPr>
          <w:ins w:id="2571" w:author="matheus" w:date="2011-07-25T13:52:00Z"/>
          <w:rFonts w:ascii="Arial" w:hAnsi="Arial" w:cs="Arial"/>
          <w:b w:val="0"/>
          <w:color w:val="auto"/>
          <w:sz w:val="28"/>
          <w:szCs w:val="28"/>
          <w:rPrChange w:id="2572" w:author="matheus" w:date="2011-07-25T14:23:00Z">
            <w:rPr>
              <w:ins w:id="2573" w:author="matheus" w:date="2011-07-25T13:52:00Z"/>
              <w:rFonts w:ascii="Times New Roman" w:hAnsi="Times New Roman" w:cs="Times New Roman"/>
              <w:color w:val="auto"/>
              <w:sz w:val="28"/>
              <w:szCs w:val="28"/>
            </w:rPr>
          </w:rPrChange>
        </w:rPr>
        <w:pPrChange w:id="2574" w:author="matheus" w:date="2011-07-25T14:14:00Z">
          <w:pPr>
            <w:pStyle w:val="Ttulo3"/>
            <w:numPr>
              <w:ilvl w:val="2"/>
              <w:numId w:val="3"/>
            </w:numPr>
            <w:ind w:left="1224" w:hanging="504"/>
          </w:pPr>
        </w:pPrChange>
      </w:pPr>
      <w:bookmarkStart w:id="2575" w:name="_Toc299441138"/>
      <w:r w:rsidRPr="002A3B9F">
        <w:rPr>
          <w:rFonts w:ascii="Arial" w:hAnsi="Arial" w:cs="Arial"/>
          <w:b w:val="0"/>
          <w:color w:val="auto"/>
          <w:sz w:val="28"/>
          <w:szCs w:val="28"/>
          <w:rPrChange w:id="2576" w:author="matheus" w:date="2011-07-25T14:23:00Z">
            <w:rPr/>
          </w:rPrChange>
        </w:rPr>
        <w:t xml:space="preserve">Codificação </w:t>
      </w:r>
      <w:r w:rsidR="0022553E" w:rsidRPr="002A3B9F">
        <w:rPr>
          <w:rFonts w:ascii="Arial" w:hAnsi="Arial" w:cs="Arial"/>
          <w:b w:val="0"/>
          <w:color w:val="auto"/>
          <w:sz w:val="28"/>
          <w:szCs w:val="28"/>
          <w:rPrChange w:id="2577" w:author="matheus" w:date="2011-07-25T14:23:00Z">
            <w:rPr/>
          </w:rPrChange>
        </w:rPr>
        <w:t>c</w:t>
      </w:r>
      <w:r w:rsidRPr="002A3B9F">
        <w:rPr>
          <w:rFonts w:ascii="Arial" w:hAnsi="Arial" w:cs="Arial"/>
          <w:b w:val="0"/>
          <w:color w:val="auto"/>
          <w:sz w:val="28"/>
          <w:szCs w:val="28"/>
          <w:rPrChange w:id="2578" w:author="matheus" w:date="2011-07-25T14:23:00Z">
            <w:rPr/>
          </w:rPrChange>
        </w:rPr>
        <w:t>onvencional</w:t>
      </w:r>
      <w:bookmarkEnd w:id="2575"/>
    </w:p>
    <w:p w:rsidR="003B0CDD" w:rsidRPr="000C196A" w:rsidDel="00E913B3" w:rsidRDefault="003B0CDD">
      <w:pPr>
        <w:spacing w:after="0" w:line="360" w:lineRule="auto"/>
        <w:rPr>
          <w:del w:id="2579" w:author="matheus" w:date="2011-07-25T14:15:00Z"/>
        </w:rPr>
        <w:pPrChange w:id="2580" w:author="matheus" w:date="2011-07-25T13:52:00Z">
          <w:pPr>
            <w:pStyle w:val="Ttulo3"/>
            <w:numPr>
              <w:ilvl w:val="2"/>
              <w:numId w:val="3"/>
            </w:numPr>
            <w:ind w:left="1224" w:hanging="504"/>
          </w:pPr>
        </w:pPrChange>
      </w:pPr>
    </w:p>
    <w:p w:rsidR="004D6457" w:rsidRPr="004F3007" w:rsidRDefault="004D6457">
      <w:pPr>
        <w:pStyle w:val="PargrafodaLista"/>
        <w:spacing w:after="0" w:line="360" w:lineRule="auto"/>
        <w:ind w:left="0" w:firstLine="567"/>
        <w:jc w:val="both"/>
        <w:rPr>
          <w:rFonts w:ascii="Times New Roman" w:hAnsi="Times New Roman" w:cs="Times New Roman"/>
          <w:sz w:val="24"/>
          <w:szCs w:val="24"/>
          <w:rPrChange w:id="2581" w:author="matheus" w:date="2011-07-25T13:04:00Z">
            <w:rPr/>
          </w:rPrChange>
        </w:rPr>
        <w:pPrChange w:id="258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583" w:author="matheus" w:date="2011-07-25T13:04:00Z">
            <w:rPr/>
          </w:rPrChange>
        </w:rPr>
        <w:t>Em seu trabalho, Lipton (1997) criou dois formatos para vídeos estereoscópicos</w:t>
      </w:r>
      <w:r w:rsidR="006E554C" w:rsidRPr="004F3007">
        <w:rPr>
          <w:rFonts w:ascii="Times New Roman" w:hAnsi="Times New Roman" w:cs="Times New Roman"/>
          <w:sz w:val="24"/>
          <w:szCs w:val="24"/>
          <w:rPrChange w:id="2584" w:author="matheus" w:date="2011-07-25T13:04:00Z">
            <w:rPr/>
          </w:rPrChange>
        </w:rPr>
        <w:t xml:space="preserve"> </w:t>
      </w:r>
      <w:r w:rsidR="0027557B" w:rsidRPr="004F3007">
        <w:rPr>
          <w:rFonts w:ascii="Times New Roman" w:hAnsi="Times New Roman" w:cs="Times New Roman"/>
          <w:sz w:val="24"/>
          <w:szCs w:val="24"/>
          <w:rPrChange w:id="2585" w:author="matheus" w:date="2011-07-25T13:04:00Z">
            <w:rPr/>
          </w:rPrChange>
        </w:rPr>
        <w:t>em uso</w:t>
      </w:r>
      <w:r w:rsidR="006E554C" w:rsidRPr="004F3007">
        <w:rPr>
          <w:rFonts w:ascii="Times New Roman" w:hAnsi="Times New Roman" w:cs="Times New Roman"/>
          <w:sz w:val="24"/>
          <w:szCs w:val="24"/>
          <w:rPrChange w:id="2586" w:author="matheus" w:date="2011-07-25T13:04:00Z">
            <w:rPr/>
          </w:rPrChange>
        </w:rPr>
        <w:t xml:space="preserve"> até hoje, os quais foram feitos</w:t>
      </w:r>
      <w:r w:rsidRPr="004F3007">
        <w:rPr>
          <w:rFonts w:ascii="Times New Roman" w:hAnsi="Times New Roman" w:cs="Times New Roman"/>
          <w:sz w:val="24"/>
          <w:szCs w:val="24"/>
          <w:rPrChange w:id="2587" w:author="matheus" w:date="2011-07-25T13:04:00Z">
            <w:rPr/>
          </w:rPrChange>
        </w:rPr>
        <w:t xml:space="preserve"> de modo que pudessem ser utilizados com pouca ou nenhuma alteração na infraestrutura de </w:t>
      </w:r>
      <w:r w:rsidR="00546533" w:rsidRPr="004F3007">
        <w:rPr>
          <w:rFonts w:ascii="Times New Roman" w:hAnsi="Times New Roman" w:cs="Times New Roman"/>
          <w:sz w:val="24"/>
          <w:szCs w:val="24"/>
          <w:rPrChange w:id="2588" w:author="matheus" w:date="2011-07-25T13:04:00Z">
            <w:rPr/>
          </w:rPrChange>
        </w:rPr>
        <w:t>hardware disponível para visualização.</w:t>
      </w:r>
      <w:r w:rsidR="008327A9" w:rsidRPr="004F3007">
        <w:rPr>
          <w:rFonts w:ascii="Times New Roman" w:hAnsi="Times New Roman" w:cs="Times New Roman"/>
          <w:sz w:val="24"/>
          <w:szCs w:val="24"/>
          <w:rPrChange w:id="2589" w:author="matheus" w:date="2011-07-25T13:04:00Z">
            <w:rPr/>
          </w:rPrChange>
        </w:rPr>
        <w:t xml:space="preserve"> Nestes formatos o par estéreo</w:t>
      </w:r>
      <w:r w:rsidR="009E0279" w:rsidRPr="004F3007">
        <w:rPr>
          <w:rFonts w:ascii="Times New Roman" w:hAnsi="Times New Roman" w:cs="Times New Roman"/>
          <w:sz w:val="24"/>
          <w:szCs w:val="24"/>
          <w:rPrChange w:id="2590" w:author="matheus" w:date="2011-07-25T13:04:00Z">
            <w:rPr/>
          </w:rPrChange>
        </w:rPr>
        <w:t xml:space="preserve"> é armazenado</w:t>
      </w:r>
      <w:r w:rsidR="0027557B" w:rsidRPr="004F3007">
        <w:rPr>
          <w:rFonts w:ascii="Times New Roman" w:hAnsi="Times New Roman" w:cs="Times New Roman"/>
          <w:sz w:val="24"/>
          <w:szCs w:val="24"/>
          <w:rPrChange w:id="2591" w:author="matheus" w:date="2011-07-25T13:04:00Z">
            <w:rPr/>
          </w:rPrChange>
        </w:rPr>
        <w:t xml:space="preserve"> (em um container AVI, por exemplo)</w:t>
      </w:r>
      <w:r w:rsidR="008327A9" w:rsidRPr="004F3007">
        <w:rPr>
          <w:rFonts w:ascii="Times New Roman" w:hAnsi="Times New Roman" w:cs="Times New Roman"/>
          <w:sz w:val="24"/>
          <w:szCs w:val="24"/>
          <w:rPrChange w:id="2592" w:author="matheus" w:date="2011-07-25T13:04:00Z">
            <w:rPr/>
          </w:rPrChange>
        </w:rPr>
        <w:t xml:space="preserve">, sendo que cada quadro </w:t>
      </w:r>
      <w:r w:rsidR="000C26EC" w:rsidRPr="004F3007">
        <w:rPr>
          <w:rFonts w:ascii="Times New Roman" w:hAnsi="Times New Roman" w:cs="Times New Roman"/>
          <w:sz w:val="24"/>
          <w:szCs w:val="24"/>
          <w:rPrChange w:id="2593" w:author="matheus" w:date="2011-07-25T13:04:00Z">
            <w:rPr/>
          </w:rPrChange>
        </w:rPr>
        <w:t xml:space="preserve">contém </w:t>
      </w:r>
      <w:r w:rsidR="00F117CD" w:rsidRPr="004F3007">
        <w:rPr>
          <w:rFonts w:ascii="Times New Roman" w:hAnsi="Times New Roman" w:cs="Times New Roman"/>
          <w:sz w:val="24"/>
          <w:szCs w:val="24"/>
          <w:rPrChange w:id="2594" w:author="matheus" w:date="2011-07-25T13:04:00Z">
            <w:rPr/>
          </w:rPrChange>
        </w:rPr>
        <w:t>tanto o quadro</w:t>
      </w:r>
      <w:r w:rsidR="008327A9" w:rsidRPr="004F3007">
        <w:rPr>
          <w:rFonts w:ascii="Times New Roman" w:hAnsi="Times New Roman" w:cs="Times New Roman"/>
          <w:sz w:val="24"/>
          <w:szCs w:val="24"/>
          <w:rPrChange w:id="2595" w:author="matheus" w:date="2011-07-25T13:04:00Z">
            <w:rPr/>
          </w:rPrChange>
        </w:rPr>
        <w:t xml:space="preserve"> do vídeo esquerdo </w:t>
      </w:r>
      <w:r w:rsidR="00F117CD" w:rsidRPr="004F3007">
        <w:rPr>
          <w:rFonts w:ascii="Times New Roman" w:hAnsi="Times New Roman" w:cs="Times New Roman"/>
          <w:sz w:val="24"/>
          <w:szCs w:val="24"/>
          <w:rPrChange w:id="2596" w:author="matheus" w:date="2011-07-25T13:04:00Z">
            <w:rPr/>
          </w:rPrChange>
        </w:rPr>
        <w:t xml:space="preserve">quanto o do </w:t>
      </w:r>
      <w:r w:rsidR="008327A9" w:rsidRPr="004F3007">
        <w:rPr>
          <w:rFonts w:ascii="Times New Roman" w:hAnsi="Times New Roman" w:cs="Times New Roman"/>
          <w:sz w:val="24"/>
          <w:szCs w:val="24"/>
          <w:rPrChange w:id="2597" w:author="matheus" w:date="2011-07-25T13:04:00Z">
            <w:rPr/>
          </w:rPrChange>
        </w:rPr>
        <w:t>direito</w:t>
      </w:r>
      <w:r w:rsidR="009E0279" w:rsidRPr="004F3007">
        <w:rPr>
          <w:rFonts w:ascii="Times New Roman" w:hAnsi="Times New Roman" w:cs="Times New Roman"/>
          <w:sz w:val="24"/>
          <w:szCs w:val="24"/>
          <w:rPrChange w:id="2598" w:author="matheus" w:date="2011-07-25T13:04:00Z">
            <w:rPr/>
          </w:rPrChange>
        </w:rPr>
        <w:t>, sendo</w:t>
      </w:r>
      <w:r w:rsidR="008327A9" w:rsidRPr="004F3007">
        <w:rPr>
          <w:rFonts w:ascii="Times New Roman" w:hAnsi="Times New Roman" w:cs="Times New Roman"/>
          <w:sz w:val="24"/>
          <w:szCs w:val="24"/>
          <w:rPrChange w:id="2599" w:author="matheus" w:date="2011-07-25T13:04:00Z">
            <w:rPr/>
          </w:rPrChange>
        </w:rPr>
        <w:t xml:space="preserve"> posicionados sobrepostos (formato acima-abaixo) ou lado a lado (formato lado-a-lado)</w:t>
      </w:r>
      <w:r w:rsidR="007405C0" w:rsidRPr="004F3007">
        <w:rPr>
          <w:rFonts w:ascii="Times New Roman" w:hAnsi="Times New Roman" w:cs="Times New Roman"/>
          <w:sz w:val="24"/>
          <w:szCs w:val="24"/>
          <w:rPrChange w:id="2600" w:author="matheus" w:date="2011-07-25T13:04:00Z">
            <w:rPr/>
          </w:rPrChange>
        </w:rPr>
        <w:t>, dependendo do sistema em que serão reproduzidos.</w:t>
      </w:r>
      <w:r w:rsidR="0027557B" w:rsidRPr="004F3007">
        <w:rPr>
          <w:rFonts w:ascii="Times New Roman" w:hAnsi="Times New Roman" w:cs="Times New Roman"/>
          <w:sz w:val="24"/>
          <w:szCs w:val="24"/>
          <w:rPrChange w:id="2601" w:author="matheus" w:date="2011-07-25T13:04:00Z">
            <w:rPr/>
          </w:rPrChange>
        </w:rPr>
        <w:t xml:space="preserve"> Dessa forma, cada vídeo pode então ser codificado utilizando as técnicas já conhecidas.</w:t>
      </w:r>
    </w:p>
    <w:p w:rsidR="0027557B" w:rsidRPr="004F3007" w:rsidRDefault="0027557B">
      <w:pPr>
        <w:pStyle w:val="PargrafodaLista"/>
        <w:spacing w:after="0" w:line="360" w:lineRule="auto"/>
        <w:ind w:left="0" w:firstLine="567"/>
        <w:jc w:val="both"/>
        <w:rPr>
          <w:rFonts w:ascii="Times New Roman" w:hAnsi="Times New Roman" w:cs="Times New Roman"/>
          <w:sz w:val="24"/>
          <w:szCs w:val="24"/>
          <w:rPrChange w:id="2602" w:author="matheus" w:date="2011-07-25T13:04:00Z">
            <w:rPr/>
          </w:rPrChange>
        </w:rPr>
        <w:pPrChange w:id="2603"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604" w:author="matheus" w:date="2011-07-25T13:04:00Z">
            <w:rPr/>
          </w:rPrChange>
        </w:rPr>
        <w:t xml:space="preserve">Quando apenas dois sinais de vídeo são armazenados, isto é, o par estéreo, o formato do vídeo pode também ser classificado como CSV – </w:t>
      </w:r>
      <w:r w:rsidRPr="004F3007">
        <w:rPr>
          <w:rFonts w:ascii="Times New Roman" w:hAnsi="Times New Roman" w:cs="Times New Roman"/>
          <w:i/>
          <w:sz w:val="24"/>
          <w:szCs w:val="24"/>
          <w:rPrChange w:id="2605" w:author="matheus" w:date="2011-07-25T13:04:00Z">
            <w:rPr>
              <w:i/>
            </w:rPr>
          </w:rPrChange>
        </w:rPr>
        <w:t>Conventional Stereo Video</w:t>
      </w:r>
      <w:r w:rsidRPr="004F3007">
        <w:rPr>
          <w:rFonts w:ascii="Times New Roman" w:hAnsi="Times New Roman" w:cs="Times New Roman"/>
          <w:sz w:val="24"/>
          <w:szCs w:val="24"/>
          <w:rPrChange w:id="2606" w:author="matheus" w:date="2011-07-25T13:04:00Z">
            <w:rPr/>
          </w:rPrChange>
        </w:rPr>
        <w:t xml:space="preserve"> (</w:t>
      </w:r>
      <w:r w:rsidR="00107AF9" w:rsidRPr="004F3007">
        <w:rPr>
          <w:rFonts w:ascii="Times New Roman" w:hAnsi="Times New Roman" w:cs="Times New Roman"/>
          <w:sz w:val="24"/>
          <w:szCs w:val="24"/>
          <w:rPrChange w:id="2607" w:author="matheus" w:date="2011-07-25T13:04:00Z">
            <w:rPr>
              <w:rFonts w:ascii="Times New Roman" w:hAnsi="Times New Roman" w:cs="Times New Roman"/>
              <w:sz w:val="24"/>
              <w:szCs w:val="24"/>
            </w:rPr>
          </w:rPrChange>
        </w:rPr>
        <w:t>SMOLIC</w:t>
      </w:r>
      <w:r w:rsidRPr="004F3007">
        <w:rPr>
          <w:rFonts w:ascii="Times New Roman" w:hAnsi="Times New Roman" w:cs="Times New Roman"/>
          <w:sz w:val="24"/>
          <w:szCs w:val="24"/>
          <w:rPrChange w:id="2608" w:author="matheus" w:date="2011-07-25T13:04:00Z">
            <w:rPr/>
          </w:rPrChange>
        </w:rPr>
        <w:t xml:space="preserve"> et al., 2009).</w:t>
      </w:r>
      <w:r w:rsidR="00DA49A2" w:rsidRPr="004F3007">
        <w:rPr>
          <w:rFonts w:ascii="Times New Roman" w:hAnsi="Times New Roman" w:cs="Times New Roman"/>
          <w:sz w:val="24"/>
          <w:szCs w:val="24"/>
          <w:rPrChange w:id="2609" w:author="matheus" w:date="2011-07-25T13:04:00Z">
            <w:rPr/>
          </w:rPrChange>
        </w:rPr>
        <w:t xml:space="preserve"> Entretanto, novas tecnologias de telas e monitores são capazes de gerar mais de uma visão ao espectador, dependendo da posição em que ele se encontra em relação à tela.</w:t>
      </w:r>
      <w:r w:rsidR="00E479E6" w:rsidRPr="004F3007">
        <w:rPr>
          <w:rFonts w:ascii="Times New Roman" w:hAnsi="Times New Roman" w:cs="Times New Roman"/>
          <w:sz w:val="24"/>
          <w:szCs w:val="24"/>
          <w:rPrChange w:id="2610" w:author="matheus" w:date="2011-07-25T13:04:00Z">
            <w:rPr/>
          </w:rPrChange>
        </w:rPr>
        <w:t xml:space="preserve"> Para </w:t>
      </w:r>
      <w:r w:rsidR="00E479E6" w:rsidRPr="004F3007">
        <w:rPr>
          <w:rFonts w:ascii="Times New Roman" w:hAnsi="Times New Roman" w:cs="Times New Roman"/>
          <w:sz w:val="24"/>
          <w:szCs w:val="24"/>
          <w:rPrChange w:id="2611" w:author="matheus" w:date="2011-07-25T13:04:00Z">
            <w:rPr/>
          </w:rPrChange>
        </w:rPr>
        <w:lastRenderedPageBreak/>
        <w:t>cada visão, é necessário um par estéreo diferente, os quais podem ser armazenados tanto como lado-a-lado quanto acima-abaixo.</w:t>
      </w:r>
      <w:r w:rsidR="00111D4E" w:rsidRPr="004F3007">
        <w:rPr>
          <w:rFonts w:ascii="Times New Roman" w:hAnsi="Times New Roman" w:cs="Times New Roman"/>
          <w:sz w:val="24"/>
          <w:szCs w:val="24"/>
          <w:rPrChange w:id="2612" w:author="matheus" w:date="2011-07-25T13:04:00Z">
            <w:rPr/>
          </w:rPrChange>
        </w:rPr>
        <w:t xml:space="preserve"> Neste caso, o formato é chamado de MVC (</w:t>
      </w:r>
      <w:r w:rsidR="00111D4E" w:rsidRPr="004F3007">
        <w:rPr>
          <w:rFonts w:ascii="Times New Roman" w:hAnsi="Times New Roman" w:cs="Times New Roman"/>
          <w:i/>
          <w:sz w:val="24"/>
          <w:szCs w:val="24"/>
          <w:rPrChange w:id="2613" w:author="matheus" w:date="2011-07-25T13:04:00Z">
            <w:rPr>
              <w:i/>
            </w:rPr>
          </w:rPrChange>
        </w:rPr>
        <w:t>Multiview Video Coding</w:t>
      </w:r>
      <w:r w:rsidR="00111D4E" w:rsidRPr="004F3007">
        <w:rPr>
          <w:rFonts w:ascii="Times New Roman" w:hAnsi="Times New Roman" w:cs="Times New Roman"/>
          <w:sz w:val="24"/>
          <w:szCs w:val="24"/>
          <w:rPrChange w:id="2614" w:author="matheus" w:date="2011-07-25T13:04:00Z">
            <w:rPr/>
          </w:rPrChange>
        </w:rPr>
        <w:t xml:space="preserve">) e </w:t>
      </w:r>
      <w:r w:rsidR="00135977" w:rsidRPr="004F3007">
        <w:rPr>
          <w:rFonts w:ascii="Times New Roman" w:hAnsi="Times New Roman" w:cs="Times New Roman"/>
          <w:sz w:val="24"/>
          <w:szCs w:val="24"/>
          <w:rPrChange w:id="2615" w:author="matheus" w:date="2011-07-25T13:04:00Z">
            <w:rPr/>
          </w:rPrChange>
        </w:rPr>
        <w:t xml:space="preserve">já </w:t>
      </w:r>
      <w:r w:rsidR="00111D4E" w:rsidRPr="004F3007">
        <w:rPr>
          <w:rFonts w:ascii="Times New Roman" w:hAnsi="Times New Roman" w:cs="Times New Roman"/>
          <w:sz w:val="24"/>
          <w:szCs w:val="24"/>
          <w:rPrChange w:id="2616" w:author="matheus" w:date="2011-07-25T13:04:00Z">
            <w:rPr/>
          </w:rPrChange>
        </w:rPr>
        <w:t xml:space="preserve">possui seu padrão pelo grupo MPEG – MPEG-2 </w:t>
      </w:r>
      <w:r w:rsidR="00111D4E" w:rsidRPr="004F3007">
        <w:rPr>
          <w:rFonts w:ascii="Times New Roman" w:hAnsi="Times New Roman" w:cs="Times New Roman"/>
          <w:i/>
          <w:sz w:val="24"/>
          <w:szCs w:val="24"/>
          <w:rPrChange w:id="2617" w:author="matheus" w:date="2011-07-25T13:04:00Z">
            <w:rPr>
              <w:i/>
            </w:rPr>
          </w:rPrChange>
        </w:rPr>
        <w:t>Multiview Profile</w:t>
      </w:r>
      <w:r w:rsidR="00111D4E" w:rsidRPr="004F3007">
        <w:rPr>
          <w:rFonts w:ascii="Times New Roman" w:hAnsi="Times New Roman" w:cs="Times New Roman"/>
          <w:sz w:val="24"/>
          <w:szCs w:val="24"/>
          <w:rPrChange w:id="2618" w:author="matheus" w:date="2011-07-25T13:04:00Z">
            <w:rPr/>
          </w:rPrChange>
        </w:rPr>
        <w:t xml:space="preserve"> </w:t>
      </w:r>
      <w:r w:rsidR="00C30B1E" w:rsidRPr="004F3007">
        <w:rPr>
          <w:rFonts w:ascii="Times New Roman" w:hAnsi="Times New Roman" w:cs="Times New Roman"/>
          <w:sz w:val="24"/>
          <w:szCs w:val="24"/>
          <w:rPrChange w:id="2619" w:author="matheus" w:date="2011-07-25T13:04:00Z">
            <w:rPr/>
          </w:rPrChange>
        </w:rPr>
        <w:t>e também para o H.264</w:t>
      </w:r>
      <w:r w:rsidR="00F101DD" w:rsidRPr="004F3007">
        <w:rPr>
          <w:rFonts w:ascii="Times New Roman" w:hAnsi="Times New Roman" w:cs="Times New Roman"/>
          <w:sz w:val="24"/>
          <w:szCs w:val="24"/>
          <w:rPrChange w:id="2620" w:author="matheus" w:date="2011-07-25T13:04:00Z">
            <w:rPr/>
          </w:rPrChange>
        </w:rPr>
        <w:t>/AVC</w:t>
      </w:r>
      <w:r w:rsidR="00C30B1E" w:rsidRPr="004F3007">
        <w:rPr>
          <w:rFonts w:ascii="Times New Roman" w:hAnsi="Times New Roman" w:cs="Times New Roman"/>
          <w:sz w:val="24"/>
          <w:szCs w:val="24"/>
          <w:rPrChange w:id="2621" w:author="matheus" w:date="2011-07-25T13:04:00Z">
            <w:rPr/>
          </w:rPrChange>
        </w:rPr>
        <w:t xml:space="preserve"> </w:t>
      </w:r>
      <w:r w:rsidR="00111D4E" w:rsidRPr="004F3007">
        <w:rPr>
          <w:rFonts w:ascii="Times New Roman" w:hAnsi="Times New Roman" w:cs="Times New Roman"/>
          <w:sz w:val="24"/>
          <w:szCs w:val="24"/>
          <w:rPrChange w:id="2622" w:author="matheus" w:date="2011-07-25T13:04:00Z">
            <w:rPr/>
          </w:rPrChange>
        </w:rPr>
        <w:t>(</w:t>
      </w:r>
      <w:r w:rsidR="00107AF9" w:rsidRPr="004F3007">
        <w:rPr>
          <w:rFonts w:ascii="Times New Roman" w:hAnsi="Times New Roman" w:cs="Times New Roman"/>
          <w:sz w:val="24"/>
          <w:szCs w:val="24"/>
          <w:rPrChange w:id="2623" w:author="matheus" w:date="2011-07-25T13:04:00Z">
            <w:rPr>
              <w:rFonts w:ascii="Times New Roman" w:hAnsi="Times New Roman" w:cs="Times New Roman"/>
              <w:sz w:val="24"/>
              <w:szCs w:val="24"/>
            </w:rPr>
          </w:rPrChange>
        </w:rPr>
        <w:t>SMOLIC</w:t>
      </w:r>
      <w:r w:rsidR="00111D4E" w:rsidRPr="004F3007">
        <w:rPr>
          <w:rFonts w:ascii="Times New Roman" w:hAnsi="Times New Roman" w:cs="Times New Roman"/>
          <w:sz w:val="24"/>
          <w:szCs w:val="24"/>
          <w:rPrChange w:id="2624" w:author="matheus" w:date="2011-07-25T13:04:00Z">
            <w:rPr/>
          </w:rPrChange>
        </w:rPr>
        <w:t xml:space="preserve"> et al., 2009).</w:t>
      </w:r>
    </w:p>
    <w:p w:rsidR="00512DFE" w:rsidDel="000C196A" w:rsidRDefault="00135977">
      <w:pPr>
        <w:pStyle w:val="PargrafodaLista"/>
        <w:spacing w:after="0" w:line="360" w:lineRule="auto"/>
        <w:ind w:left="0" w:firstLine="567"/>
        <w:jc w:val="both"/>
        <w:rPr>
          <w:ins w:id="2625" w:author="matheus" w:date="2011-07-25T13:52:00Z"/>
          <w:del w:id="2626" w:author="Matheus Zingarelli" w:date="2011-07-26T10:58:00Z"/>
          <w:rFonts w:ascii="Times New Roman" w:hAnsi="Times New Roman" w:cs="Times New Roman"/>
          <w:sz w:val="24"/>
          <w:szCs w:val="24"/>
        </w:rPr>
        <w:pPrChange w:id="2627"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628" w:author="matheus" w:date="2011-07-25T13:04:00Z">
            <w:rPr/>
          </w:rPrChange>
        </w:rPr>
        <w:t xml:space="preserve">O problema claro desse tipo de codificação é o tamanho final do arquivo, já que é necessário armazenar ao menos dois sinais de vídeo, o que </w:t>
      </w:r>
      <w:r w:rsidR="000E2E66" w:rsidRPr="004F3007">
        <w:rPr>
          <w:rFonts w:ascii="Times New Roman" w:hAnsi="Times New Roman" w:cs="Times New Roman"/>
          <w:sz w:val="24"/>
          <w:szCs w:val="24"/>
          <w:rPrChange w:id="2629" w:author="matheus" w:date="2011-07-25T13:04:00Z">
            <w:rPr/>
          </w:rPrChange>
        </w:rPr>
        <w:t>torna a taxa de</w:t>
      </w:r>
      <w:r w:rsidRPr="004F3007">
        <w:rPr>
          <w:rFonts w:ascii="Times New Roman" w:hAnsi="Times New Roman" w:cs="Times New Roman"/>
          <w:sz w:val="24"/>
          <w:szCs w:val="24"/>
          <w:rPrChange w:id="2630" w:author="matheus" w:date="2011-07-25T13:04:00Z">
            <w:rPr/>
          </w:rPrChange>
        </w:rPr>
        <w:t xml:space="preserve"> compressão</w:t>
      </w:r>
      <w:r w:rsidR="000E2E66" w:rsidRPr="004F3007">
        <w:rPr>
          <w:rFonts w:ascii="Times New Roman" w:hAnsi="Times New Roman" w:cs="Times New Roman"/>
          <w:sz w:val="24"/>
          <w:szCs w:val="24"/>
          <w:rPrChange w:id="2631" w:author="matheus" w:date="2011-07-25T13:04:00Z">
            <w:rPr/>
          </w:rPrChange>
        </w:rPr>
        <w:t xml:space="preserve"> obtida limitada.</w:t>
      </w:r>
    </w:p>
    <w:p w:rsidR="003B0CDD" w:rsidDel="000C196A" w:rsidRDefault="003B0CDD" w:rsidP="000C196A">
      <w:pPr>
        <w:pStyle w:val="PargrafodaLista"/>
        <w:spacing w:after="0" w:line="360" w:lineRule="auto"/>
        <w:ind w:left="0" w:firstLine="567"/>
        <w:jc w:val="both"/>
        <w:rPr>
          <w:ins w:id="2632" w:author="matheus" w:date="2011-07-25T13:52:00Z"/>
          <w:del w:id="2633" w:author="Matheus Zingarelli" w:date="2011-07-26T10:58:00Z"/>
          <w:rFonts w:ascii="Times New Roman" w:hAnsi="Times New Roman" w:cs="Times New Roman"/>
          <w:sz w:val="24"/>
          <w:szCs w:val="24"/>
        </w:rPr>
        <w:pPrChange w:id="2634" w:author="Matheus Zingarelli" w:date="2011-07-26T10:58:00Z">
          <w:pPr>
            <w:pStyle w:val="PargrafodaLista"/>
            <w:spacing w:line="360" w:lineRule="auto"/>
            <w:ind w:left="1224" w:firstLine="192"/>
            <w:jc w:val="both"/>
          </w:pPr>
        </w:pPrChange>
      </w:pPr>
    </w:p>
    <w:p w:rsidR="003B0CDD" w:rsidRPr="004F3007" w:rsidRDefault="003B0CDD">
      <w:pPr>
        <w:pStyle w:val="PargrafodaLista"/>
        <w:spacing w:after="0" w:line="360" w:lineRule="auto"/>
        <w:ind w:left="0"/>
        <w:jc w:val="both"/>
        <w:rPr>
          <w:rFonts w:ascii="Times New Roman" w:hAnsi="Times New Roman" w:cs="Times New Roman"/>
          <w:sz w:val="24"/>
          <w:szCs w:val="24"/>
          <w:rPrChange w:id="2635" w:author="matheus" w:date="2011-07-25T13:04:00Z">
            <w:rPr/>
          </w:rPrChange>
        </w:rPr>
        <w:pPrChange w:id="2636" w:author="matheus" w:date="2011-07-25T13:52:00Z">
          <w:pPr>
            <w:pStyle w:val="PargrafodaLista"/>
            <w:spacing w:line="360" w:lineRule="auto"/>
            <w:ind w:left="1224" w:firstLine="192"/>
            <w:jc w:val="both"/>
          </w:pPr>
        </w:pPrChange>
      </w:pPr>
    </w:p>
    <w:p w:rsidR="00234D31" w:rsidRPr="002A3B9F" w:rsidRDefault="002A3B9F">
      <w:pPr>
        <w:pStyle w:val="Ttulo3"/>
        <w:numPr>
          <w:ilvl w:val="2"/>
          <w:numId w:val="6"/>
        </w:numPr>
        <w:spacing w:before="851" w:after="567" w:line="240" w:lineRule="auto"/>
        <w:ind w:left="0" w:firstLine="0"/>
        <w:rPr>
          <w:ins w:id="2637" w:author="matheus" w:date="2011-07-25T13:52:00Z"/>
          <w:rFonts w:ascii="Arial" w:hAnsi="Arial" w:cs="Arial"/>
          <w:b w:val="0"/>
          <w:color w:val="auto"/>
          <w:sz w:val="28"/>
          <w:szCs w:val="28"/>
          <w:rPrChange w:id="2638" w:author="matheus" w:date="2011-07-25T14:23:00Z">
            <w:rPr>
              <w:ins w:id="2639" w:author="matheus" w:date="2011-07-25T13:52:00Z"/>
              <w:rFonts w:ascii="Times New Roman" w:hAnsi="Times New Roman" w:cs="Times New Roman"/>
              <w:color w:val="auto"/>
              <w:sz w:val="28"/>
              <w:szCs w:val="28"/>
            </w:rPr>
          </w:rPrChange>
        </w:rPr>
        <w:pPrChange w:id="2640" w:author="matheus" w:date="2011-07-25T14:14:00Z">
          <w:pPr>
            <w:pStyle w:val="Ttulo3"/>
            <w:numPr>
              <w:ilvl w:val="2"/>
              <w:numId w:val="3"/>
            </w:numPr>
            <w:ind w:left="1224" w:hanging="504"/>
          </w:pPr>
        </w:pPrChange>
      </w:pPr>
      <w:ins w:id="2641" w:author="matheus" w:date="2011-07-25T14:24:00Z">
        <w:r>
          <w:rPr>
            <w:rFonts w:ascii="Arial" w:hAnsi="Arial" w:cs="Arial"/>
            <w:b w:val="0"/>
            <w:color w:val="auto"/>
            <w:sz w:val="28"/>
            <w:szCs w:val="28"/>
          </w:rPr>
          <w:t xml:space="preserve"> </w:t>
        </w:r>
      </w:ins>
      <w:bookmarkStart w:id="2642" w:name="_Toc299441139"/>
      <w:r w:rsidR="00234D31" w:rsidRPr="002A3B9F">
        <w:rPr>
          <w:rFonts w:ascii="Arial" w:hAnsi="Arial" w:cs="Arial"/>
          <w:b w:val="0"/>
          <w:color w:val="auto"/>
          <w:sz w:val="28"/>
          <w:szCs w:val="28"/>
          <w:rPrChange w:id="2643" w:author="matheus" w:date="2011-07-25T14:23:00Z">
            <w:rPr/>
          </w:rPrChange>
        </w:rPr>
        <w:t xml:space="preserve">Codificação </w:t>
      </w:r>
      <w:r w:rsidR="0022553E" w:rsidRPr="002A3B9F">
        <w:rPr>
          <w:rFonts w:ascii="Arial" w:hAnsi="Arial" w:cs="Arial"/>
          <w:b w:val="0"/>
          <w:color w:val="auto"/>
          <w:sz w:val="28"/>
          <w:szCs w:val="28"/>
          <w:rPrChange w:id="2644" w:author="matheus" w:date="2011-07-25T14:23:00Z">
            <w:rPr/>
          </w:rPrChange>
        </w:rPr>
        <w:t>b</w:t>
      </w:r>
      <w:r w:rsidR="00234D31" w:rsidRPr="002A3B9F">
        <w:rPr>
          <w:rFonts w:ascii="Arial" w:hAnsi="Arial" w:cs="Arial"/>
          <w:b w:val="0"/>
          <w:color w:val="auto"/>
          <w:sz w:val="28"/>
          <w:szCs w:val="28"/>
          <w:rPrChange w:id="2645" w:author="matheus" w:date="2011-07-25T14:23:00Z">
            <w:rPr/>
          </w:rPrChange>
        </w:rPr>
        <w:t xml:space="preserve">aseada em </w:t>
      </w:r>
      <w:r w:rsidR="0022553E" w:rsidRPr="002A3B9F">
        <w:rPr>
          <w:rFonts w:ascii="Arial" w:hAnsi="Arial" w:cs="Arial"/>
          <w:b w:val="0"/>
          <w:color w:val="auto"/>
          <w:sz w:val="28"/>
          <w:szCs w:val="28"/>
          <w:rPrChange w:id="2646" w:author="matheus" w:date="2011-07-25T14:23:00Z">
            <w:rPr/>
          </w:rPrChange>
        </w:rPr>
        <w:t>v</w:t>
      </w:r>
      <w:r w:rsidR="00234D31" w:rsidRPr="002A3B9F">
        <w:rPr>
          <w:rFonts w:ascii="Arial" w:hAnsi="Arial" w:cs="Arial"/>
          <w:b w:val="0"/>
          <w:color w:val="auto"/>
          <w:sz w:val="28"/>
          <w:szCs w:val="28"/>
          <w:rPrChange w:id="2647" w:author="matheus" w:date="2011-07-25T14:23:00Z">
            <w:rPr/>
          </w:rPrChange>
        </w:rPr>
        <w:t xml:space="preserve">ídeo e </w:t>
      </w:r>
      <w:r w:rsidR="0022553E" w:rsidRPr="002A3B9F">
        <w:rPr>
          <w:rFonts w:ascii="Arial" w:hAnsi="Arial" w:cs="Arial"/>
          <w:b w:val="0"/>
          <w:color w:val="auto"/>
          <w:sz w:val="28"/>
          <w:szCs w:val="28"/>
          <w:rPrChange w:id="2648" w:author="matheus" w:date="2011-07-25T14:23:00Z">
            <w:rPr/>
          </w:rPrChange>
        </w:rPr>
        <w:t>p</w:t>
      </w:r>
      <w:r w:rsidR="00234D31" w:rsidRPr="002A3B9F">
        <w:rPr>
          <w:rFonts w:ascii="Arial" w:hAnsi="Arial" w:cs="Arial"/>
          <w:b w:val="0"/>
          <w:color w:val="auto"/>
          <w:sz w:val="28"/>
          <w:szCs w:val="28"/>
          <w:rPrChange w:id="2649" w:author="matheus" w:date="2011-07-25T14:23:00Z">
            <w:rPr/>
          </w:rPrChange>
        </w:rPr>
        <w:t>rofundidade</w:t>
      </w:r>
      <w:bookmarkEnd w:id="2642"/>
    </w:p>
    <w:p w:rsidR="003B0CDD" w:rsidDel="000C196A" w:rsidRDefault="003B0CDD">
      <w:pPr>
        <w:spacing w:after="0" w:line="360" w:lineRule="auto"/>
        <w:rPr>
          <w:ins w:id="2650" w:author="matheus" w:date="2011-07-25T13:52:00Z"/>
          <w:del w:id="2651" w:author="Matheus Zingarelli" w:date="2011-07-26T10:58:00Z"/>
        </w:rPr>
        <w:pPrChange w:id="2652" w:author="matheus" w:date="2011-07-25T13:52:00Z">
          <w:pPr>
            <w:pStyle w:val="Ttulo3"/>
            <w:numPr>
              <w:ilvl w:val="2"/>
              <w:numId w:val="3"/>
            </w:numPr>
            <w:ind w:left="1224" w:hanging="504"/>
          </w:pPr>
        </w:pPrChange>
      </w:pPr>
    </w:p>
    <w:p w:rsidR="003B0CDD" w:rsidRPr="000C196A" w:rsidDel="000C196A" w:rsidRDefault="003B0CDD">
      <w:pPr>
        <w:spacing w:after="0" w:line="360" w:lineRule="auto"/>
        <w:rPr>
          <w:del w:id="2653" w:author="Matheus Zingarelli" w:date="2011-07-26T10:58:00Z"/>
        </w:rPr>
        <w:pPrChange w:id="2654" w:author="matheus" w:date="2011-07-25T13:52:00Z">
          <w:pPr>
            <w:pStyle w:val="Ttulo3"/>
            <w:numPr>
              <w:ilvl w:val="2"/>
              <w:numId w:val="3"/>
            </w:numPr>
            <w:ind w:left="1224" w:hanging="504"/>
          </w:pPr>
        </w:pPrChange>
      </w:pPr>
    </w:p>
    <w:p w:rsidR="00F101DD" w:rsidRPr="004F3007" w:rsidRDefault="00F101DD">
      <w:pPr>
        <w:pStyle w:val="PargrafodaLista"/>
        <w:spacing w:after="0" w:line="360" w:lineRule="auto"/>
        <w:ind w:left="0" w:firstLine="567"/>
        <w:jc w:val="both"/>
        <w:rPr>
          <w:rFonts w:ascii="Times New Roman" w:hAnsi="Times New Roman" w:cs="Times New Roman"/>
          <w:sz w:val="24"/>
          <w:szCs w:val="24"/>
          <w:rPrChange w:id="2655" w:author="matheus" w:date="2011-07-25T13:04:00Z">
            <w:rPr/>
          </w:rPrChange>
        </w:rPr>
        <w:pPrChange w:id="2656"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657" w:author="matheus" w:date="2011-07-25T13:04:00Z">
            <w:rPr/>
          </w:rPrChange>
        </w:rPr>
        <w:t>Esse tipo de codificação busca explorar características dos vídeos estereoscópicos em relação à profundidade</w:t>
      </w:r>
      <w:r w:rsidR="00326A4A" w:rsidRPr="004F3007">
        <w:rPr>
          <w:rFonts w:ascii="Times New Roman" w:hAnsi="Times New Roman" w:cs="Times New Roman"/>
          <w:sz w:val="24"/>
          <w:szCs w:val="24"/>
          <w:rPrChange w:id="2658" w:author="matheus" w:date="2011-07-25T13:04:00Z">
            <w:rPr/>
          </w:rPrChange>
        </w:rPr>
        <w:t xml:space="preserve">. </w:t>
      </w:r>
      <w:r w:rsidR="000E7EDD" w:rsidRPr="004F3007">
        <w:rPr>
          <w:rFonts w:ascii="Times New Roman" w:hAnsi="Times New Roman" w:cs="Times New Roman"/>
          <w:sz w:val="24"/>
          <w:szCs w:val="24"/>
          <w:rPrChange w:id="2659" w:author="matheus" w:date="2011-07-25T13:04:00Z">
            <w:rPr/>
          </w:rPrChange>
        </w:rPr>
        <w:t>Ao invés de se armazenar o par estéreo, armazena-se apenas um dos sinais de vídeo, junto com seu respectivo mapa de profundidade de pixels, o qual pode ser entendido como um sinal de vídeo auxiliar, com dados apenas de luminância, em que o valor de cada pixel significaria sua distância em relação à câmera de captura.</w:t>
      </w:r>
      <w:r w:rsidR="0018169C" w:rsidRPr="004F3007">
        <w:rPr>
          <w:rFonts w:ascii="Times New Roman" w:hAnsi="Times New Roman" w:cs="Times New Roman"/>
          <w:sz w:val="24"/>
          <w:szCs w:val="24"/>
          <w:rPrChange w:id="2660" w:author="matheus" w:date="2011-07-25T13:04:00Z">
            <w:rPr/>
          </w:rPrChange>
        </w:rPr>
        <w:t xml:space="preserve"> </w:t>
      </w:r>
      <w:r w:rsidR="00FD192E" w:rsidRPr="004F3007">
        <w:rPr>
          <w:rFonts w:ascii="Times New Roman" w:hAnsi="Times New Roman" w:cs="Times New Roman"/>
          <w:sz w:val="24"/>
          <w:szCs w:val="24"/>
          <w:rPrChange w:id="2661" w:author="matheus" w:date="2011-07-25T13:04:00Z">
            <w:rPr/>
          </w:rPrChange>
        </w:rPr>
        <w:t xml:space="preserve">Através deste mapa de profundidades, seria possível recriar o segundo vídeo do par estéreo, ou até mesmo novas visões. </w:t>
      </w:r>
      <w:r w:rsidR="0018169C" w:rsidRPr="004F3007">
        <w:rPr>
          <w:rFonts w:ascii="Times New Roman" w:hAnsi="Times New Roman" w:cs="Times New Roman"/>
          <w:sz w:val="24"/>
          <w:szCs w:val="24"/>
          <w:rPrChange w:id="2662" w:author="matheus" w:date="2011-07-25T13:04:00Z">
            <w:rPr/>
          </w:rPrChange>
        </w:rPr>
        <w:t>Por conter apenas dados</w:t>
      </w:r>
      <w:r w:rsidR="00EC475B" w:rsidRPr="004F3007">
        <w:rPr>
          <w:rFonts w:ascii="Times New Roman" w:hAnsi="Times New Roman" w:cs="Times New Roman"/>
          <w:sz w:val="24"/>
          <w:szCs w:val="24"/>
          <w:rPrChange w:id="2663" w:author="matheus" w:date="2011-07-25T13:04:00Z">
            <w:rPr/>
          </w:rPrChange>
        </w:rPr>
        <w:t xml:space="preserve"> de</w:t>
      </w:r>
      <w:r w:rsidR="0018169C" w:rsidRPr="004F3007">
        <w:rPr>
          <w:rFonts w:ascii="Times New Roman" w:hAnsi="Times New Roman" w:cs="Times New Roman"/>
          <w:sz w:val="24"/>
          <w:szCs w:val="24"/>
          <w:rPrChange w:id="2664" w:author="matheus" w:date="2011-07-25T13:04:00Z">
            <w:rPr/>
          </w:rPrChange>
        </w:rPr>
        <w:t xml:space="preserve"> luminância, possui tamanho menor em relação a um vídeo colorido (o segundo vídeo do par estéreo, neste caso), o que possibilita maior compressão.</w:t>
      </w:r>
    </w:p>
    <w:p w:rsidR="00DE7B6E" w:rsidRPr="004F3007" w:rsidRDefault="00FD192E">
      <w:pPr>
        <w:pStyle w:val="PargrafodaLista"/>
        <w:spacing w:after="0" w:line="360" w:lineRule="auto"/>
        <w:ind w:left="0" w:firstLine="567"/>
        <w:jc w:val="both"/>
        <w:rPr>
          <w:rFonts w:ascii="Times New Roman" w:hAnsi="Times New Roman" w:cs="Times New Roman"/>
          <w:sz w:val="24"/>
          <w:szCs w:val="24"/>
          <w:rPrChange w:id="2665" w:author="matheus" w:date="2011-07-25T13:04:00Z">
            <w:rPr/>
          </w:rPrChange>
        </w:rPr>
        <w:pPrChange w:id="2666"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667" w:author="matheus" w:date="2011-07-25T13:04:00Z">
            <w:rPr/>
          </w:rPrChange>
        </w:rPr>
        <w:t>N</w:t>
      </w:r>
      <w:r w:rsidR="00025462" w:rsidRPr="004F3007">
        <w:rPr>
          <w:rFonts w:ascii="Times New Roman" w:hAnsi="Times New Roman" w:cs="Times New Roman"/>
          <w:sz w:val="24"/>
          <w:szCs w:val="24"/>
          <w:rPrChange w:id="2668" w:author="matheus" w:date="2011-07-25T13:04:00Z">
            <w:rPr/>
          </w:rPrChange>
        </w:rPr>
        <w:t>a</w:t>
      </w:r>
      <w:r w:rsidRPr="004F3007">
        <w:rPr>
          <w:rFonts w:ascii="Times New Roman" w:hAnsi="Times New Roman" w:cs="Times New Roman"/>
          <w:sz w:val="24"/>
          <w:szCs w:val="24"/>
          <w:rPrChange w:id="2669" w:author="matheus" w:date="2011-07-25T13:04:00Z">
            <w:rPr/>
          </w:rPrChange>
        </w:rPr>
        <w:t xml:space="preserve"> </w:t>
      </w:r>
      <w:r w:rsidR="00025462" w:rsidRPr="004F3007">
        <w:rPr>
          <w:rFonts w:ascii="Times New Roman" w:hAnsi="Times New Roman" w:cs="Times New Roman"/>
          <w:sz w:val="24"/>
          <w:szCs w:val="24"/>
          <w:rPrChange w:id="2670" w:author="matheus" w:date="2011-07-25T13:04:00Z">
            <w:rPr/>
          </w:rPrChange>
        </w:rPr>
        <w:t>pesquisa realizada por</w:t>
      </w:r>
      <w:r w:rsidRPr="004F3007">
        <w:rPr>
          <w:rFonts w:ascii="Times New Roman" w:hAnsi="Times New Roman" w:cs="Times New Roman"/>
          <w:sz w:val="24"/>
          <w:szCs w:val="24"/>
          <w:rPrChange w:id="2671" w:author="matheus" w:date="2011-07-25T13:04:00Z">
            <w:rPr/>
          </w:rPrChange>
        </w:rPr>
        <w:t xml:space="preserve"> Smolic et al. (2009), codificações baseadas em vídeo e profundidade </w:t>
      </w:r>
      <w:r w:rsidR="00025462" w:rsidRPr="004F3007">
        <w:rPr>
          <w:rFonts w:ascii="Times New Roman" w:hAnsi="Times New Roman" w:cs="Times New Roman"/>
          <w:sz w:val="24"/>
          <w:szCs w:val="24"/>
          <w:rPrChange w:id="2672" w:author="matheus" w:date="2011-07-25T13:04:00Z">
            <w:rPr/>
          </w:rPrChange>
        </w:rPr>
        <w:t xml:space="preserve">foram classificadas </w:t>
      </w:r>
      <w:r w:rsidRPr="004F3007">
        <w:rPr>
          <w:rFonts w:ascii="Times New Roman" w:hAnsi="Times New Roman" w:cs="Times New Roman"/>
          <w:sz w:val="24"/>
          <w:szCs w:val="24"/>
          <w:rPrChange w:id="2673" w:author="matheus" w:date="2011-07-25T13:04:00Z">
            <w:rPr/>
          </w:rPrChange>
        </w:rPr>
        <w:t>em três tipos: V+D (</w:t>
      </w:r>
      <w:r w:rsidRPr="004F3007">
        <w:rPr>
          <w:rFonts w:ascii="Times New Roman" w:hAnsi="Times New Roman" w:cs="Times New Roman"/>
          <w:i/>
          <w:sz w:val="24"/>
          <w:szCs w:val="24"/>
          <w:rPrChange w:id="2674" w:author="matheus" w:date="2011-07-25T13:04:00Z">
            <w:rPr>
              <w:i/>
            </w:rPr>
          </w:rPrChange>
        </w:rPr>
        <w:t>Video plus Depth</w:t>
      </w:r>
      <w:r w:rsidRPr="004F3007">
        <w:rPr>
          <w:rFonts w:ascii="Times New Roman" w:hAnsi="Times New Roman" w:cs="Times New Roman"/>
          <w:sz w:val="24"/>
          <w:szCs w:val="24"/>
          <w:rPrChange w:id="2675" w:author="matheus" w:date="2011-07-25T13:04:00Z">
            <w:rPr/>
          </w:rPrChange>
        </w:rPr>
        <w:t>), cujo funcionamento é o mencionado no parágrafo anterior</w:t>
      </w:r>
      <w:r w:rsidR="00025462" w:rsidRPr="004F3007">
        <w:rPr>
          <w:rFonts w:ascii="Times New Roman" w:hAnsi="Times New Roman" w:cs="Times New Roman"/>
          <w:sz w:val="24"/>
          <w:szCs w:val="24"/>
          <w:rPrChange w:id="2676" w:author="matheus" w:date="2011-07-25T13:04:00Z">
            <w:rPr/>
          </w:rPrChange>
        </w:rPr>
        <w:t xml:space="preserve"> e que possui uma especificação no MPEG-C Parte 3</w:t>
      </w:r>
      <w:r w:rsidRPr="004F3007">
        <w:rPr>
          <w:rFonts w:ascii="Times New Roman" w:hAnsi="Times New Roman" w:cs="Times New Roman"/>
          <w:sz w:val="24"/>
          <w:szCs w:val="24"/>
          <w:rPrChange w:id="2677" w:author="matheus" w:date="2011-07-25T13:04:00Z">
            <w:rPr/>
          </w:rPrChange>
        </w:rPr>
        <w:t>; MVD (</w:t>
      </w:r>
      <w:r w:rsidRPr="004F3007">
        <w:rPr>
          <w:rFonts w:ascii="Times New Roman" w:hAnsi="Times New Roman" w:cs="Times New Roman"/>
          <w:i/>
          <w:sz w:val="24"/>
          <w:szCs w:val="24"/>
          <w:rPrChange w:id="2678" w:author="matheus" w:date="2011-07-25T13:04:00Z">
            <w:rPr>
              <w:i/>
            </w:rPr>
          </w:rPrChange>
        </w:rPr>
        <w:t>MultiView plus Depth</w:t>
      </w:r>
      <w:r w:rsidRPr="004F3007">
        <w:rPr>
          <w:rFonts w:ascii="Times New Roman" w:hAnsi="Times New Roman" w:cs="Times New Roman"/>
          <w:sz w:val="24"/>
          <w:szCs w:val="24"/>
          <w:rPrChange w:id="2679" w:author="matheus" w:date="2011-07-25T13:04:00Z">
            <w:rPr/>
          </w:rPrChange>
        </w:rPr>
        <w:t>), utilizado quando mais de um sinal de vídeo é enviado, possibilitando a geração de múltiplas visões</w:t>
      </w:r>
      <w:r w:rsidR="00025462" w:rsidRPr="004F3007">
        <w:rPr>
          <w:rFonts w:ascii="Times New Roman" w:hAnsi="Times New Roman" w:cs="Times New Roman"/>
          <w:sz w:val="24"/>
          <w:szCs w:val="24"/>
          <w:rPrChange w:id="2680" w:author="matheus" w:date="2011-07-25T13:04:00Z">
            <w:rPr/>
          </w:rPrChange>
        </w:rPr>
        <w:t xml:space="preserve">, </w:t>
      </w:r>
      <w:r w:rsidRPr="004F3007">
        <w:rPr>
          <w:rFonts w:ascii="Times New Roman" w:hAnsi="Times New Roman" w:cs="Times New Roman"/>
          <w:sz w:val="24"/>
          <w:szCs w:val="24"/>
          <w:rPrChange w:id="2681" w:author="matheus" w:date="2011-07-25T13:04:00Z">
            <w:rPr/>
          </w:rPrChange>
        </w:rPr>
        <w:t xml:space="preserve">semelhante ao MVC visto na </w:t>
      </w:r>
      <w:r w:rsidRPr="004F3007">
        <w:rPr>
          <w:rFonts w:ascii="Times New Roman" w:hAnsi="Times New Roman" w:cs="Times New Roman"/>
          <w:sz w:val="24"/>
          <w:szCs w:val="24"/>
          <w:highlight w:val="yellow"/>
          <w:rPrChange w:id="2682" w:author="matheus" w:date="2011-07-25T13:04:00Z">
            <w:rPr>
              <w:highlight w:val="yellow"/>
            </w:rPr>
          </w:rPrChange>
        </w:rPr>
        <w:t>Seção 3.2.1</w:t>
      </w:r>
      <w:r w:rsidRPr="004F3007">
        <w:rPr>
          <w:rFonts w:ascii="Times New Roman" w:hAnsi="Times New Roman" w:cs="Times New Roman"/>
          <w:sz w:val="24"/>
          <w:szCs w:val="24"/>
          <w:rPrChange w:id="2683" w:author="matheus" w:date="2011-07-25T13:04:00Z">
            <w:rPr/>
          </w:rPrChange>
        </w:rPr>
        <w:t xml:space="preserve">; </w:t>
      </w:r>
      <w:r w:rsidR="00025462" w:rsidRPr="004F3007">
        <w:rPr>
          <w:rFonts w:ascii="Times New Roman" w:hAnsi="Times New Roman" w:cs="Times New Roman"/>
          <w:sz w:val="24"/>
          <w:szCs w:val="24"/>
          <w:rPrChange w:id="2684" w:author="matheus" w:date="2011-07-25T13:04:00Z">
            <w:rPr/>
          </w:rPrChange>
        </w:rPr>
        <w:t>e LDV (</w:t>
      </w:r>
      <w:r w:rsidR="00025462" w:rsidRPr="004F3007">
        <w:rPr>
          <w:rFonts w:ascii="Times New Roman" w:hAnsi="Times New Roman" w:cs="Times New Roman"/>
          <w:i/>
          <w:sz w:val="24"/>
          <w:szCs w:val="24"/>
          <w:rPrChange w:id="2685" w:author="matheus" w:date="2011-07-25T13:04:00Z">
            <w:rPr>
              <w:i/>
            </w:rPr>
          </w:rPrChange>
        </w:rPr>
        <w:t>Layered Depth Video</w:t>
      </w:r>
      <w:r w:rsidR="00025462" w:rsidRPr="004F3007">
        <w:rPr>
          <w:rFonts w:ascii="Times New Roman" w:hAnsi="Times New Roman" w:cs="Times New Roman"/>
          <w:sz w:val="24"/>
          <w:szCs w:val="24"/>
          <w:rPrChange w:id="2686" w:author="matheus" w:date="2011-07-25T13:04:00Z">
            <w:rPr/>
          </w:rPrChange>
        </w:rPr>
        <w:t>), mais complexa, envolvendo além do sinal de vídeo e mapa de profundidades, camadas adicionais de vídeo contendo informações auxiliares retiradas de capturas feitas por outras câmeras, que seriam utilizadas para a geração de novas visões, sem a necessidade do armazenamento do vídeo completo. Os autores também propõem outro formato, chamado de DES (</w:t>
      </w:r>
      <w:r w:rsidR="00025462" w:rsidRPr="004F3007">
        <w:rPr>
          <w:rFonts w:ascii="Times New Roman" w:hAnsi="Times New Roman" w:cs="Times New Roman"/>
          <w:i/>
          <w:sz w:val="24"/>
          <w:szCs w:val="24"/>
          <w:rPrChange w:id="2687" w:author="matheus" w:date="2011-07-25T13:04:00Z">
            <w:rPr>
              <w:i/>
            </w:rPr>
          </w:rPrChange>
        </w:rPr>
        <w:t>Depth Enhanced Stereo</w:t>
      </w:r>
      <w:r w:rsidR="00025462" w:rsidRPr="004F3007">
        <w:rPr>
          <w:rFonts w:ascii="Times New Roman" w:hAnsi="Times New Roman" w:cs="Times New Roman"/>
          <w:sz w:val="24"/>
          <w:szCs w:val="24"/>
          <w:rPrChange w:id="2688" w:author="matheus" w:date="2011-07-25T13:04:00Z">
            <w:rPr/>
          </w:rPrChange>
        </w:rPr>
        <w:t xml:space="preserve">), </w:t>
      </w:r>
      <w:r w:rsidR="00DE7B6E" w:rsidRPr="004F3007">
        <w:rPr>
          <w:rFonts w:ascii="Times New Roman" w:hAnsi="Times New Roman" w:cs="Times New Roman"/>
          <w:sz w:val="24"/>
          <w:szCs w:val="24"/>
          <w:rPrChange w:id="2689" w:author="matheus" w:date="2011-07-25T13:04:00Z">
            <w:rPr/>
          </w:rPrChange>
        </w:rPr>
        <w:t>o qual seria um apanhado de todos os outros: seria armazenado o par estéreo, e respectivas camadas de profundidade auxiliares, promovendo um formato genérico que poderia ser utilizado por diferentes sistemas estereoscópicos.</w:t>
      </w:r>
    </w:p>
    <w:p w:rsidR="006F16A0" w:rsidRPr="004F3007" w:rsidRDefault="00326A4A">
      <w:pPr>
        <w:pStyle w:val="PargrafodaLista"/>
        <w:spacing w:after="0" w:line="360" w:lineRule="auto"/>
        <w:ind w:left="0" w:firstLine="567"/>
        <w:jc w:val="both"/>
        <w:rPr>
          <w:rFonts w:ascii="Times New Roman" w:hAnsi="Times New Roman" w:cs="Times New Roman"/>
          <w:sz w:val="24"/>
          <w:szCs w:val="24"/>
          <w:rPrChange w:id="2690" w:author="matheus" w:date="2011-07-25T13:04:00Z">
            <w:rPr/>
          </w:rPrChange>
        </w:rPr>
        <w:pPrChange w:id="2691"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692" w:author="matheus" w:date="2011-07-25T13:04:00Z">
            <w:rPr/>
          </w:rPrChange>
        </w:rPr>
        <w:t xml:space="preserve">Por serem mais flexíveis e possibilitarem a criação de visões virtuais, a codificação baseada em vídeo e profundidade </w:t>
      </w:r>
      <w:r w:rsidR="00065EA4" w:rsidRPr="004F3007">
        <w:rPr>
          <w:rFonts w:ascii="Times New Roman" w:hAnsi="Times New Roman" w:cs="Times New Roman"/>
          <w:sz w:val="24"/>
          <w:szCs w:val="24"/>
          <w:rPrChange w:id="2693" w:author="matheus" w:date="2011-07-25T13:04:00Z">
            <w:rPr/>
          </w:rPrChange>
        </w:rPr>
        <w:t>mostra possuir um papel</w:t>
      </w:r>
      <w:r w:rsidRPr="004F3007">
        <w:rPr>
          <w:rFonts w:ascii="Times New Roman" w:hAnsi="Times New Roman" w:cs="Times New Roman"/>
          <w:sz w:val="24"/>
          <w:szCs w:val="24"/>
          <w:rPrChange w:id="2694" w:author="matheus" w:date="2011-07-25T13:04:00Z">
            <w:rPr/>
          </w:rPrChange>
        </w:rPr>
        <w:t xml:space="preserve"> importante para o futuro da </w:t>
      </w:r>
      <w:r w:rsidRPr="004F3007">
        <w:rPr>
          <w:rFonts w:ascii="Times New Roman" w:hAnsi="Times New Roman" w:cs="Times New Roman"/>
          <w:sz w:val="24"/>
          <w:szCs w:val="24"/>
          <w:rPrChange w:id="2695" w:author="matheus" w:date="2011-07-25T13:04:00Z">
            <w:rPr/>
          </w:rPrChange>
        </w:rPr>
        <w:lastRenderedPageBreak/>
        <w:t>tecnologia 3D. Pesquisas vêm sendo desenvolvidas em cima desta abordagem, como a criação de câmeras que capturam a cena e já geram o mapa de profundidades (</w:t>
      </w:r>
      <w:r w:rsidR="00603E11" w:rsidRPr="004F3007">
        <w:rPr>
          <w:rFonts w:ascii="Times New Roman" w:hAnsi="Times New Roman" w:cs="Times New Roman"/>
          <w:sz w:val="24"/>
          <w:szCs w:val="24"/>
          <w:rPrChange w:id="2696" w:author="matheus" w:date="2011-07-25T13:04:00Z">
            <w:rPr>
              <w:rFonts w:ascii="Times New Roman" w:hAnsi="Times New Roman" w:cs="Times New Roman"/>
              <w:sz w:val="24"/>
              <w:szCs w:val="24"/>
            </w:rPr>
          </w:rPrChange>
        </w:rPr>
        <w:t>FEHN</w:t>
      </w:r>
      <w:r w:rsidRPr="004F3007">
        <w:rPr>
          <w:rFonts w:ascii="Times New Roman" w:hAnsi="Times New Roman" w:cs="Times New Roman"/>
          <w:sz w:val="24"/>
          <w:szCs w:val="24"/>
          <w:rPrChange w:id="2697" w:author="matheus" w:date="2011-07-25T13:04:00Z">
            <w:rPr/>
          </w:rPrChange>
        </w:rPr>
        <w:t xml:space="preserve"> et al., 2002), ou a conversão de vídeos 2D para 3D através de mapas de profundidades (</w:t>
      </w:r>
      <w:ins w:id="2698" w:author="Matheus Zingarelli" w:date="2011-07-26T12:09:00Z">
        <w:r w:rsidR="00107AF9" w:rsidRPr="00BC5AE6">
          <w:rPr>
            <w:rFonts w:ascii="Times New Roman" w:hAnsi="Times New Roman" w:cs="Times New Roman"/>
            <w:sz w:val="24"/>
            <w:szCs w:val="24"/>
          </w:rPr>
          <w:t>TAM</w:t>
        </w:r>
        <w:r w:rsidR="00107AF9">
          <w:rPr>
            <w:rFonts w:ascii="Times New Roman" w:hAnsi="Times New Roman" w:cs="Times New Roman"/>
            <w:sz w:val="24"/>
            <w:szCs w:val="24"/>
          </w:rPr>
          <w:t>;</w:t>
        </w:r>
        <w:r w:rsidR="00107AF9" w:rsidRPr="00BC5AE6">
          <w:rPr>
            <w:rFonts w:ascii="Times New Roman" w:hAnsi="Times New Roman" w:cs="Times New Roman"/>
            <w:sz w:val="24"/>
            <w:szCs w:val="24"/>
          </w:rPr>
          <w:t xml:space="preserve"> ZHANG</w:t>
        </w:r>
      </w:ins>
      <w:del w:id="2699" w:author="Matheus Zingarelli" w:date="2011-07-26T12:09:00Z">
        <w:r w:rsidRPr="004F3007" w:rsidDel="00107AF9">
          <w:rPr>
            <w:rFonts w:ascii="Times New Roman" w:hAnsi="Times New Roman" w:cs="Times New Roman"/>
            <w:sz w:val="24"/>
            <w:szCs w:val="24"/>
            <w:rPrChange w:id="2700" w:author="matheus" w:date="2011-07-25T13:04:00Z">
              <w:rPr/>
            </w:rPrChange>
          </w:rPr>
          <w:delText>Tam &amp; Zhang</w:delText>
        </w:r>
      </w:del>
      <w:r w:rsidRPr="004F3007">
        <w:rPr>
          <w:rFonts w:ascii="Times New Roman" w:hAnsi="Times New Roman" w:cs="Times New Roman"/>
          <w:sz w:val="24"/>
          <w:szCs w:val="24"/>
          <w:rPrChange w:id="2701" w:author="matheus" w:date="2011-07-25T13:04:00Z">
            <w:rPr/>
          </w:rPrChange>
        </w:rPr>
        <w:t>, 2006)</w:t>
      </w:r>
      <w:r w:rsidR="00E75D04" w:rsidRPr="004F3007">
        <w:rPr>
          <w:rFonts w:ascii="Times New Roman" w:hAnsi="Times New Roman" w:cs="Times New Roman"/>
          <w:sz w:val="24"/>
          <w:szCs w:val="24"/>
          <w:rPrChange w:id="2702" w:author="matheus" w:date="2011-07-25T13:04:00Z">
            <w:rPr/>
          </w:rPrChange>
        </w:rPr>
        <w:t xml:space="preserve">. Entretanto, os algoritmos tanto para criação de mapa de profundidades e quanto para criação de visões virtuais ainda são </w:t>
      </w:r>
      <w:r w:rsidR="00DF4F51" w:rsidRPr="004F3007">
        <w:rPr>
          <w:rFonts w:ascii="Times New Roman" w:hAnsi="Times New Roman" w:cs="Times New Roman"/>
          <w:sz w:val="24"/>
          <w:szCs w:val="24"/>
          <w:rPrChange w:id="2703" w:author="matheus" w:date="2011-07-25T13:04:00Z">
            <w:rPr/>
          </w:rPrChange>
        </w:rPr>
        <w:t>comp</w:t>
      </w:r>
      <w:r w:rsidR="00065EA4" w:rsidRPr="004F3007">
        <w:rPr>
          <w:rFonts w:ascii="Times New Roman" w:hAnsi="Times New Roman" w:cs="Times New Roman"/>
          <w:sz w:val="24"/>
          <w:szCs w:val="24"/>
          <w:rPrChange w:id="2704" w:author="matheus" w:date="2011-07-25T13:04:00Z">
            <w:rPr/>
          </w:rPrChange>
        </w:rPr>
        <w:t>lexos e</w:t>
      </w:r>
      <w:r w:rsidR="00DF4F51" w:rsidRPr="004F3007">
        <w:rPr>
          <w:rFonts w:ascii="Times New Roman" w:hAnsi="Times New Roman" w:cs="Times New Roman"/>
          <w:sz w:val="24"/>
          <w:szCs w:val="24"/>
          <w:rPrChange w:id="2705" w:author="matheus" w:date="2011-07-25T13:04:00Z">
            <w:rPr/>
          </w:rPrChange>
        </w:rPr>
        <w:t xml:space="preserve"> propensos a erros</w:t>
      </w:r>
      <w:r w:rsidR="00E75D04" w:rsidRPr="004F3007">
        <w:rPr>
          <w:rFonts w:ascii="Times New Roman" w:hAnsi="Times New Roman" w:cs="Times New Roman"/>
          <w:sz w:val="24"/>
          <w:szCs w:val="24"/>
          <w:rPrChange w:id="2706" w:author="matheus" w:date="2011-07-25T13:04:00Z">
            <w:rPr/>
          </w:rPrChange>
        </w:rPr>
        <w:t>.</w:t>
      </w:r>
    </w:p>
    <w:p w:rsidR="00FD192E" w:rsidRDefault="006F16A0">
      <w:pPr>
        <w:pStyle w:val="PargrafodaLista"/>
        <w:spacing w:after="0" w:line="360" w:lineRule="auto"/>
        <w:ind w:left="0" w:firstLine="567"/>
        <w:jc w:val="both"/>
        <w:rPr>
          <w:ins w:id="2707" w:author="matheus" w:date="2011-07-25T13:53:00Z"/>
          <w:rFonts w:ascii="Times New Roman" w:hAnsi="Times New Roman" w:cs="Times New Roman"/>
          <w:sz w:val="24"/>
          <w:szCs w:val="24"/>
        </w:rPr>
        <w:pPrChange w:id="2708"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709" w:author="matheus" w:date="2011-07-25T13:04:00Z">
            <w:rPr/>
          </w:rPrChange>
        </w:rPr>
        <w:t xml:space="preserve">Em outra </w:t>
      </w:r>
      <w:r w:rsidR="00DF4F51" w:rsidRPr="004F3007">
        <w:rPr>
          <w:rFonts w:ascii="Times New Roman" w:hAnsi="Times New Roman" w:cs="Times New Roman"/>
          <w:sz w:val="24"/>
          <w:szCs w:val="24"/>
          <w:rPrChange w:id="2710" w:author="matheus" w:date="2011-07-25T13:04:00Z">
            <w:rPr/>
          </w:rPrChange>
        </w:rPr>
        <w:t>pesquisa</w:t>
      </w:r>
      <w:r w:rsidRPr="004F3007">
        <w:rPr>
          <w:rFonts w:ascii="Times New Roman" w:hAnsi="Times New Roman" w:cs="Times New Roman"/>
          <w:sz w:val="24"/>
          <w:szCs w:val="24"/>
          <w:rPrChange w:id="2711" w:author="matheus" w:date="2011-07-25T13:04:00Z">
            <w:rPr/>
          </w:rPrChange>
        </w:rPr>
        <w:t>, esta</w:t>
      </w:r>
      <w:r w:rsidR="00DF4F51" w:rsidRPr="004F3007">
        <w:rPr>
          <w:rFonts w:ascii="Times New Roman" w:hAnsi="Times New Roman" w:cs="Times New Roman"/>
          <w:sz w:val="24"/>
          <w:szCs w:val="24"/>
          <w:rPrChange w:id="2712" w:author="matheus" w:date="2011-07-25T13:04:00Z">
            <w:rPr/>
          </w:rPrChange>
        </w:rPr>
        <w:t xml:space="preserve"> realizada por Vetro (</w:t>
      </w:r>
      <w:r w:rsidR="00692BE6" w:rsidRPr="004F3007">
        <w:rPr>
          <w:rFonts w:ascii="Times New Roman" w:hAnsi="Times New Roman" w:cs="Times New Roman"/>
          <w:sz w:val="24"/>
          <w:szCs w:val="24"/>
          <w:rPrChange w:id="2713" w:author="matheus" w:date="2011-07-25T13:04:00Z">
            <w:rPr/>
          </w:rPrChange>
        </w:rPr>
        <w:t>2010)</w:t>
      </w:r>
      <w:r w:rsidR="00DF4F51" w:rsidRPr="004F3007">
        <w:rPr>
          <w:rFonts w:ascii="Times New Roman" w:hAnsi="Times New Roman" w:cs="Times New Roman"/>
          <w:sz w:val="24"/>
          <w:szCs w:val="24"/>
          <w:rPrChange w:id="2714" w:author="matheus" w:date="2011-07-25T13:04:00Z">
            <w:rPr/>
          </w:rPrChange>
        </w:rPr>
        <w:t>,</w:t>
      </w:r>
      <w:r w:rsidRPr="004F3007">
        <w:rPr>
          <w:rFonts w:ascii="Times New Roman" w:hAnsi="Times New Roman" w:cs="Times New Roman"/>
          <w:sz w:val="24"/>
          <w:szCs w:val="24"/>
          <w:rPrChange w:id="2715" w:author="matheus" w:date="2011-07-25T13:04:00Z">
            <w:rPr/>
          </w:rPrChange>
        </w:rPr>
        <w:t xml:space="preserve"> </w:t>
      </w:r>
      <w:r w:rsidR="00DF4F51" w:rsidRPr="004F3007">
        <w:rPr>
          <w:rFonts w:ascii="Times New Roman" w:hAnsi="Times New Roman" w:cs="Times New Roman"/>
          <w:sz w:val="24"/>
          <w:szCs w:val="24"/>
          <w:rPrChange w:id="2716" w:author="matheus" w:date="2011-07-25T13:04:00Z">
            <w:rPr/>
          </w:rPrChange>
        </w:rPr>
        <w:t>os formatos aqui mencionados</w:t>
      </w:r>
      <w:r w:rsidRPr="004F3007">
        <w:rPr>
          <w:rFonts w:ascii="Times New Roman" w:hAnsi="Times New Roman" w:cs="Times New Roman"/>
          <w:sz w:val="24"/>
          <w:szCs w:val="24"/>
          <w:rPrChange w:id="2717" w:author="matheus" w:date="2011-07-25T13:04:00Z">
            <w:rPr/>
          </w:rPrChange>
        </w:rPr>
        <w:t xml:space="preserve"> são discutidos em relação </w:t>
      </w:r>
      <w:r w:rsidR="003D0BC6" w:rsidRPr="004F3007">
        <w:rPr>
          <w:rFonts w:ascii="Times New Roman" w:hAnsi="Times New Roman" w:cs="Times New Roman"/>
          <w:sz w:val="24"/>
          <w:szCs w:val="24"/>
          <w:rPrChange w:id="2718" w:author="matheus" w:date="2011-07-25T13:04:00Z">
            <w:rPr/>
          </w:rPrChange>
        </w:rPr>
        <w:t>às</w:t>
      </w:r>
      <w:r w:rsidRPr="004F3007">
        <w:rPr>
          <w:rFonts w:ascii="Times New Roman" w:hAnsi="Times New Roman" w:cs="Times New Roman"/>
          <w:sz w:val="24"/>
          <w:szCs w:val="24"/>
          <w:rPrChange w:id="2719" w:author="matheus" w:date="2011-07-25T13:04:00Z">
            <w:rPr/>
          </w:rPrChange>
        </w:rPr>
        <w:t xml:space="preserve"> diferentes técnicas de compressão e tecnologias</w:t>
      </w:r>
      <w:r w:rsidR="00DF4F51" w:rsidRPr="004F3007">
        <w:rPr>
          <w:rFonts w:ascii="Times New Roman" w:hAnsi="Times New Roman" w:cs="Times New Roman"/>
          <w:sz w:val="24"/>
          <w:szCs w:val="24"/>
          <w:rPrChange w:id="2720" w:author="matheus" w:date="2011-07-25T13:04:00Z">
            <w:rPr/>
          </w:rPrChange>
        </w:rPr>
        <w:t xml:space="preserve"> </w:t>
      </w:r>
      <w:r w:rsidRPr="004F3007">
        <w:rPr>
          <w:rFonts w:ascii="Times New Roman" w:hAnsi="Times New Roman" w:cs="Times New Roman"/>
          <w:sz w:val="24"/>
          <w:szCs w:val="24"/>
          <w:rPrChange w:id="2721" w:author="matheus" w:date="2011-07-25T13:04:00Z">
            <w:rPr/>
          </w:rPrChange>
        </w:rPr>
        <w:t xml:space="preserve">de representação de cada um. Ao final do artigo, o autor observa a falta de adoção de formatos que garantam interoperabilidade entre diferentes sistemas estereoscópicos. Smolic et al. (2009) também aponta este problema e tenta solucioná-lo </w:t>
      </w:r>
      <w:r w:rsidR="00AA5978" w:rsidRPr="004F3007">
        <w:rPr>
          <w:rFonts w:ascii="Times New Roman" w:hAnsi="Times New Roman" w:cs="Times New Roman"/>
          <w:sz w:val="24"/>
          <w:szCs w:val="24"/>
          <w:rPrChange w:id="2722" w:author="matheus" w:date="2011-07-25T13:04:00Z">
            <w:rPr/>
          </w:rPrChange>
        </w:rPr>
        <w:t>propondo o</w:t>
      </w:r>
      <w:r w:rsidRPr="004F3007">
        <w:rPr>
          <w:rFonts w:ascii="Times New Roman" w:hAnsi="Times New Roman" w:cs="Times New Roman"/>
          <w:sz w:val="24"/>
          <w:szCs w:val="24"/>
          <w:rPrChange w:id="2723" w:author="matheus" w:date="2011-07-25T13:04:00Z">
            <w:rPr/>
          </w:rPrChange>
        </w:rPr>
        <w:t xml:space="preserve"> f</w:t>
      </w:r>
      <w:r w:rsidR="00AA5978" w:rsidRPr="004F3007">
        <w:rPr>
          <w:rFonts w:ascii="Times New Roman" w:hAnsi="Times New Roman" w:cs="Times New Roman"/>
          <w:sz w:val="24"/>
          <w:szCs w:val="24"/>
          <w:rPrChange w:id="2724" w:author="matheus" w:date="2011-07-25T13:04:00Z">
            <w:rPr/>
          </w:rPrChange>
        </w:rPr>
        <w:t>ormato DES. Entretanto</w:t>
      </w:r>
      <w:r w:rsidRPr="004F3007">
        <w:rPr>
          <w:rFonts w:ascii="Times New Roman" w:hAnsi="Times New Roman" w:cs="Times New Roman"/>
          <w:sz w:val="24"/>
          <w:szCs w:val="24"/>
          <w:rPrChange w:id="2725" w:author="matheus" w:date="2011-07-25T13:04:00Z">
            <w:rPr/>
          </w:rPrChange>
        </w:rPr>
        <w:t xml:space="preserve">, tal formato agrega uma grande quantidade de informações que podem não ser utilizadas dependendo do dispositivo para o qual são transmitidas, </w:t>
      </w:r>
      <w:r w:rsidR="00AA5978" w:rsidRPr="004F3007">
        <w:rPr>
          <w:rFonts w:ascii="Times New Roman" w:hAnsi="Times New Roman" w:cs="Times New Roman"/>
          <w:sz w:val="24"/>
          <w:szCs w:val="24"/>
          <w:rPrChange w:id="2726" w:author="matheus" w:date="2011-07-25T13:04:00Z">
            <w:rPr/>
          </w:rPrChange>
        </w:rPr>
        <w:t>o que leva ao</w:t>
      </w:r>
      <w:r w:rsidRPr="004F3007">
        <w:rPr>
          <w:rFonts w:ascii="Times New Roman" w:hAnsi="Times New Roman" w:cs="Times New Roman"/>
          <w:sz w:val="24"/>
          <w:szCs w:val="24"/>
          <w:rPrChange w:id="2727" w:author="matheus" w:date="2011-07-25T13:04:00Z">
            <w:rPr/>
          </w:rPrChange>
        </w:rPr>
        <w:t xml:space="preserve"> armazenamento de dados desnecessários.</w:t>
      </w:r>
    </w:p>
    <w:p w:rsidR="003B0CDD" w:rsidRPr="002A3B9F" w:rsidDel="00E913B3" w:rsidRDefault="002A3B9F">
      <w:pPr>
        <w:pStyle w:val="PargrafodaLista"/>
        <w:spacing w:after="0" w:line="360" w:lineRule="auto"/>
        <w:ind w:left="0"/>
        <w:jc w:val="both"/>
        <w:rPr>
          <w:del w:id="2728" w:author="matheus" w:date="2011-07-25T14:15:00Z"/>
          <w:rFonts w:ascii="Arial" w:hAnsi="Arial" w:cs="Arial"/>
          <w:sz w:val="28"/>
          <w:szCs w:val="28"/>
          <w:rPrChange w:id="2729" w:author="matheus" w:date="2011-07-25T14:24:00Z">
            <w:rPr>
              <w:del w:id="2730" w:author="matheus" w:date="2011-07-25T14:15:00Z"/>
            </w:rPr>
          </w:rPrChange>
        </w:rPr>
        <w:pPrChange w:id="2731" w:author="matheus" w:date="2011-07-25T13:53:00Z">
          <w:pPr>
            <w:pStyle w:val="PargrafodaLista"/>
            <w:spacing w:line="360" w:lineRule="auto"/>
            <w:ind w:left="1224" w:firstLine="192"/>
            <w:jc w:val="both"/>
          </w:pPr>
        </w:pPrChange>
      </w:pPr>
      <w:ins w:id="2732" w:author="matheus" w:date="2011-07-25T14:24:00Z">
        <w:r>
          <w:rPr>
            <w:rFonts w:ascii="Arial" w:hAnsi="Arial" w:cs="Arial"/>
            <w:b/>
            <w:sz w:val="28"/>
            <w:szCs w:val="28"/>
          </w:rPr>
          <w:t xml:space="preserve"> </w:t>
        </w:r>
      </w:ins>
      <w:bookmarkStart w:id="2733" w:name="_Toc299441140"/>
      <w:bookmarkEnd w:id="2733"/>
    </w:p>
    <w:p w:rsidR="00A42309" w:rsidRPr="002A3B9F" w:rsidRDefault="00A42309">
      <w:pPr>
        <w:pStyle w:val="Ttulo3"/>
        <w:numPr>
          <w:ilvl w:val="2"/>
          <w:numId w:val="6"/>
        </w:numPr>
        <w:spacing w:before="851" w:after="567" w:line="240" w:lineRule="auto"/>
        <w:ind w:left="0" w:firstLine="0"/>
        <w:rPr>
          <w:ins w:id="2734" w:author="matheus" w:date="2011-07-25T13:53:00Z"/>
          <w:rFonts w:ascii="Arial" w:hAnsi="Arial" w:cs="Arial"/>
          <w:b w:val="0"/>
          <w:color w:val="auto"/>
          <w:sz w:val="28"/>
          <w:szCs w:val="28"/>
          <w:rPrChange w:id="2735" w:author="matheus" w:date="2011-07-25T14:24:00Z">
            <w:rPr>
              <w:ins w:id="2736" w:author="matheus" w:date="2011-07-25T13:53:00Z"/>
              <w:rFonts w:ascii="Times New Roman" w:hAnsi="Times New Roman" w:cs="Times New Roman"/>
              <w:color w:val="auto"/>
              <w:sz w:val="28"/>
              <w:szCs w:val="28"/>
            </w:rPr>
          </w:rPrChange>
        </w:rPr>
        <w:pPrChange w:id="2737" w:author="matheus" w:date="2011-07-25T14:14:00Z">
          <w:pPr>
            <w:pStyle w:val="Ttulo3"/>
            <w:numPr>
              <w:ilvl w:val="2"/>
              <w:numId w:val="3"/>
            </w:numPr>
            <w:ind w:left="1224" w:hanging="504"/>
          </w:pPr>
        </w:pPrChange>
      </w:pPr>
      <w:bookmarkStart w:id="2738" w:name="_Toc299441141"/>
      <w:r w:rsidRPr="002A3B9F">
        <w:rPr>
          <w:rFonts w:ascii="Arial" w:hAnsi="Arial" w:cs="Arial"/>
          <w:b w:val="0"/>
          <w:color w:val="auto"/>
          <w:sz w:val="28"/>
          <w:szCs w:val="28"/>
          <w:rPrChange w:id="2739" w:author="matheus" w:date="2011-07-25T14:24:00Z">
            <w:rPr/>
          </w:rPrChange>
        </w:rPr>
        <w:t>Compressão</w:t>
      </w:r>
      <w:bookmarkEnd w:id="2738"/>
    </w:p>
    <w:p w:rsidR="003B0CDD" w:rsidRPr="000C196A" w:rsidDel="00E913B3" w:rsidRDefault="003B0CDD">
      <w:pPr>
        <w:spacing w:after="0" w:line="360" w:lineRule="auto"/>
        <w:rPr>
          <w:del w:id="2740" w:author="matheus" w:date="2011-07-25T14:15:00Z"/>
        </w:rPr>
        <w:pPrChange w:id="2741" w:author="matheus" w:date="2011-07-25T13:53:00Z">
          <w:pPr>
            <w:pStyle w:val="Ttulo3"/>
            <w:numPr>
              <w:ilvl w:val="2"/>
              <w:numId w:val="3"/>
            </w:numPr>
            <w:ind w:left="1224" w:hanging="504"/>
          </w:pPr>
        </w:pPrChange>
      </w:pPr>
    </w:p>
    <w:p w:rsidR="003D5C18" w:rsidRPr="004F3007" w:rsidRDefault="003D5C18">
      <w:pPr>
        <w:pStyle w:val="PargrafodaLista"/>
        <w:spacing w:after="0" w:line="360" w:lineRule="auto"/>
        <w:ind w:left="0" w:firstLine="567"/>
        <w:jc w:val="both"/>
        <w:rPr>
          <w:rFonts w:ascii="Times New Roman" w:hAnsi="Times New Roman" w:cs="Times New Roman"/>
          <w:sz w:val="24"/>
          <w:szCs w:val="24"/>
          <w:rPrChange w:id="2742" w:author="matheus" w:date="2011-07-25T13:04:00Z">
            <w:rPr/>
          </w:rPrChange>
        </w:rPr>
        <w:pPrChange w:id="2743"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744" w:author="matheus" w:date="2011-07-25T13:04:00Z">
            <w:rPr/>
          </w:rPrChange>
        </w:rPr>
        <w:t>U</w:t>
      </w:r>
      <w:r w:rsidR="00356394" w:rsidRPr="004F3007">
        <w:rPr>
          <w:rFonts w:ascii="Times New Roman" w:hAnsi="Times New Roman" w:cs="Times New Roman"/>
          <w:sz w:val="24"/>
          <w:szCs w:val="24"/>
          <w:rPrChange w:id="2745" w:author="matheus" w:date="2011-07-25T13:04:00Z">
            <w:rPr/>
          </w:rPrChange>
        </w:rPr>
        <w:t>m stream de vídeo é na verdade uma sequência de imagens (chamadas de quadros) que</w:t>
      </w:r>
      <w:r w:rsidR="00EB4F11" w:rsidRPr="004F3007">
        <w:rPr>
          <w:rFonts w:ascii="Times New Roman" w:hAnsi="Times New Roman" w:cs="Times New Roman"/>
          <w:sz w:val="24"/>
          <w:szCs w:val="24"/>
          <w:rPrChange w:id="2746" w:author="matheus" w:date="2011-07-25T13:04:00Z">
            <w:rPr/>
          </w:rPrChange>
        </w:rPr>
        <w:t>,</w:t>
      </w:r>
      <w:r w:rsidR="00356394" w:rsidRPr="004F3007">
        <w:rPr>
          <w:rFonts w:ascii="Times New Roman" w:hAnsi="Times New Roman" w:cs="Times New Roman"/>
          <w:sz w:val="24"/>
          <w:szCs w:val="24"/>
          <w:rPrChange w:id="2747" w:author="matheus" w:date="2011-07-25T13:04:00Z">
            <w:rPr/>
          </w:rPrChange>
        </w:rPr>
        <w:t xml:space="preserve"> mostradas em conjunto a certa frequência</w:t>
      </w:r>
      <w:r w:rsidR="00EB4F11" w:rsidRPr="004F3007">
        <w:rPr>
          <w:rFonts w:ascii="Times New Roman" w:hAnsi="Times New Roman" w:cs="Times New Roman"/>
          <w:sz w:val="24"/>
          <w:szCs w:val="24"/>
          <w:rPrChange w:id="2748" w:author="matheus" w:date="2011-07-25T13:04:00Z">
            <w:rPr/>
          </w:rPrChange>
        </w:rPr>
        <w:t>,</w:t>
      </w:r>
      <w:r w:rsidR="00356394" w:rsidRPr="004F3007">
        <w:rPr>
          <w:rFonts w:ascii="Times New Roman" w:hAnsi="Times New Roman" w:cs="Times New Roman"/>
          <w:sz w:val="24"/>
          <w:szCs w:val="24"/>
          <w:rPrChange w:id="2749" w:author="matheus" w:date="2011-07-25T13:04:00Z">
            <w:rPr/>
          </w:rPrChange>
        </w:rPr>
        <w:t xml:space="preserve"> nos </w:t>
      </w:r>
      <w:r w:rsidR="00EB4F11" w:rsidRPr="004F3007">
        <w:rPr>
          <w:rFonts w:ascii="Times New Roman" w:hAnsi="Times New Roman" w:cs="Times New Roman"/>
          <w:sz w:val="24"/>
          <w:szCs w:val="24"/>
          <w:rPrChange w:id="2750" w:author="matheus" w:date="2011-07-25T13:04:00Z">
            <w:rPr/>
          </w:rPrChange>
        </w:rPr>
        <w:t>dá</w:t>
      </w:r>
      <w:r w:rsidR="00356394" w:rsidRPr="004F3007">
        <w:rPr>
          <w:rFonts w:ascii="Times New Roman" w:hAnsi="Times New Roman" w:cs="Times New Roman"/>
          <w:sz w:val="24"/>
          <w:szCs w:val="24"/>
          <w:rPrChange w:id="2751" w:author="matheus" w:date="2011-07-25T13:04:00Z">
            <w:rPr/>
          </w:rPrChange>
        </w:rPr>
        <w:t xml:space="preserve"> a sensação de movimento. Tendo isso em vista, o primeiro passo na compressão de vídeo digital é utilizar em cada quadro a compressão aplicada em imagens para eliminar as informações de redundância que estas apresentam. Isso pode envolver tanto métodos de compressão sem perdas quanto com perdas, o que influencia na qualidade da imagem resultante.</w:t>
      </w:r>
    </w:p>
    <w:p w:rsidR="003D5C18" w:rsidRPr="004F3007" w:rsidRDefault="00356394">
      <w:pPr>
        <w:pStyle w:val="PargrafodaLista"/>
        <w:spacing w:after="0" w:line="360" w:lineRule="auto"/>
        <w:ind w:left="0" w:firstLine="567"/>
        <w:jc w:val="both"/>
        <w:rPr>
          <w:rFonts w:ascii="Times New Roman" w:hAnsi="Times New Roman" w:cs="Times New Roman"/>
          <w:sz w:val="24"/>
          <w:szCs w:val="24"/>
          <w:rPrChange w:id="2752" w:author="matheus" w:date="2011-07-25T13:04:00Z">
            <w:rPr/>
          </w:rPrChange>
        </w:rPr>
        <w:pPrChange w:id="2753"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754" w:author="matheus" w:date="2011-07-25T13:04:00Z">
            <w:rPr/>
          </w:rPrChange>
        </w:rPr>
        <w:t>O processo de compressão de imagens envolve aplicar redução do espaço de cor, tendo em vista diminuir a quantidade de</w:t>
      </w:r>
      <w:r w:rsidR="00D2586C" w:rsidRPr="004F3007">
        <w:rPr>
          <w:rFonts w:ascii="Times New Roman" w:hAnsi="Times New Roman" w:cs="Times New Roman"/>
          <w:sz w:val="24"/>
          <w:szCs w:val="24"/>
          <w:rPrChange w:id="2755" w:author="matheus" w:date="2011-07-25T13:04:00Z">
            <w:rPr/>
          </w:rPrChange>
        </w:rPr>
        <w:t xml:space="preserve"> informação</w:t>
      </w:r>
      <w:r w:rsidRPr="004F3007">
        <w:rPr>
          <w:rFonts w:ascii="Times New Roman" w:hAnsi="Times New Roman" w:cs="Times New Roman"/>
          <w:sz w:val="24"/>
          <w:szCs w:val="24"/>
          <w:rPrChange w:id="2756" w:author="matheus" w:date="2011-07-25T13:04:00Z">
            <w:rPr/>
          </w:rPrChange>
        </w:rPr>
        <w:t xml:space="preserve"> cores para promover compressão</w:t>
      </w:r>
      <w:r w:rsidR="00D2586C" w:rsidRPr="004F3007">
        <w:rPr>
          <w:rFonts w:ascii="Times New Roman" w:hAnsi="Times New Roman" w:cs="Times New Roman"/>
          <w:sz w:val="24"/>
          <w:szCs w:val="24"/>
          <w:rPrChange w:id="2757" w:author="matheus" w:date="2011-07-25T13:04:00Z">
            <w:rPr/>
          </w:rPrChange>
        </w:rPr>
        <w:t xml:space="preserve">, como visto na </w:t>
      </w:r>
      <w:r w:rsidR="00D2586C" w:rsidRPr="004F3007">
        <w:rPr>
          <w:rFonts w:ascii="Times New Roman" w:hAnsi="Times New Roman" w:cs="Times New Roman"/>
          <w:sz w:val="24"/>
          <w:szCs w:val="24"/>
          <w:highlight w:val="yellow"/>
          <w:rPrChange w:id="2758" w:author="matheus" w:date="2011-07-25T13:04:00Z">
            <w:rPr>
              <w:highlight w:val="yellow"/>
            </w:rPr>
          </w:rPrChange>
        </w:rPr>
        <w:t>Seção 3.1</w:t>
      </w:r>
      <w:r w:rsidRPr="004F3007">
        <w:rPr>
          <w:rFonts w:ascii="Times New Roman" w:hAnsi="Times New Roman" w:cs="Times New Roman"/>
          <w:sz w:val="24"/>
          <w:szCs w:val="24"/>
          <w:rPrChange w:id="2759" w:author="matheus" w:date="2011-07-25T13:04:00Z">
            <w:rPr/>
          </w:rPrChange>
        </w:rPr>
        <w:t xml:space="preserve">. Logo após, há aplicação de uma transformada, uma função matemática que vai mudar a forma de representação dos dados em função da sua </w:t>
      </w:r>
      <w:r w:rsidR="00EB4F11" w:rsidRPr="004F3007">
        <w:rPr>
          <w:rFonts w:ascii="Times New Roman" w:hAnsi="Times New Roman" w:cs="Times New Roman"/>
          <w:sz w:val="24"/>
          <w:szCs w:val="24"/>
          <w:rPrChange w:id="2760" w:author="matheus" w:date="2011-07-25T13:04:00Z">
            <w:rPr/>
          </w:rPrChange>
        </w:rPr>
        <w:t>frequência</w:t>
      </w:r>
      <w:r w:rsidRPr="004F3007">
        <w:rPr>
          <w:rFonts w:ascii="Times New Roman" w:hAnsi="Times New Roman" w:cs="Times New Roman"/>
          <w:sz w:val="24"/>
          <w:szCs w:val="24"/>
          <w:rPrChange w:id="2761" w:author="matheus" w:date="2011-07-25T13:04:00Z">
            <w:rPr/>
          </w:rPrChange>
        </w:rPr>
        <w:t xml:space="preserve">, e posterior quantização, que visa eliminar as </w:t>
      </w:r>
      <w:r w:rsidR="00EB4F11" w:rsidRPr="004F3007">
        <w:rPr>
          <w:rFonts w:ascii="Times New Roman" w:hAnsi="Times New Roman" w:cs="Times New Roman"/>
          <w:sz w:val="24"/>
          <w:szCs w:val="24"/>
          <w:rPrChange w:id="2762" w:author="matheus" w:date="2011-07-25T13:04:00Z">
            <w:rPr/>
          </w:rPrChange>
        </w:rPr>
        <w:t>frequências</w:t>
      </w:r>
      <w:r w:rsidRPr="004F3007">
        <w:rPr>
          <w:rFonts w:ascii="Times New Roman" w:hAnsi="Times New Roman" w:cs="Times New Roman"/>
          <w:sz w:val="24"/>
          <w:szCs w:val="24"/>
          <w:rPrChange w:id="2763" w:author="matheus" w:date="2011-07-25T13:04:00Z">
            <w:rPr/>
          </w:rPrChange>
        </w:rPr>
        <w:t xml:space="preserve"> mais altas do que certo limiar</w:t>
      </w:r>
      <w:r w:rsidR="00EB4F11" w:rsidRPr="004F3007">
        <w:rPr>
          <w:rFonts w:ascii="Times New Roman" w:hAnsi="Times New Roman" w:cs="Times New Roman"/>
          <w:sz w:val="24"/>
          <w:szCs w:val="24"/>
          <w:rPrChange w:id="2764" w:author="matheus" w:date="2011-07-25T13:04:00Z">
            <w:rPr/>
          </w:rPrChange>
        </w:rPr>
        <w:t>, sendo</w:t>
      </w:r>
      <w:r w:rsidR="00D2586C" w:rsidRPr="004F3007">
        <w:rPr>
          <w:rFonts w:ascii="Times New Roman" w:hAnsi="Times New Roman" w:cs="Times New Roman"/>
          <w:sz w:val="24"/>
          <w:szCs w:val="24"/>
          <w:rPrChange w:id="2765" w:author="matheus" w:date="2011-07-25T13:04:00Z">
            <w:rPr/>
          </w:rPrChange>
        </w:rPr>
        <w:t>,</w:t>
      </w:r>
      <w:r w:rsidR="00EB4F11" w:rsidRPr="004F3007">
        <w:rPr>
          <w:rFonts w:ascii="Times New Roman" w:hAnsi="Times New Roman" w:cs="Times New Roman"/>
          <w:sz w:val="24"/>
          <w:szCs w:val="24"/>
          <w:rPrChange w:id="2766" w:author="matheus" w:date="2011-07-25T13:04:00Z">
            <w:rPr/>
          </w:rPrChange>
        </w:rPr>
        <w:t xml:space="preserve"> portanto</w:t>
      </w:r>
      <w:r w:rsidR="00D2586C" w:rsidRPr="004F3007">
        <w:rPr>
          <w:rFonts w:ascii="Times New Roman" w:hAnsi="Times New Roman" w:cs="Times New Roman"/>
          <w:sz w:val="24"/>
          <w:szCs w:val="24"/>
          <w:rPrChange w:id="2767" w:author="matheus" w:date="2011-07-25T13:04:00Z">
            <w:rPr/>
          </w:rPrChange>
        </w:rPr>
        <w:t>,</w:t>
      </w:r>
      <w:r w:rsidR="00EB4F11" w:rsidRPr="004F3007">
        <w:rPr>
          <w:rFonts w:ascii="Times New Roman" w:hAnsi="Times New Roman" w:cs="Times New Roman"/>
          <w:sz w:val="24"/>
          <w:szCs w:val="24"/>
          <w:rPrChange w:id="2768" w:author="matheus" w:date="2011-07-25T13:04:00Z">
            <w:rPr/>
          </w:rPrChange>
        </w:rPr>
        <w:t xml:space="preserve"> com perdas</w:t>
      </w:r>
      <w:r w:rsidRPr="004F3007">
        <w:rPr>
          <w:rFonts w:ascii="Times New Roman" w:hAnsi="Times New Roman" w:cs="Times New Roman"/>
          <w:sz w:val="24"/>
          <w:szCs w:val="24"/>
          <w:rPrChange w:id="2769" w:author="matheus" w:date="2011-07-25T13:04:00Z">
            <w:rPr/>
          </w:rPrChange>
        </w:rPr>
        <w:t>. Dependendo do limiar estabelecido, o olho humano pode não perceber diferenças significativas, ou seja, obtém-se maior ou menor qualidade. Exemplos de transformadas comumente utilizadas são a DCT (</w:t>
      </w:r>
      <w:r w:rsidRPr="004F3007">
        <w:rPr>
          <w:rFonts w:ascii="Times New Roman" w:hAnsi="Times New Roman" w:cs="Times New Roman"/>
          <w:i/>
          <w:sz w:val="24"/>
          <w:szCs w:val="24"/>
          <w:rPrChange w:id="2770" w:author="matheus" w:date="2011-07-25T13:04:00Z">
            <w:rPr>
              <w:i/>
            </w:rPr>
          </w:rPrChange>
        </w:rPr>
        <w:t>Discrete Cossine Transform</w:t>
      </w:r>
      <w:r w:rsidRPr="004F3007">
        <w:rPr>
          <w:rFonts w:ascii="Times New Roman" w:hAnsi="Times New Roman" w:cs="Times New Roman"/>
          <w:sz w:val="24"/>
          <w:szCs w:val="24"/>
          <w:rPrChange w:id="2771" w:author="matheus" w:date="2011-07-25T13:04:00Z">
            <w:rPr/>
          </w:rPrChange>
        </w:rPr>
        <w:t>) e DWT (</w:t>
      </w:r>
      <w:r w:rsidRPr="004F3007">
        <w:rPr>
          <w:rFonts w:ascii="Times New Roman" w:hAnsi="Times New Roman" w:cs="Times New Roman"/>
          <w:i/>
          <w:sz w:val="24"/>
          <w:szCs w:val="24"/>
          <w:rPrChange w:id="2772" w:author="matheus" w:date="2011-07-25T13:04:00Z">
            <w:rPr>
              <w:i/>
            </w:rPr>
          </w:rPrChange>
        </w:rPr>
        <w:t>Discrete Wavelet Transform</w:t>
      </w:r>
      <w:r w:rsidRPr="004F3007">
        <w:rPr>
          <w:rFonts w:ascii="Times New Roman" w:hAnsi="Times New Roman" w:cs="Times New Roman"/>
          <w:sz w:val="24"/>
          <w:szCs w:val="24"/>
          <w:rPrChange w:id="2773" w:author="matheus" w:date="2011-07-25T13:04:00Z">
            <w:rPr/>
          </w:rPrChange>
        </w:rPr>
        <w:t>)</w:t>
      </w:r>
      <w:r w:rsidR="004E5385" w:rsidRPr="004F3007">
        <w:rPr>
          <w:rFonts w:ascii="Times New Roman" w:hAnsi="Times New Roman" w:cs="Times New Roman"/>
          <w:sz w:val="24"/>
          <w:szCs w:val="24"/>
          <w:rPrChange w:id="2774" w:author="matheus" w:date="2011-07-25T13:04:00Z">
            <w:rPr/>
          </w:rPrChange>
        </w:rPr>
        <w:t xml:space="preserve"> (</w:t>
      </w:r>
      <w:r w:rsidR="00107AF9" w:rsidRPr="004F3007">
        <w:rPr>
          <w:rFonts w:ascii="Times New Roman" w:hAnsi="Times New Roman" w:cs="Times New Roman"/>
          <w:sz w:val="24"/>
          <w:szCs w:val="24"/>
          <w:rPrChange w:id="2775" w:author="matheus" w:date="2011-07-25T13:04:00Z">
            <w:rPr>
              <w:rFonts w:ascii="Times New Roman" w:hAnsi="Times New Roman" w:cs="Times New Roman"/>
              <w:sz w:val="24"/>
              <w:szCs w:val="24"/>
            </w:rPr>
          </w:rPrChange>
        </w:rPr>
        <w:t>GONZALEZ</w:t>
      </w:r>
      <w:del w:id="2776" w:author="Matheus Zingarelli" w:date="2011-07-26T12:00:00Z">
        <w:r w:rsidR="004E5385" w:rsidRPr="004F3007" w:rsidDel="00107AF9">
          <w:rPr>
            <w:rFonts w:ascii="Times New Roman" w:hAnsi="Times New Roman" w:cs="Times New Roman"/>
            <w:sz w:val="24"/>
            <w:szCs w:val="24"/>
            <w:rPrChange w:id="2777" w:author="matheus" w:date="2011-07-25T13:04:00Z">
              <w:rPr/>
            </w:rPrChange>
          </w:rPr>
          <w:delText xml:space="preserve"> &amp;</w:delText>
        </w:r>
      </w:del>
      <w:ins w:id="2778" w:author="Matheus Zingarelli" w:date="2011-07-26T12:00:00Z">
        <w:r w:rsidR="00107AF9">
          <w:rPr>
            <w:rFonts w:ascii="Times New Roman" w:hAnsi="Times New Roman" w:cs="Times New Roman"/>
            <w:sz w:val="24"/>
            <w:szCs w:val="24"/>
          </w:rPr>
          <w:t>;</w:t>
        </w:r>
      </w:ins>
      <w:r w:rsidR="00107AF9" w:rsidRPr="004F3007">
        <w:rPr>
          <w:rFonts w:ascii="Times New Roman" w:hAnsi="Times New Roman" w:cs="Times New Roman"/>
          <w:sz w:val="24"/>
          <w:szCs w:val="24"/>
          <w:rPrChange w:id="2779" w:author="matheus" w:date="2011-07-25T13:04:00Z">
            <w:rPr>
              <w:rFonts w:ascii="Times New Roman" w:hAnsi="Times New Roman" w:cs="Times New Roman"/>
              <w:sz w:val="24"/>
              <w:szCs w:val="24"/>
            </w:rPr>
          </w:rPrChange>
        </w:rPr>
        <w:t xml:space="preserve"> WOODS</w:t>
      </w:r>
      <w:r w:rsidR="004E5385" w:rsidRPr="004F3007">
        <w:rPr>
          <w:rFonts w:ascii="Times New Roman" w:hAnsi="Times New Roman" w:cs="Times New Roman"/>
          <w:sz w:val="24"/>
          <w:szCs w:val="24"/>
          <w:rPrChange w:id="2780" w:author="matheus" w:date="2011-07-25T13:04:00Z">
            <w:rPr/>
          </w:rPrChange>
        </w:rPr>
        <w:t>, 2008)</w:t>
      </w:r>
      <w:r w:rsidRPr="004F3007">
        <w:rPr>
          <w:rFonts w:ascii="Times New Roman" w:hAnsi="Times New Roman" w:cs="Times New Roman"/>
          <w:sz w:val="24"/>
          <w:szCs w:val="24"/>
          <w:rPrChange w:id="2781" w:author="matheus" w:date="2011-07-25T13:04:00Z">
            <w:rPr/>
          </w:rPrChange>
        </w:rPr>
        <w:t>.</w:t>
      </w:r>
      <w:r w:rsidR="00EB4F11" w:rsidRPr="004F3007">
        <w:rPr>
          <w:rFonts w:ascii="Times New Roman" w:hAnsi="Times New Roman" w:cs="Times New Roman"/>
          <w:sz w:val="24"/>
          <w:szCs w:val="24"/>
          <w:rPrChange w:id="2782" w:author="matheus" w:date="2011-07-25T13:04:00Z">
            <w:rPr/>
          </w:rPrChange>
        </w:rPr>
        <w:t xml:space="preserve"> Com isso, são eliminadas as redundâncias espaciais e psicovisuais</w:t>
      </w:r>
      <w:r w:rsidRPr="004F3007">
        <w:rPr>
          <w:rFonts w:ascii="Times New Roman" w:hAnsi="Times New Roman" w:cs="Times New Roman"/>
          <w:sz w:val="24"/>
          <w:szCs w:val="24"/>
          <w:rPrChange w:id="2783" w:author="matheus" w:date="2011-07-25T13:04:00Z">
            <w:rPr/>
          </w:rPrChange>
        </w:rPr>
        <w:t xml:space="preserve">. Por fim, é feita a redundância estatística, sem perda, a qual atribui </w:t>
      </w:r>
      <w:r w:rsidR="00C17F91" w:rsidRPr="004F3007">
        <w:rPr>
          <w:rFonts w:ascii="Times New Roman" w:hAnsi="Times New Roman" w:cs="Times New Roman"/>
          <w:sz w:val="24"/>
          <w:szCs w:val="24"/>
          <w:rPrChange w:id="2784" w:author="matheus" w:date="2011-07-25T13:04:00Z">
            <w:rPr/>
          </w:rPrChange>
        </w:rPr>
        <w:lastRenderedPageBreak/>
        <w:t>um</w:t>
      </w:r>
      <w:r w:rsidRPr="004F3007">
        <w:rPr>
          <w:rFonts w:ascii="Times New Roman" w:hAnsi="Times New Roman" w:cs="Times New Roman"/>
          <w:sz w:val="24"/>
          <w:szCs w:val="24"/>
          <w:rPrChange w:id="2785" w:author="matheus" w:date="2011-07-25T13:04:00Z">
            <w:rPr/>
          </w:rPrChange>
        </w:rPr>
        <w:t xml:space="preserve"> número de bits para cada dado conforme a freqüência em que aparecem, garantindo compressão. Destas, as mais conhecidas são Huffman, LZW e </w:t>
      </w:r>
      <w:r w:rsidR="00703718" w:rsidRPr="004F3007">
        <w:rPr>
          <w:rFonts w:ascii="Times New Roman" w:hAnsi="Times New Roman" w:cs="Times New Roman"/>
          <w:sz w:val="24"/>
          <w:szCs w:val="24"/>
          <w:rPrChange w:id="2786" w:author="matheus" w:date="2011-07-25T13:04:00Z">
            <w:rPr/>
          </w:rPrChange>
        </w:rPr>
        <w:t>por carreira</w:t>
      </w:r>
      <w:r w:rsidR="00C17F91" w:rsidRPr="004F3007">
        <w:rPr>
          <w:rFonts w:ascii="Times New Roman" w:hAnsi="Times New Roman" w:cs="Times New Roman"/>
          <w:sz w:val="24"/>
          <w:szCs w:val="24"/>
          <w:rPrChange w:id="2787" w:author="matheus" w:date="2011-07-25T13:04:00Z">
            <w:rPr/>
          </w:rPrChange>
        </w:rPr>
        <w:t xml:space="preserve"> (</w:t>
      </w:r>
      <w:r w:rsidR="00C17F91" w:rsidRPr="004F3007">
        <w:rPr>
          <w:rFonts w:ascii="Times New Roman" w:hAnsi="Times New Roman" w:cs="Times New Roman"/>
          <w:i/>
          <w:sz w:val="24"/>
          <w:szCs w:val="24"/>
          <w:rPrChange w:id="2788" w:author="matheus" w:date="2011-07-25T13:04:00Z">
            <w:rPr>
              <w:i/>
            </w:rPr>
          </w:rPrChange>
        </w:rPr>
        <w:t>run-length</w:t>
      </w:r>
      <w:r w:rsidR="00C17F91" w:rsidRPr="004F3007">
        <w:rPr>
          <w:rFonts w:ascii="Times New Roman" w:hAnsi="Times New Roman" w:cs="Times New Roman"/>
          <w:sz w:val="24"/>
          <w:szCs w:val="24"/>
          <w:rPrChange w:id="2789" w:author="matheus" w:date="2011-07-25T13:04:00Z">
            <w:rPr/>
          </w:rPrChange>
        </w:rPr>
        <w:t>)</w:t>
      </w:r>
      <w:r w:rsidRPr="004F3007">
        <w:rPr>
          <w:rFonts w:ascii="Times New Roman" w:hAnsi="Times New Roman" w:cs="Times New Roman"/>
          <w:sz w:val="24"/>
          <w:szCs w:val="24"/>
          <w:rPrChange w:id="2790" w:author="matheus" w:date="2011-07-25T13:04:00Z">
            <w:rPr/>
          </w:rPrChange>
        </w:rPr>
        <w:t>.</w:t>
      </w:r>
    </w:p>
    <w:p w:rsidR="003D5C18" w:rsidRPr="004F3007" w:rsidRDefault="00356394">
      <w:pPr>
        <w:pStyle w:val="PargrafodaLista"/>
        <w:spacing w:after="0" w:line="360" w:lineRule="auto"/>
        <w:ind w:left="0" w:firstLine="567"/>
        <w:jc w:val="both"/>
        <w:rPr>
          <w:rFonts w:ascii="Times New Roman" w:hAnsi="Times New Roman" w:cs="Times New Roman"/>
          <w:sz w:val="24"/>
          <w:szCs w:val="24"/>
          <w:rPrChange w:id="2791" w:author="matheus" w:date="2011-07-25T13:04:00Z">
            <w:rPr/>
          </w:rPrChange>
        </w:rPr>
        <w:pPrChange w:id="279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793" w:author="matheus" w:date="2011-07-25T13:04:00Z">
            <w:rPr/>
          </w:rPrChange>
        </w:rPr>
        <w:t>Além de aplicar a compressão em cada imagem, temos nos vídeos outro tipo de redundância a ser explorada: a redundância temporal. Esta é representada pela similaridade entre quadros vizinhos de uma sequência, resultando em dados que podem ser eliminados. Como os quadros são similares, o proposto é codificar apenas alguns e predizer como serão os próximos,</w:t>
      </w:r>
      <w:r w:rsidR="00E93330" w:rsidRPr="004F3007">
        <w:rPr>
          <w:rFonts w:ascii="Times New Roman" w:hAnsi="Times New Roman" w:cs="Times New Roman"/>
          <w:sz w:val="24"/>
          <w:szCs w:val="24"/>
          <w:rPrChange w:id="2794" w:author="matheus" w:date="2011-07-25T13:04:00Z">
            <w:rPr/>
          </w:rPrChange>
        </w:rPr>
        <w:t xml:space="preserve"> armazenando somente as diferenças entre eles</w:t>
      </w:r>
      <w:r w:rsidRPr="004F3007">
        <w:rPr>
          <w:rFonts w:ascii="Times New Roman" w:hAnsi="Times New Roman" w:cs="Times New Roman"/>
          <w:sz w:val="24"/>
          <w:szCs w:val="24"/>
          <w:rPrChange w:id="2795" w:author="matheus" w:date="2011-07-25T13:04:00Z">
            <w:rPr/>
          </w:rPrChange>
        </w:rPr>
        <w:t>.</w:t>
      </w:r>
    </w:p>
    <w:p w:rsidR="00356394" w:rsidRDefault="00356394">
      <w:pPr>
        <w:pStyle w:val="PargrafodaLista"/>
        <w:spacing w:after="0" w:line="360" w:lineRule="auto"/>
        <w:ind w:left="0" w:firstLine="567"/>
        <w:jc w:val="both"/>
        <w:rPr>
          <w:ins w:id="2796" w:author="matheus" w:date="2011-07-25T13:53:00Z"/>
          <w:rFonts w:ascii="Times New Roman" w:hAnsi="Times New Roman" w:cs="Times New Roman"/>
          <w:sz w:val="24"/>
          <w:szCs w:val="24"/>
        </w:rPr>
        <w:pPrChange w:id="2797"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798" w:author="matheus" w:date="2011-07-25T13:04:00Z">
            <w:rPr/>
          </w:rPrChange>
        </w:rPr>
        <w:t xml:space="preserve">Para a remoção da redundância temporal, </w:t>
      </w:r>
      <w:r w:rsidR="009D6F2D" w:rsidRPr="004F3007">
        <w:rPr>
          <w:rFonts w:ascii="Times New Roman" w:hAnsi="Times New Roman" w:cs="Times New Roman"/>
          <w:sz w:val="24"/>
          <w:szCs w:val="24"/>
          <w:rPrChange w:id="2799" w:author="matheus" w:date="2011-07-25T13:04:00Z">
            <w:rPr/>
          </w:rPrChange>
        </w:rPr>
        <w:t>baseado no padrão MPEG-1</w:t>
      </w:r>
      <w:r w:rsidRPr="004F3007">
        <w:rPr>
          <w:rFonts w:ascii="Times New Roman" w:hAnsi="Times New Roman" w:cs="Times New Roman"/>
          <w:sz w:val="24"/>
          <w:szCs w:val="24"/>
          <w:rPrChange w:id="2800" w:author="matheus" w:date="2011-07-25T13:04:00Z">
            <w:rPr/>
          </w:rPrChange>
        </w:rPr>
        <w:t>, os quadros são classificados em I, P ou B (</w:t>
      </w:r>
      <w:r w:rsidR="00553171" w:rsidRPr="004F3007">
        <w:rPr>
          <w:rFonts w:ascii="Times New Roman" w:hAnsi="Times New Roman" w:cs="Times New Roman"/>
          <w:sz w:val="24"/>
          <w:szCs w:val="24"/>
          <w:rPrChange w:id="2801" w:author="matheus" w:date="2011-07-25T13:04:00Z">
            <w:rPr>
              <w:rFonts w:ascii="Times New Roman" w:hAnsi="Times New Roman" w:cs="Times New Roman"/>
              <w:sz w:val="24"/>
              <w:szCs w:val="24"/>
            </w:rPr>
          </w:rPrChange>
        </w:rPr>
        <w:t>CHAPMAN</w:t>
      </w:r>
      <w:ins w:id="2802" w:author="Matheus Zingarelli" w:date="2011-07-26T11:57:00Z">
        <w:r w:rsidR="00553171">
          <w:rPr>
            <w:rFonts w:ascii="Times New Roman" w:hAnsi="Times New Roman" w:cs="Times New Roman"/>
            <w:sz w:val="24"/>
            <w:szCs w:val="24"/>
          </w:rPr>
          <w:t>;</w:t>
        </w:r>
      </w:ins>
      <w:r w:rsidR="00553171" w:rsidRPr="004F3007">
        <w:rPr>
          <w:rFonts w:ascii="Times New Roman" w:hAnsi="Times New Roman" w:cs="Times New Roman"/>
          <w:sz w:val="24"/>
          <w:szCs w:val="24"/>
          <w:rPrChange w:id="2803" w:author="matheus" w:date="2011-07-25T13:04:00Z">
            <w:rPr>
              <w:rFonts w:ascii="Times New Roman" w:hAnsi="Times New Roman" w:cs="Times New Roman"/>
              <w:sz w:val="24"/>
              <w:szCs w:val="24"/>
            </w:rPr>
          </w:rPrChange>
        </w:rPr>
        <w:t xml:space="preserve"> </w:t>
      </w:r>
      <w:del w:id="2804" w:author="Matheus Zingarelli" w:date="2011-07-26T11:57:00Z">
        <w:r w:rsidRPr="004F3007" w:rsidDel="00553171">
          <w:rPr>
            <w:rFonts w:ascii="Times New Roman" w:hAnsi="Times New Roman" w:cs="Times New Roman"/>
            <w:sz w:val="24"/>
            <w:szCs w:val="24"/>
            <w:rPrChange w:id="2805" w:author="matheus" w:date="2011-07-25T13:04:00Z">
              <w:rPr/>
            </w:rPrChange>
          </w:rPr>
          <w:delText xml:space="preserve">&amp; </w:delText>
        </w:r>
      </w:del>
      <w:r w:rsidR="00553171" w:rsidRPr="004F3007">
        <w:rPr>
          <w:rFonts w:ascii="Times New Roman" w:hAnsi="Times New Roman" w:cs="Times New Roman"/>
          <w:sz w:val="24"/>
          <w:szCs w:val="24"/>
          <w:rPrChange w:id="2806" w:author="matheus" w:date="2011-07-25T13:04:00Z">
            <w:rPr>
              <w:rFonts w:ascii="Times New Roman" w:hAnsi="Times New Roman" w:cs="Times New Roman"/>
              <w:sz w:val="24"/>
              <w:szCs w:val="24"/>
            </w:rPr>
          </w:rPrChange>
        </w:rPr>
        <w:t>CHAPMAN, 2004; SAYOOD, 2005</w:t>
      </w:r>
      <w:r w:rsidRPr="004F3007">
        <w:rPr>
          <w:rFonts w:ascii="Times New Roman" w:hAnsi="Times New Roman" w:cs="Times New Roman"/>
          <w:sz w:val="24"/>
          <w:szCs w:val="24"/>
          <w:rPrChange w:id="2807" w:author="matheus" w:date="2011-07-25T13:04:00Z">
            <w:rPr/>
          </w:rPrChange>
        </w:rPr>
        <w:t>). Os quadros I (</w:t>
      </w:r>
      <w:r w:rsidRPr="004F3007">
        <w:rPr>
          <w:rFonts w:ascii="Times New Roman" w:hAnsi="Times New Roman" w:cs="Times New Roman"/>
          <w:i/>
          <w:sz w:val="24"/>
          <w:szCs w:val="24"/>
          <w:rPrChange w:id="2808" w:author="matheus" w:date="2011-07-25T13:04:00Z">
            <w:rPr>
              <w:i/>
            </w:rPr>
          </w:rPrChange>
        </w:rPr>
        <w:t>Intracoded frames</w:t>
      </w:r>
      <w:r w:rsidRPr="004F3007">
        <w:rPr>
          <w:rFonts w:ascii="Times New Roman" w:hAnsi="Times New Roman" w:cs="Times New Roman"/>
          <w:sz w:val="24"/>
          <w:szCs w:val="24"/>
          <w:rPrChange w:id="2809" w:author="matheus" w:date="2011-07-25T13:04:00Z">
            <w:rPr/>
          </w:rPrChange>
        </w:rPr>
        <w:t>) são aqueles que sofrem apenas a compressão espacial, através dos algoritmos de compressão de imagens. Os quadros P (</w:t>
      </w:r>
      <w:r w:rsidRPr="004F3007">
        <w:rPr>
          <w:rFonts w:ascii="Times New Roman" w:hAnsi="Times New Roman" w:cs="Times New Roman"/>
          <w:i/>
          <w:sz w:val="24"/>
          <w:szCs w:val="24"/>
          <w:rPrChange w:id="2810" w:author="matheus" w:date="2011-07-25T13:04:00Z">
            <w:rPr>
              <w:i/>
            </w:rPr>
          </w:rPrChange>
        </w:rPr>
        <w:t>Predictive frames</w:t>
      </w:r>
      <w:r w:rsidRPr="004F3007">
        <w:rPr>
          <w:rFonts w:ascii="Times New Roman" w:hAnsi="Times New Roman" w:cs="Times New Roman"/>
          <w:sz w:val="24"/>
          <w:szCs w:val="24"/>
          <w:rPrChange w:id="2811" w:author="matheus" w:date="2011-07-25T13:04:00Z">
            <w:rPr/>
          </w:rPrChange>
        </w:rPr>
        <w:t xml:space="preserve">) são codificados em relação a um quadro I ou P anterior a ele, obtendo-se uma estimativa do que mudou entre ele e seu antecessor (estimativa de movimento), ou seja, excluímos este quadro e ficamos apenas com os dados da estimativa de movimento para posterior reconstrução deste. Como essa predição envolve erros, é também codificada uma tabela de compensação de movimento, contendo a diferença entre a posição estimada e a posição real dos objetos. Como outros quadros P podem ser codificados a partir de um quadro P anterior, há propagação de erros, e por essa razão, deve-se estabelecer um limite de criação de quadros P consecutivos, chamado de </w:t>
      </w:r>
      <w:r w:rsidRPr="004F3007">
        <w:rPr>
          <w:rFonts w:ascii="Times New Roman" w:hAnsi="Times New Roman" w:cs="Times New Roman"/>
          <w:i/>
          <w:sz w:val="24"/>
          <w:szCs w:val="24"/>
          <w:rPrChange w:id="2812" w:author="matheus" w:date="2011-07-25T13:04:00Z">
            <w:rPr>
              <w:i/>
            </w:rPr>
          </w:rPrChange>
        </w:rPr>
        <w:t>Prediction Span</w:t>
      </w:r>
      <w:r w:rsidRPr="004F3007">
        <w:rPr>
          <w:rFonts w:ascii="Times New Roman" w:hAnsi="Times New Roman" w:cs="Times New Roman"/>
          <w:sz w:val="24"/>
          <w:szCs w:val="24"/>
          <w:rPrChange w:id="2813" w:author="matheus" w:date="2011-07-25T13:04:00Z">
            <w:rPr/>
          </w:rPrChange>
        </w:rPr>
        <w:t>. Por fim, os quadros B (</w:t>
      </w:r>
      <w:r w:rsidRPr="004F3007">
        <w:rPr>
          <w:rFonts w:ascii="Times New Roman" w:hAnsi="Times New Roman" w:cs="Times New Roman"/>
          <w:i/>
          <w:sz w:val="24"/>
          <w:szCs w:val="24"/>
          <w:rPrChange w:id="2814" w:author="matheus" w:date="2011-07-25T13:04:00Z">
            <w:rPr>
              <w:i/>
            </w:rPr>
          </w:rPrChange>
        </w:rPr>
        <w:t>Bidirectional frames</w:t>
      </w:r>
      <w:r w:rsidRPr="004F3007">
        <w:rPr>
          <w:rFonts w:ascii="Times New Roman" w:hAnsi="Times New Roman" w:cs="Times New Roman"/>
          <w:sz w:val="24"/>
          <w:szCs w:val="24"/>
          <w:rPrChange w:id="2815" w:author="matheus" w:date="2011-07-25T13:04:00Z">
            <w:rPr/>
          </w:rPrChange>
        </w:rPr>
        <w:t>) são codificados tanto em relação ao um quadro P ou I anterior a eles quanto em relação a um quadro P ou I posterior, obtendo-se uma taxa maior de compressão, porém impactando o tempo de processamento, já que precisamos esperar os quadros P ou I posteriores serem processados para o cálculo.</w:t>
      </w:r>
    </w:p>
    <w:p w:rsidR="003B0CDD" w:rsidRPr="002A3B9F" w:rsidDel="00E913B3" w:rsidRDefault="002A3B9F">
      <w:pPr>
        <w:pStyle w:val="PargrafodaLista"/>
        <w:spacing w:after="0" w:line="360" w:lineRule="auto"/>
        <w:ind w:left="0"/>
        <w:jc w:val="both"/>
        <w:rPr>
          <w:del w:id="2816" w:author="matheus" w:date="2011-07-25T14:15:00Z"/>
          <w:rFonts w:ascii="Arial" w:hAnsi="Arial" w:cs="Arial"/>
          <w:sz w:val="28"/>
          <w:szCs w:val="28"/>
          <w:rPrChange w:id="2817" w:author="matheus" w:date="2011-07-25T14:24:00Z">
            <w:rPr>
              <w:del w:id="2818" w:author="matheus" w:date="2011-07-25T14:15:00Z"/>
            </w:rPr>
          </w:rPrChange>
        </w:rPr>
        <w:pPrChange w:id="2819" w:author="matheus" w:date="2011-07-25T13:53:00Z">
          <w:pPr>
            <w:pStyle w:val="PargrafodaLista"/>
            <w:spacing w:line="360" w:lineRule="auto"/>
            <w:ind w:left="1224" w:firstLine="192"/>
            <w:jc w:val="both"/>
          </w:pPr>
        </w:pPrChange>
      </w:pPr>
      <w:ins w:id="2820" w:author="matheus" w:date="2011-07-25T14:24:00Z">
        <w:r>
          <w:rPr>
            <w:rFonts w:ascii="Arial" w:hAnsi="Arial" w:cs="Arial"/>
            <w:b/>
            <w:sz w:val="28"/>
            <w:szCs w:val="28"/>
          </w:rPr>
          <w:t xml:space="preserve"> </w:t>
        </w:r>
      </w:ins>
      <w:bookmarkStart w:id="2821" w:name="_Toc299441142"/>
      <w:bookmarkEnd w:id="2821"/>
    </w:p>
    <w:p w:rsidR="003D5C18" w:rsidRPr="002A3B9F" w:rsidRDefault="00234D31">
      <w:pPr>
        <w:pStyle w:val="Ttulo3"/>
        <w:numPr>
          <w:ilvl w:val="2"/>
          <w:numId w:val="6"/>
        </w:numPr>
        <w:spacing w:before="851" w:after="567" w:line="240" w:lineRule="auto"/>
        <w:ind w:left="0" w:firstLine="0"/>
        <w:rPr>
          <w:ins w:id="2822" w:author="matheus" w:date="2011-07-25T13:53:00Z"/>
          <w:rFonts w:ascii="Arial" w:hAnsi="Arial" w:cs="Arial"/>
          <w:b w:val="0"/>
          <w:color w:val="auto"/>
          <w:sz w:val="28"/>
          <w:szCs w:val="28"/>
          <w:rPrChange w:id="2823" w:author="matheus" w:date="2011-07-25T14:24:00Z">
            <w:rPr>
              <w:ins w:id="2824" w:author="matheus" w:date="2011-07-25T13:53:00Z"/>
              <w:rFonts w:ascii="Times New Roman" w:hAnsi="Times New Roman" w:cs="Times New Roman"/>
              <w:color w:val="auto"/>
              <w:sz w:val="28"/>
              <w:szCs w:val="28"/>
            </w:rPr>
          </w:rPrChange>
        </w:rPr>
        <w:pPrChange w:id="2825" w:author="matheus" w:date="2011-07-25T14:14:00Z">
          <w:pPr>
            <w:pStyle w:val="Ttulo3"/>
            <w:numPr>
              <w:ilvl w:val="2"/>
              <w:numId w:val="3"/>
            </w:numPr>
            <w:ind w:left="1224" w:hanging="504"/>
          </w:pPr>
        </w:pPrChange>
      </w:pPr>
      <w:bookmarkStart w:id="2826" w:name="_Toc299441143"/>
      <w:r w:rsidRPr="002A3B9F">
        <w:rPr>
          <w:rFonts w:ascii="Arial" w:hAnsi="Arial" w:cs="Arial"/>
          <w:b w:val="0"/>
          <w:color w:val="auto"/>
          <w:sz w:val="28"/>
          <w:szCs w:val="28"/>
          <w:rPrChange w:id="2827" w:author="matheus" w:date="2011-07-25T14:24:00Z">
            <w:rPr/>
          </w:rPrChange>
        </w:rPr>
        <w:t xml:space="preserve">Limitações </w:t>
      </w:r>
      <w:r w:rsidR="003D5C18" w:rsidRPr="002A3B9F">
        <w:rPr>
          <w:rFonts w:ascii="Arial" w:hAnsi="Arial" w:cs="Arial"/>
          <w:b w:val="0"/>
          <w:color w:val="auto"/>
          <w:sz w:val="28"/>
          <w:szCs w:val="28"/>
          <w:rPrChange w:id="2828" w:author="matheus" w:date="2011-07-25T14:24:00Z">
            <w:rPr/>
          </w:rPrChange>
        </w:rPr>
        <w:t>na codificação</w:t>
      </w:r>
      <w:r w:rsidRPr="002A3B9F">
        <w:rPr>
          <w:rFonts w:ascii="Arial" w:hAnsi="Arial" w:cs="Arial"/>
          <w:b w:val="0"/>
          <w:color w:val="auto"/>
          <w:sz w:val="28"/>
          <w:szCs w:val="28"/>
          <w:rPrChange w:id="2829" w:author="matheus" w:date="2011-07-25T14:24:00Z">
            <w:rPr/>
          </w:rPrChange>
        </w:rPr>
        <w:t xml:space="preserve"> de </w:t>
      </w:r>
      <w:r w:rsidR="003D5C18" w:rsidRPr="002A3B9F">
        <w:rPr>
          <w:rFonts w:ascii="Arial" w:hAnsi="Arial" w:cs="Arial"/>
          <w:b w:val="0"/>
          <w:color w:val="auto"/>
          <w:sz w:val="28"/>
          <w:szCs w:val="28"/>
          <w:rPrChange w:id="2830" w:author="matheus" w:date="2011-07-25T14:24:00Z">
            <w:rPr/>
          </w:rPrChange>
        </w:rPr>
        <w:t xml:space="preserve">imagens e </w:t>
      </w:r>
      <w:r w:rsidR="0022553E" w:rsidRPr="002A3B9F">
        <w:rPr>
          <w:rFonts w:ascii="Arial" w:hAnsi="Arial" w:cs="Arial"/>
          <w:b w:val="0"/>
          <w:color w:val="auto"/>
          <w:sz w:val="28"/>
          <w:szCs w:val="28"/>
          <w:rPrChange w:id="2831" w:author="matheus" w:date="2011-07-25T14:24:00Z">
            <w:rPr/>
          </w:rPrChange>
        </w:rPr>
        <w:t>v</w:t>
      </w:r>
      <w:r w:rsidRPr="002A3B9F">
        <w:rPr>
          <w:rFonts w:ascii="Arial" w:hAnsi="Arial" w:cs="Arial"/>
          <w:b w:val="0"/>
          <w:color w:val="auto"/>
          <w:sz w:val="28"/>
          <w:szCs w:val="28"/>
          <w:rPrChange w:id="2832" w:author="matheus" w:date="2011-07-25T14:24:00Z">
            <w:rPr/>
          </w:rPrChange>
        </w:rPr>
        <w:t>ídeo</w:t>
      </w:r>
      <w:r w:rsidR="003D5C18" w:rsidRPr="002A3B9F">
        <w:rPr>
          <w:rFonts w:ascii="Arial" w:hAnsi="Arial" w:cs="Arial"/>
          <w:b w:val="0"/>
          <w:color w:val="auto"/>
          <w:sz w:val="28"/>
          <w:szCs w:val="28"/>
          <w:rPrChange w:id="2833" w:author="matheus" w:date="2011-07-25T14:24:00Z">
            <w:rPr/>
          </w:rPrChange>
        </w:rPr>
        <w:t>s</w:t>
      </w:r>
      <w:r w:rsidRPr="002A3B9F">
        <w:rPr>
          <w:rFonts w:ascii="Arial" w:hAnsi="Arial" w:cs="Arial"/>
          <w:b w:val="0"/>
          <w:color w:val="auto"/>
          <w:sz w:val="28"/>
          <w:szCs w:val="28"/>
          <w:rPrChange w:id="2834" w:author="matheus" w:date="2011-07-25T14:24:00Z">
            <w:rPr/>
          </w:rPrChange>
        </w:rPr>
        <w:t xml:space="preserve"> </w:t>
      </w:r>
      <w:r w:rsidR="0022553E" w:rsidRPr="002A3B9F">
        <w:rPr>
          <w:rFonts w:ascii="Arial" w:hAnsi="Arial" w:cs="Arial"/>
          <w:b w:val="0"/>
          <w:color w:val="auto"/>
          <w:sz w:val="28"/>
          <w:szCs w:val="28"/>
          <w:rPrChange w:id="2835" w:author="matheus" w:date="2011-07-25T14:24:00Z">
            <w:rPr/>
          </w:rPrChange>
        </w:rPr>
        <w:t>e</w:t>
      </w:r>
      <w:r w:rsidRPr="002A3B9F">
        <w:rPr>
          <w:rFonts w:ascii="Arial" w:hAnsi="Arial" w:cs="Arial"/>
          <w:b w:val="0"/>
          <w:color w:val="auto"/>
          <w:sz w:val="28"/>
          <w:szCs w:val="28"/>
          <w:rPrChange w:id="2836" w:author="matheus" w:date="2011-07-25T14:24:00Z">
            <w:rPr/>
          </w:rPrChange>
        </w:rPr>
        <w:t>stereoscópico</w:t>
      </w:r>
      <w:r w:rsidR="003D5C18" w:rsidRPr="002A3B9F">
        <w:rPr>
          <w:rFonts w:ascii="Arial" w:hAnsi="Arial" w:cs="Arial"/>
          <w:b w:val="0"/>
          <w:color w:val="auto"/>
          <w:sz w:val="28"/>
          <w:szCs w:val="28"/>
          <w:rPrChange w:id="2837" w:author="matheus" w:date="2011-07-25T14:24:00Z">
            <w:rPr/>
          </w:rPrChange>
        </w:rPr>
        <w:t>s</w:t>
      </w:r>
      <w:bookmarkEnd w:id="2826"/>
    </w:p>
    <w:p w:rsidR="003B0CDD" w:rsidRPr="000C196A" w:rsidDel="00E913B3" w:rsidRDefault="003B0CDD">
      <w:pPr>
        <w:spacing w:after="0" w:line="360" w:lineRule="auto"/>
        <w:rPr>
          <w:del w:id="2838" w:author="matheus" w:date="2011-07-25T14:15:00Z"/>
        </w:rPr>
        <w:pPrChange w:id="2839" w:author="matheus" w:date="2011-07-25T13:53:00Z">
          <w:pPr>
            <w:pStyle w:val="Ttulo3"/>
            <w:numPr>
              <w:ilvl w:val="2"/>
              <w:numId w:val="3"/>
            </w:numPr>
            <w:ind w:left="1224" w:hanging="504"/>
          </w:pPr>
        </w:pPrChange>
      </w:pPr>
    </w:p>
    <w:p w:rsidR="0036717A" w:rsidRPr="004F3007" w:rsidRDefault="0036717A">
      <w:pPr>
        <w:pStyle w:val="PargrafodaLista"/>
        <w:spacing w:after="0" w:line="360" w:lineRule="auto"/>
        <w:ind w:left="0" w:firstLine="567"/>
        <w:jc w:val="both"/>
        <w:rPr>
          <w:rFonts w:ascii="Times New Roman" w:hAnsi="Times New Roman" w:cs="Times New Roman"/>
          <w:sz w:val="24"/>
          <w:szCs w:val="24"/>
          <w:rPrChange w:id="2840" w:author="matheus" w:date="2011-07-25T13:04:00Z">
            <w:rPr/>
          </w:rPrChange>
        </w:rPr>
        <w:pPrChange w:id="2841"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842" w:author="matheus" w:date="2011-07-25T13:04:00Z">
            <w:rPr/>
          </w:rPrChange>
        </w:rPr>
        <w:t xml:space="preserve">Um problema na compressão de vídeos estereoscópicos utilizando a compressão de vídeo monocular é que o nível de compressão obtido </w:t>
      </w:r>
      <w:r w:rsidR="00251AB4" w:rsidRPr="004F3007">
        <w:rPr>
          <w:rFonts w:ascii="Times New Roman" w:hAnsi="Times New Roman" w:cs="Times New Roman"/>
          <w:sz w:val="24"/>
          <w:szCs w:val="24"/>
          <w:rPrChange w:id="2843" w:author="matheus" w:date="2011-07-25T13:04:00Z">
            <w:rPr/>
          </w:rPrChange>
        </w:rPr>
        <w:t xml:space="preserve">utilizando técnicas atuais </w:t>
      </w:r>
      <w:r w:rsidRPr="004F3007">
        <w:rPr>
          <w:rFonts w:ascii="Times New Roman" w:hAnsi="Times New Roman" w:cs="Times New Roman"/>
          <w:sz w:val="24"/>
          <w:szCs w:val="24"/>
          <w:rPrChange w:id="2844" w:author="matheus" w:date="2011-07-25T13:04:00Z">
            <w:rPr/>
          </w:rPrChange>
        </w:rPr>
        <w:t>já não é suficiente, levando em conta que dependendo do tipo de visualização estereoscópica utilizado, podemos ter o dobro ou mais de informações do que um vídeo monocular. Além disso, co</w:t>
      </w:r>
      <w:r w:rsidR="003D5C18" w:rsidRPr="004F3007">
        <w:rPr>
          <w:rFonts w:ascii="Times New Roman" w:hAnsi="Times New Roman" w:cs="Times New Roman"/>
          <w:sz w:val="24"/>
          <w:szCs w:val="24"/>
          <w:rPrChange w:id="2845" w:author="matheus" w:date="2011-07-25T13:04:00Z">
            <w:rPr/>
          </w:rPrChange>
        </w:rPr>
        <w:t xml:space="preserve">mo discutido na </w:t>
      </w:r>
      <w:r w:rsidR="003D5C18" w:rsidRPr="004F3007">
        <w:rPr>
          <w:rFonts w:ascii="Times New Roman" w:hAnsi="Times New Roman" w:cs="Times New Roman"/>
          <w:sz w:val="24"/>
          <w:szCs w:val="24"/>
          <w:highlight w:val="yellow"/>
          <w:rPrChange w:id="2846" w:author="matheus" w:date="2011-07-25T13:04:00Z">
            <w:rPr>
              <w:highlight w:val="yellow"/>
            </w:rPr>
          </w:rPrChange>
        </w:rPr>
        <w:t>Seção 3.2.2</w:t>
      </w:r>
      <w:r w:rsidR="003D5C18" w:rsidRPr="004F3007">
        <w:rPr>
          <w:rFonts w:ascii="Times New Roman" w:hAnsi="Times New Roman" w:cs="Times New Roman"/>
          <w:sz w:val="24"/>
          <w:szCs w:val="24"/>
          <w:rPrChange w:id="2847" w:author="matheus" w:date="2011-07-25T13:04:00Z">
            <w:rPr/>
          </w:rPrChange>
        </w:rPr>
        <w:t xml:space="preserve">, há a falta de um padrão de codificação específico para imagens </w:t>
      </w:r>
      <w:r w:rsidR="00251AB4" w:rsidRPr="004F3007">
        <w:rPr>
          <w:rFonts w:ascii="Times New Roman" w:hAnsi="Times New Roman" w:cs="Times New Roman"/>
          <w:sz w:val="24"/>
          <w:szCs w:val="24"/>
          <w:rPrChange w:id="2848" w:author="matheus" w:date="2011-07-25T13:04:00Z">
            <w:rPr/>
          </w:rPrChange>
        </w:rPr>
        <w:t xml:space="preserve">e </w:t>
      </w:r>
      <w:r w:rsidR="003D5C18" w:rsidRPr="004F3007">
        <w:rPr>
          <w:rFonts w:ascii="Times New Roman" w:hAnsi="Times New Roman" w:cs="Times New Roman"/>
          <w:sz w:val="24"/>
          <w:szCs w:val="24"/>
          <w:rPrChange w:id="2849" w:author="matheus" w:date="2011-07-25T13:04:00Z">
            <w:rPr/>
          </w:rPrChange>
        </w:rPr>
        <w:t xml:space="preserve">vídeos estereoscópicos. Isso </w:t>
      </w:r>
      <w:r w:rsidR="00251AB4" w:rsidRPr="004F3007">
        <w:rPr>
          <w:rFonts w:ascii="Times New Roman" w:hAnsi="Times New Roman" w:cs="Times New Roman"/>
          <w:sz w:val="24"/>
          <w:szCs w:val="24"/>
          <w:rPrChange w:id="2850" w:author="matheus" w:date="2011-07-25T13:04:00Z">
            <w:rPr/>
          </w:rPrChange>
        </w:rPr>
        <w:t>traz como consequência</w:t>
      </w:r>
      <w:r w:rsidR="002F3B19" w:rsidRPr="004F3007">
        <w:rPr>
          <w:rFonts w:ascii="Times New Roman" w:hAnsi="Times New Roman" w:cs="Times New Roman"/>
          <w:sz w:val="24"/>
          <w:szCs w:val="24"/>
          <w:rPrChange w:id="2851" w:author="matheus" w:date="2011-07-25T13:04:00Z">
            <w:rPr/>
          </w:rPrChange>
        </w:rPr>
        <w:t xml:space="preserve"> uma série de</w:t>
      </w:r>
      <w:r w:rsidR="003D5C18" w:rsidRPr="004F3007">
        <w:rPr>
          <w:rFonts w:ascii="Times New Roman" w:hAnsi="Times New Roman" w:cs="Times New Roman"/>
          <w:sz w:val="24"/>
          <w:szCs w:val="24"/>
          <w:rPrChange w:id="2852" w:author="matheus" w:date="2011-07-25T13:04:00Z">
            <w:rPr/>
          </w:rPrChange>
        </w:rPr>
        <w:t xml:space="preserve"> </w:t>
      </w:r>
      <w:r w:rsidR="002F3B19" w:rsidRPr="004F3007">
        <w:rPr>
          <w:rFonts w:ascii="Times New Roman" w:hAnsi="Times New Roman" w:cs="Times New Roman"/>
          <w:sz w:val="24"/>
          <w:szCs w:val="24"/>
          <w:rPrChange w:id="2853" w:author="matheus" w:date="2011-07-25T13:04:00Z">
            <w:rPr/>
          </w:rPrChange>
        </w:rPr>
        <w:t xml:space="preserve">pesquisas em andamento </w:t>
      </w:r>
      <w:r w:rsidR="003D5C18" w:rsidRPr="004F3007">
        <w:rPr>
          <w:rFonts w:ascii="Times New Roman" w:hAnsi="Times New Roman" w:cs="Times New Roman"/>
          <w:sz w:val="24"/>
          <w:szCs w:val="24"/>
          <w:rPrChange w:id="2854" w:author="matheus" w:date="2011-07-25T13:04:00Z">
            <w:rPr/>
          </w:rPrChange>
        </w:rPr>
        <w:lastRenderedPageBreak/>
        <w:t xml:space="preserve">para obter melhores resultados </w:t>
      </w:r>
      <w:r w:rsidR="00251AB4" w:rsidRPr="004F3007">
        <w:rPr>
          <w:rFonts w:ascii="Times New Roman" w:hAnsi="Times New Roman" w:cs="Times New Roman"/>
          <w:sz w:val="24"/>
          <w:szCs w:val="24"/>
          <w:rPrChange w:id="2855" w:author="matheus" w:date="2011-07-25T13:04:00Z">
            <w:rPr/>
          </w:rPrChange>
        </w:rPr>
        <w:t>na codificação de</w:t>
      </w:r>
      <w:r w:rsidR="003D5C18" w:rsidRPr="004F3007">
        <w:rPr>
          <w:rFonts w:ascii="Times New Roman" w:hAnsi="Times New Roman" w:cs="Times New Roman"/>
          <w:sz w:val="24"/>
          <w:szCs w:val="24"/>
          <w:rPrChange w:id="2856" w:author="matheus" w:date="2011-07-25T13:04:00Z">
            <w:rPr/>
          </w:rPrChange>
        </w:rPr>
        <w:t xml:space="preserve"> mídias estereoscópicas</w:t>
      </w:r>
      <w:r w:rsidR="002F3B19" w:rsidRPr="004F3007">
        <w:rPr>
          <w:rFonts w:ascii="Times New Roman" w:hAnsi="Times New Roman" w:cs="Times New Roman"/>
          <w:sz w:val="24"/>
          <w:szCs w:val="24"/>
          <w:rPrChange w:id="2857" w:author="matheus" w:date="2011-07-25T13:04:00Z">
            <w:rPr/>
          </w:rPrChange>
        </w:rPr>
        <w:t>, a maioria das vezes adaptando-se os padrões de codificação existentes</w:t>
      </w:r>
      <w:r w:rsidR="003D5C18" w:rsidRPr="004F3007">
        <w:rPr>
          <w:rFonts w:ascii="Times New Roman" w:hAnsi="Times New Roman" w:cs="Times New Roman"/>
          <w:sz w:val="24"/>
          <w:szCs w:val="24"/>
          <w:rPrChange w:id="2858" w:author="matheus" w:date="2011-07-25T13:04:00Z">
            <w:rPr/>
          </w:rPrChange>
        </w:rPr>
        <w:t>.</w:t>
      </w:r>
    </w:p>
    <w:p w:rsidR="0036717A" w:rsidRPr="004F3007" w:rsidRDefault="002F3B19">
      <w:pPr>
        <w:pStyle w:val="PargrafodaLista"/>
        <w:spacing w:after="0" w:line="360" w:lineRule="auto"/>
        <w:ind w:left="0" w:firstLine="567"/>
        <w:jc w:val="both"/>
        <w:rPr>
          <w:rFonts w:ascii="Times New Roman" w:hAnsi="Times New Roman" w:cs="Times New Roman"/>
          <w:sz w:val="24"/>
          <w:szCs w:val="24"/>
          <w:rPrChange w:id="2859" w:author="matheus" w:date="2011-07-25T13:04:00Z">
            <w:rPr/>
          </w:rPrChange>
        </w:rPr>
        <w:pPrChange w:id="2860"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861" w:author="matheus" w:date="2011-07-25T13:04:00Z">
            <w:rPr/>
          </w:rPrChange>
        </w:rPr>
        <w:t xml:space="preserve">Pode-se observar adaptações visando melhoria de desempenho para transmissão, como visto no </w:t>
      </w:r>
      <w:r w:rsidR="00302DAC" w:rsidRPr="004F3007">
        <w:rPr>
          <w:rFonts w:ascii="Times New Roman" w:hAnsi="Times New Roman" w:cs="Times New Roman"/>
          <w:sz w:val="24"/>
          <w:szCs w:val="24"/>
          <w:rPrChange w:id="2862" w:author="matheus" w:date="2011-07-25T13:04:00Z">
            <w:rPr/>
          </w:rPrChange>
        </w:rPr>
        <w:t>trabalho de Li et al. (2009),</w:t>
      </w:r>
      <w:r w:rsidRPr="004F3007">
        <w:rPr>
          <w:rFonts w:ascii="Times New Roman" w:hAnsi="Times New Roman" w:cs="Times New Roman"/>
          <w:sz w:val="24"/>
          <w:szCs w:val="24"/>
          <w:rPrChange w:id="2863" w:author="matheus" w:date="2011-07-25T13:04:00Z">
            <w:rPr/>
          </w:rPrChange>
        </w:rPr>
        <w:t xml:space="preserve"> em que</w:t>
      </w:r>
      <w:r w:rsidR="00302DAC" w:rsidRPr="004F3007">
        <w:rPr>
          <w:rFonts w:ascii="Times New Roman" w:hAnsi="Times New Roman" w:cs="Times New Roman"/>
          <w:sz w:val="24"/>
          <w:szCs w:val="24"/>
          <w:rPrChange w:id="2864" w:author="matheus" w:date="2011-07-25T13:04:00Z">
            <w:rPr/>
          </w:rPrChange>
        </w:rPr>
        <w:t xml:space="preserve"> os autores buscam melhorar a eficiência da codificação MVC </w:t>
      </w:r>
      <w:r w:rsidR="00355284" w:rsidRPr="004F3007">
        <w:rPr>
          <w:rFonts w:ascii="Times New Roman" w:hAnsi="Times New Roman" w:cs="Times New Roman"/>
          <w:sz w:val="24"/>
          <w:szCs w:val="24"/>
          <w:rPrChange w:id="2865" w:author="matheus" w:date="2011-07-25T13:04:00Z">
            <w:rPr/>
          </w:rPrChange>
        </w:rPr>
        <w:t>presente</w:t>
      </w:r>
      <w:r w:rsidR="00302DAC" w:rsidRPr="004F3007">
        <w:rPr>
          <w:rFonts w:ascii="Times New Roman" w:hAnsi="Times New Roman" w:cs="Times New Roman"/>
          <w:sz w:val="24"/>
          <w:szCs w:val="24"/>
          <w:rPrChange w:id="2866" w:author="matheus" w:date="2011-07-25T13:04:00Z">
            <w:rPr/>
          </w:rPrChange>
        </w:rPr>
        <w:t xml:space="preserve"> como extensão do H.264, propondo uma nova estrutura de criação de visões adaptável. </w:t>
      </w:r>
      <w:r w:rsidRPr="004F3007">
        <w:rPr>
          <w:rFonts w:ascii="Times New Roman" w:hAnsi="Times New Roman" w:cs="Times New Roman"/>
          <w:sz w:val="24"/>
          <w:szCs w:val="24"/>
          <w:rPrChange w:id="2867" w:author="matheus" w:date="2011-07-25T13:04:00Z">
            <w:rPr/>
          </w:rPrChange>
        </w:rPr>
        <w:t xml:space="preserve">Porém, o que é mais encontrado na literatura são pesquisas explorando um novo </w:t>
      </w:r>
      <w:r w:rsidR="00245CA3" w:rsidRPr="004F3007">
        <w:rPr>
          <w:rFonts w:ascii="Times New Roman" w:hAnsi="Times New Roman" w:cs="Times New Roman"/>
          <w:sz w:val="24"/>
          <w:szCs w:val="24"/>
          <w:rPrChange w:id="2868" w:author="matheus" w:date="2011-07-25T13:04:00Z">
            <w:rPr/>
          </w:rPrChange>
        </w:rPr>
        <w:t xml:space="preserve">tipo de redundância </w:t>
      </w:r>
      <w:r w:rsidRPr="004F3007">
        <w:rPr>
          <w:rFonts w:ascii="Times New Roman" w:hAnsi="Times New Roman" w:cs="Times New Roman"/>
          <w:sz w:val="24"/>
          <w:szCs w:val="24"/>
          <w:rPrChange w:id="2869" w:author="matheus" w:date="2011-07-25T13:04:00Z">
            <w:rPr/>
          </w:rPrChange>
        </w:rPr>
        <w:t>encontrad</w:t>
      </w:r>
      <w:r w:rsidR="00245CA3" w:rsidRPr="004F3007">
        <w:rPr>
          <w:rFonts w:ascii="Times New Roman" w:hAnsi="Times New Roman" w:cs="Times New Roman"/>
          <w:sz w:val="24"/>
          <w:szCs w:val="24"/>
          <w:rPrChange w:id="2870" w:author="matheus" w:date="2011-07-25T13:04:00Z">
            <w:rPr/>
          </w:rPrChange>
        </w:rPr>
        <w:t>a</w:t>
      </w:r>
      <w:r w:rsidRPr="004F3007">
        <w:rPr>
          <w:rFonts w:ascii="Times New Roman" w:hAnsi="Times New Roman" w:cs="Times New Roman"/>
          <w:sz w:val="24"/>
          <w:szCs w:val="24"/>
          <w:rPrChange w:id="2871" w:author="matheus" w:date="2011-07-25T13:04:00Z">
            <w:rPr/>
          </w:rPrChange>
        </w:rPr>
        <w:t xml:space="preserve"> em imagens estereoscópicas, chamad</w:t>
      </w:r>
      <w:r w:rsidR="00245CA3" w:rsidRPr="004F3007">
        <w:rPr>
          <w:rFonts w:ascii="Times New Roman" w:hAnsi="Times New Roman" w:cs="Times New Roman"/>
          <w:sz w:val="24"/>
          <w:szCs w:val="24"/>
          <w:rPrChange w:id="2872" w:author="matheus" w:date="2011-07-25T13:04:00Z">
            <w:rPr/>
          </w:rPrChange>
        </w:rPr>
        <w:t>a</w:t>
      </w:r>
      <w:r w:rsidRPr="004F3007">
        <w:rPr>
          <w:rFonts w:ascii="Times New Roman" w:hAnsi="Times New Roman" w:cs="Times New Roman"/>
          <w:sz w:val="24"/>
          <w:szCs w:val="24"/>
          <w:rPrChange w:id="2873" w:author="matheus" w:date="2011-07-25T13:04:00Z">
            <w:rPr/>
          </w:rPrChange>
        </w:rPr>
        <w:t xml:space="preserve"> de </w:t>
      </w:r>
      <w:r w:rsidRPr="004F3007">
        <w:rPr>
          <w:rFonts w:ascii="Times New Roman" w:hAnsi="Times New Roman" w:cs="Times New Roman"/>
          <w:i/>
          <w:sz w:val="24"/>
          <w:szCs w:val="24"/>
          <w:rPrChange w:id="2874" w:author="matheus" w:date="2011-07-25T13:04:00Z">
            <w:rPr>
              <w:i/>
            </w:rPr>
          </w:rPrChange>
        </w:rPr>
        <w:t>worldline correlation</w:t>
      </w:r>
      <w:r w:rsidR="00245CA3" w:rsidRPr="004F3007">
        <w:rPr>
          <w:rStyle w:val="Refdenotaderodap"/>
          <w:rFonts w:ascii="Times New Roman" w:hAnsi="Times New Roman" w:cs="Times New Roman"/>
          <w:i/>
          <w:sz w:val="24"/>
          <w:szCs w:val="24"/>
          <w:rPrChange w:id="2875" w:author="matheus" w:date="2011-07-25T13:04:00Z">
            <w:rPr>
              <w:rStyle w:val="Refdenotaderodap"/>
              <w:i/>
            </w:rPr>
          </w:rPrChange>
        </w:rPr>
        <w:footnoteReference w:id="4"/>
      </w:r>
      <w:r w:rsidR="00E25CD4" w:rsidRPr="004F3007">
        <w:rPr>
          <w:rFonts w:ascii="Times New Roman" w:hAnsi="Times New Roman" w:cs="Times New Roman"/>
          <w:i/>
          <w:sz w:val="24"/>
          <w:szCs w:val="24"/>
          <w:rPrChange w:id="2886" w:author="matheus" w:date="2011-07-25T13:04:00Z">
            <w:rPr>
              <w:i/>
            </w:rPr>
          </w:rPrChange>
        </w:rPr>
        <w:t xml:space="preserve"> </w:t>
      </w:r>
      <w:r w:rsidR="00711EDC" w:rsidRPr="004F3007">
        <w:rPr>
          <w:rFonts w:ascii="Times New Roman" w:hAnsi="Times New Roman" w:cs="Times New Roman"/>
          <w:sz w:val="24"/>
          <w:szCs w:val="24"/>
          <w:rPrChange w:id="2887" w:author="matheus" w:date="2011-07-25T13:04:00Z">
            <w:rPr/>
          </w:rPrChange>
        </w:rPr>
        <w:t>(</w:t>
      </w:r>
      <w:ins w:id="2888" w:author="Matheus Zingarelli" w:date="2011-07-26T11:35:00Z">
        <w:r w:rsidR="00A96107">
          <w:rPr>
            <w:rFonts w:ascii="Times New Roman" w:hAnsi="Times New Roman" w:cs="Times New Roman"/>
            <w:sz w:val="24"/>
            <w:szCs w:val="24"/>
          </w:rPr>
          <w:t xml:space="preserve">ADIKARI </w:t>
        </w:r>
        <w:r w:rsidR="00A96107" w:rsidRPr="00BC5AE6">
          <w:rPr>
            <w:rFonts w:ascii="Times New Roman" w:hAnsi="Times New Roman" w:cs="Times New Roman"/>
            <w:sz w:val="24"/>
            <w:szCs w:val="24"/>
          </w:rPr>
          <w:t>et al., 2005</w:t>
        </w:r>
        <w:r w:rsidR="00A96107">
          <w:rPr>
            <w:rFonts w:ascii="Times New Roman" w:hAnsi="Times New Roman" w:cs="Times New Roman"/>
            <w:sz w:val="24"/>
            <w:szCs w:val="24"/>
          </w:rPr>
          <w:t xml:space="preserve">; </w:t>
        </w:r>
      </w:ins>
      <w:ins w:id="2889" w:author="Matheus Zingarelli" w:date="2011-07-26T11:43:00Z">
        <w:r w:rsidR="002A48B0" w:rsidRPr="00BC5AE6">
          <w:rPr>
            <w:rFonts w:ascii="Times New Roman" w:hAnsi="Times New Roman" w:cs="Times New Roman"/>
            <w:sz w:val="24"/>
            <w:szCs w:val="24"/>
          </w:rPr>
          <w:t>BALASUBRAMANIYAM</w:t>
        </w:r>
        <w:r w:rsidR="002A48B0">
          <w:rPr>
            <w:rFonts w:ascii="Times New Roman" w:hAnsi="Times New Roman" w:cs="Times New Roman"/>
            <w:sz w:val="24"/>
            <w:szCs w:val="24"/>
          </w:rPr>
          <w:t xml:space="preserve">, </w:t>
        </w:r>
        <w:r w:rsidR="002A48B0" w:rsidRPr="00BC5AE6">
          <w:rPr>
            <w:rFonts w:ascii="Times New Roman" w:hAnsi="Times New Roman" w:cs="Times New Roman"/>
            <w:sz w:val="24"/>
            <w:szCs w:val="24"/>
          </w:rPr>
          <w:t>EDIRISINGHE</w:t>
        </w:r>
        <w:r w:rsidR="002A48B0">
          <w:rPr>
            <w:rFonts w:ascii="Times New Roman" w:hAnsi="Times New Roman" w:cs="Times New Roman"/>
            <w:sz w:val="24"/>
            <w:szCs w:val="24"/>
          </w:rPr>
          <w:t xml:space="preserve"> e </w:t>
        </w:r>
        <w:r w:rsidR="002A48B0" w:rsidRPr="00BC5AE6">
          <w:rPr>
            <w:rFonts w:ascii="Times New Roman" w:hAnsi="Times New Roman" w:cs="Times New Roman"/>
            <w:sz w:val="24"/>
            <w:szCs w:val="24"/>
          </w:rPr>
          <w:t>BEZ, 2005</w:t>
        </w:r>
      </w:ins>
      <w:del w:id="2890" w:author="Matheus Zingarelli" w:date="2011-07-26T11:43:00Z">
        <w:r w:rsidR="00A96107" w:rsidRPr="004F3007" w:rsidDel="002A48B0">
          <w:rPr>
            <w:rFonts w:ascii="Times New Roman" w:hAnsi="Times New Roman" w:cs="Times New Roman"/>
            <w:sz w:val="24"/>
            <w:szCs w:val="24"/>
            <w:rPrChange w:id="2891" w:author="matheus" w:date="2011-07-25T13:04:00Z">
              <w:rPr>
                <w:rFonts w:ascii="Times New Roman" w:hAnsi="Times New Roman" w:cs="Times New Roman"/>
                <w:sz w:val="24"/>
                <w:szCs w:val="24"/>
              </w:rPr>
            </w:rPrChange>
          </w:rPr>
          <w:delText>BALASUBRAMANIYAM</w:delText>
        </w:r>
        <w:r w:rsidR="009247E0" w:rsidRPr="004F3007" w:rsidDel="002A48B0">
          <w:rPr>
            <w:rFonts w:ascii="Times New Roman" w:hAnsi="Times New Roman" w:cs="Times New Roman"/>
            <w:sz w:val="24"/>
            <w:szCs w:val="24"/>
            <w:rPrChange w:id="2892" w:author="matheus" w:date="2011-07-25T13:04:00Z">
              <w:rPr/>
            </w:rPrChange>
          </w:rPr>
          <w:delText xml:space="preserve"> et al., 2005</w:delText>
        </w:r>
      </w:del>
      <w:del w:id="2893" w:author="Matheus Zingarelli" w:date="2011-07-26T11:37:00Z">
        <w:r w:rsidR="009247E0" w:rsidRPr="004F3007" w:rsidDel="00A96107">
          <w:rPr>
            <w:rFonts w:ascii="Times New Roman" w:hAnsi="Times New Roman" w:cs="Times New Roman"/>
            <w:sz w:val="24"/>
            <w:szCs w:val="24"/>
            <w:rPrChange w:id="2894" w:author="matheus" w:date="2011-07-25T13:04:00Z">
              <w:rPr/>
            </w:rPrChange>
          </w:rPr>
          <w:delText>;</w:delText>
        </w:r>
      </w:del>
      <w:del w:id="2895" w:author="Matheus Zingarelli" w:date="2011-07-26T11:35:00Z">
        <w:r w:rsidR="009247E0" w:rsidRPr="004F3007" w:rsidDel="00A96107">
          <w:rPr>
            <w:rFonts w:ascii="Times New Roman" w:hAnsi="Times New Roman" w:cs="Times New Roman"/>
            <w:sz w:val="24"/>
            <w:szCs w:val="24"/>
            <w:rPrChange w:id="2896" w:author="matheus" w:date="2011-07-25T13:04:00Z">
              <w:rPr/>
            </w:rPrChange>
          </w:rPr>
          <w:delText xml:space="preserve"> Adikari et al., 2005</w:delText>
        </w:r>
      </w:del>
      <w:r w:rsidR="00711EDC" w:rsidRPr="004F3007">
        <w:rPr>
          <w:rFonts w:ascii="Times New Roman" w:hAnsi="Times New Roman" w:cs="Times New Roman"/>
          <w:sz w:val="24"/>
          <w:szCs w:val="24"/>
          <w:rPrChange w:id="2897" w:author="matheus" w:date="2011-07-25T13:04:00Z">
            <w:rPr/>
          </w:rPrChange>
        </w:rPr>
        <w:t>)</w:t>
      </w:r>
      <w:r w:rsidR="00245CA3" w:rsidRPr="004F3007">
        <w:rPr>
          <w:rFonts w:ascii="Times New Roman" w:hAnsi="Times New Roman" w:cs="Times New Roman"/>
          <w:sz w:val="24"/>
          <w:szCs w:val="24"/>
          <w:rPrChange w:id="2898" w:author="matheus" w:date="2011-07-25T13:04:00Z">
            <w:rPr/>
          </w:rPrChange>
        </w:rPr>
        <w:t>. Como há uma</w:t>
      </w:r>
      <w:r w:rsidR="00F839D4" w:rsidRPr="004F3007">
        <w:rPr>
          <w:rFonts w:ascii="Times New Roman" w:hAnsi="Times New Roman" w:cs="Times New Roman"/>
          <w:sz w:val="24"/>
          <w:szCs w:val="24"/>
          <w:rPrChange w:id="2899" w:author="matheus" w:date="2011-07-25T13:04:00Z">
            <w:rPr/>
          </w:rPrChange>
        </w:rPr>
        <w:t xml:space="preserve"> grande semelhança entre as imagens do par estéreo, </w:t>
      </w:r>
      <w:r w:rsidR="00245CA3" w:rsidRPr="004F3007">
        <w:rPr>
          <w:rFonts w:ascii="Times New Roman" w:hAnsi="Times New Roman" w:cs="Times New Roman"/>
          <w:sz w:val="24"/>
          <w:szCs w:val="24"/>
          <w:rPrChange w:id="2900" w:author="matheus" w:date="2011-07-25T13:04:00Z">
            <w:rPr/>
          </w:rPrChange>
        </w:rPr>
        <w:t>é</w:t>
      </w:r>
      <w:r w:rsidR="00F839D4" w:rsidRPr="004F3007">
        <w:rPr>
          <w:rFonts w:ascii="Times New Roman" w:hAnsi="Times New Roman" w:cs="Times New Roman"/>
          <w:sz w:val="24"/>
          <w:szCs w:val="24"/>
          <w:rPrChange w:id="2901" w:author="matheus" w:date="2011-07-25T13:04:00Z">
            <w:rPr/>
          </w:rPrChange>
        </w:rPr>
        <w:t xml:space="preserve"> proposto que uma das imagens sirva de base para a predição da outra, parecido com a estimativa de movimento realizada na</w:t>
      </w:r>
      <w:r w:rsidR="00A13A13" w:rsidRPr="004F3007">
        <w:rPr>
          <w:rFonts w:ascii="Times New Roman" w:hAnsi="Times New Roman" w:cs="Times New Roman"/>
          <w:sz w:val="24"/>
          <w:szCs w:val="24"/>
          <w:rPrChange w:id="2902" w:author="matheus" w:date="2011-07-25T13:04:00Z">
            <w:rPr/>
          </w:rPrChange>
        </w:rPr>
        <w:t xml:space="preserve"> etapa de remoção de</w:t>
      </w:r>
      <w:r w:rsidR="00F839D4" w:rsidRPr="004F3007">
        <w:rPr>
          <w:rFonts w:ascii="Times New Roman" w:hAnsi="Times New Roman" w:cs="Times New Roman"/>
          <w:sz w:val="24"/>
          <w:szCs w:val="24"/>
          <w:rPrChange w:id="2903" w:author="matheus" w:date="2011-07-25T13:04:00Z">
            <w:rPr/>
          </w:rPrChange>
        </w:rPr>
        <w:t xml:space="preserve"> redundância temporal</w:t>
      </w:r>
      <w:r w:rsidRPr="004F3007">
        <w:rPr>
          <w:rFonts w:ascii="Times New Roman" w:hAnsi="Times New Roman" w:cs="Times New Roman"/>
          <w:sz w:val="24"/>
          <w:szCs w:val="24"/>
          <w:rPrChange w:id="2904" w:author="matheus" w:date="2011-07-25T13:04:00Z">
            <w:rPr/>
          </w:rPrChange>
        </w:rPr>
        <w:t xml:space="preserve">. </w:t>
      </w:r>
      <w:r w:rsidR="00245CA3" w:rsidRPr="004F3007">
        <w:rPr>
          <w:rFonts w:ascii="Times New Roman" w:hAnsi="Times New Roman" w:cs="Times New Roman"/>
          <w:sz w:val="24"/>
          <w:szCs w:val="24"/>
          <w:rPrChange w:id="2905" w:author="matheus" w:date="2011-07-25T13:04:00Z">
            <w:rPr/>
          </w:rPrChange>
        </w:rPr>
        <w:t xml:space="preserve">Com isso, o par estéreo poderia ser codificado como apenas um sinal de vídeo, sendo o segundo sinal reconstruído pelas estimativas obtidas da </w:t>
      </w:r>
      <w:r w:rsidR="00245CA3" w:rsidRPr="004F3007">
        <w:rPr>
          <w:rFonts w:ascii="Times New Roman" w:hAnsi="Times New Roman" w:cs="Times New Roman"/>
          <w:i/>
          <w:sz w:val="24"/>
          <w:szCs w:val="24"/>
          <w:rPrChange w:id="2906" w:author="matheus" w:date="2011-07-25T13:04:00Z">
            <w:rPr>
              <w:i/>
            </w:rPr>
          </w:rPrChange>
        </w:rPr>
        <w:t>worldline correlation</w:t>
      </w:r>
      <w:r w:rsidR="0036717A" w:rsidRPr="004F3007">
        <w:rPr>
          <w:rFonts w:ascii="Times New Roman" w:hAnsi="Times New Roman" w:cs="Times New Roman"/>
          <w:i/>
          <w:sz w:val="24"/>
          <w:szCs w:val="24"/>
          <w:rPrChange w:id="2907" w:author="matheus" w:date="2011-07-25T13:04:00Z">
            <w:rPr>
              <w:i/>
            </w:rPr>
          </w:rPrChange>
        </w:rPr>
        <w:t xml:space="preserve">, </w:t>
      </w:r>
      <w:r w:rsidR="0036717A" w:rsidRPr="004F3007">
        <w:rPr>
          <w:rFonts w:ascii="Times New Roman" w:hAnsi="Times New Roman" w:cs="Times New Roman"/>
          <w:sz w:val="24"/>
          <w:szCs w:val="24"/>
          <w:rPrChange w:id="2908" w:author="matheus" w:date="2011-07-25T13:04:00Z">
            <w:rPr/>
          </w:rPrChange>
        </w:rPr>
        <w:t>obtendo-se assim boa taxa de compressão</w:t>
      </w:r>
      <w:r w:rsidR="00245CA3" w:rsidRPr="004F3007">
        <w:rPr>
          <w:rFonts w:ascii="Times New Roman" w:hAnsi="Times New Roman" w:cs="Times New Roman"/>
          <w:sz w:val="24"/>
          <w:szCs w:val="24"/>
          <w:rPrChange w:id="2909" w:author="matheus" w:date="2011-07-25T13:04:00Z">
            <w:rPr/>
          </w:rPrChange>
        </w:rPr>
        <w:t>.</w:t>
      </w:r>
      <w:r w:rsidR="00C323D3" w:rsidRPr="004F3007">
        <w:rPr>
          <w:rFonts w:ascii="Times New Roman" w:hAnsi="Times New Roman" w:cs="Times New Roman"/>
          <w:sz w:val="24"/>
          <w:szCs w:val="24"/>
          <w:rPrChange w:id="2910" w:author="matheus" w:date="2011-07-25T13:04:00Z">
            <w:rPr/>
          </w:rPrChange>
        </w:rPr>
        <w:t xml:space="preserve"> </w:t>
      </w:r>
    </w:p>
    <w:p w:rsidR="00512DFE" w:rsidRPr="004F3007" w:rsidRDefault="00613231">
      <w:pPr>
        <w:pStyle w:val="PargrafodaLista"/>
        <w:spacing w:after="0" w:line="360" w:lineRule="auto"/>
        <w:ind w:left="0" w:firstLine="567"/>
        <w:jc w:val="both"/>
        <w:rPr>
          <w:rFonts w:ascii="Times New Roman" w:hAnsi="Times New Roman" w:cs="Times New Roman"/>
          <w:sz w:val="24"/>
          <w:szCs w:val="24"/>
          <w:highlight w:val="yellow"/>
          <w:rPrChange w:id="2911" w:author="matheus" w:date="2011-07-25T13:04:00Z">
            <w:rPr>
              <w:highlight w:val="yellow"/>
            </w:rPr>
          </w:rPrChange>
        </w:rPr>
        <w:pPrChange w:id="291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913" w:author="matheus" w:date="2011-07-25T13:04:00Z">
            <w:rPr/>
          </w:rPrChange>
        </w:rPr>
        <w:t xml:space="preserve">Embora </w:t>
      </w:r>
      <w:r w:rsidR="00A13A13" w:rsidRPr="004F3007">
        <w:rPr>
          <w:rFonts w:ascii="Times New Roman" w:hAnsi="Times New Roman" w:cs="Times New Roman"/>
          <w:sz w:val="24"/>
          <w:szCs w:val="24"/>
          <w:rPrChange w:id="2914" w:author="matheus" w:date="2011-07-25T13:04:00Z">
            <w:rPr/>
          </w:rPrChange>
        </w:rPr>
        <w:t>obtenha</w:t>
      </w:r>
      <w:r w:rsidRPr="004F3007">
        <w:rPr>
          <w:rFonts w:ascii="Times New Roman" w:hAnsi="Times New Roman" w:cs="Times New Roman"/>
          <w:sz w:val="24"/>
          <w:szCs w:val="24"/>
          <w:rPrChange w:id="2915" w:author="matheus" w:date="2011-07-25T13:04:00Z">
            <w:rPr/>
          </w:rPrChange>
        </w:rPr>
        <w:t xml:space="preserve"> uma boa taxa de compressão, o</w:t>
      </w:r>
      <w:r w:rsidR="00193A55" w:rsidRPr="004F3007">
        <w:rPr>
          <w:rFonts w:ascii="Times New Roman" w:hAnsi="Times New Roman" w:cs="Times New Roman"/>
          <w:sz w:val="24"/>
          <w:szCs w:val="24"/>
          <w:rPrChange w:id="2916" w:author="matheus" w:date="2011-07-25T13:04:00Z">
            <w:rPr/>
          </w:rPrChange>
        </w:rPr>
        <w:t xml:space="preserve"> que se </w:t>
      </w:r>
      <w:r w:rsidRPr="004F3007">
        <w:rPr>
          <w:rFonts w:ascii="Times New Roman" w:hAnsi="Times New Roman" w:cs="Times New Roman"/>
          <w:sz w:val="24"/>
          <w:szCs w:val="24"/>
          <w:rPrChange w:id="2917" w:author="matheus" w:date="2011-07-25T13:04:00Z">
            <w:rPr/>
          </w:rPrChange>
        </w:rPr>
        <w:t xml:space="preserve">nota </w:t>
      </w:r>
      <w:r w:rsidR="0036717A" w:rsidRPr="004F3007">
        <w:rPr>
          <w:rFonts w:ascii="Times New Roman" w:hAnsi="Times New Roman" w:cs="Times New Roman"/>
          <w:sz w:val="24"/>
          <w:szCs w:val="24"/>
          <w:rPrChange w:id="2918" w:author="matheus" w:date="2011-07-25T13:04:00Z">
            <w:rPr/>
          </w:rPrChange>
        </w:rPr>
        <w:t xml:space="preserve">em todas essas pesquisas </w:t>
      </w:r>
      <w:r w:rsidR="00193A55" w:rsidRPr="004F3007">
        <w:rPr>
          <w:rFonts w:ascii="Times New Roman" w:hAnsi="Times New Roman" w:cs="Times New Roman"/>
          <w:sz w:val="24"/>
          <w:szCs w:val="24"/>
          <w:rPrChange w:id="2919" w:author="matheus" w:date="2011-07-25T13:04:00Z">
            <w:rPr/>
          </w:rPrChange>
        </w:rPr>
        <w:t xml:space="preserve">é que as técnicas </w:t>
      </w:r>
      <w:r w:rsidR="0036717A" w:rsidRPr="004F3007">
        <w:rPr>
          <w:rFonts w:ascii="Times New Roman" w:hAnsi="Times New Roman" w:cs="Times New Roman"/>
          <w:sz w:val="24"/>
          <w:szCs w:val="24"/>
          <w:rPrChange w:id="2920" w:author="matheus" w:date="2011-07-25T13:04:00Z">
            <w:rPr/>
          </w:rPrChange>
        </w:rPr>
        <w:t>estudadas</w:t>
      </w:r>
      <w:r w:rsidR="00193A55" w:rsidRPr="004F3007">
        <w:rPr>
          <w:rFonts w:ascii="Times New Roman" w:hAnsi="Times New Roman" w:cs="Times New Roman"/>
          <w:sz w:val="24"/>
          <w:szCs w:val="24"/>
          <w:rPrChange w:id="2921" w:author="matheus" w:date="2011-07-25T13:04:00Z">
            <w:rPr/>
          </w:rPrChange>
        </w:rPr>
        <w:t xml:space="preserve"> são voltadas cada uma para um tipo específico de visualização estereoscópica, não havendo uma técnica genérica que seja compatível para todos os tipos.</w:t>
      </w:r>
      <w:r w:rsidR="0036717A" w:rsidRPr="004F3007">
        <w:rPr>
          <w:rFonts w:ascii="Times New Roman" w:hAnsi="Times New Roman" w:cs="Times New Roman"/>
          <w:sz w:val="24"/>
          <w:szCs w:val="24"/>
          <w:rPrChange w:id="2922" w:author="matheus" w:date="2011-07-25T13:04:00Z">
            <w:rPr/>
          </w:rPrChange>
        </w:rPr>
        <w:t xml:space="preserve"> Além disso, em nenhuma delas é considerada a visualização anaglífica.</w:t>
      </w:r>
      <w:r w:rsidR="00193A55" w:rsidRPr="004F3007">
        <w:rPr>
          <w:rFonts w:ascii="Times New Roman" w:hAnsi="Times New Roman" w:cs="Times New Roman"/>
          <w:sz w:val="24"/>
          <w:szCs w:val="24"/>
          <w:rPrChange w:id="2923" w:author="matheus" w:date="2011-07-25T13:04:00Z">
            <w:rPr/>
          </w:rPrChange>
        </w:rPr>
        <w:t xml:space="preserve"> </w:t>
      </w:r>
      <w:r w:rsidR="0036717A" w:rsidRPr="004F3007">
        <w:rPr>
          <w:rFonts w:ascii="Times New Roman" w:hAnsi="Times New Roman" w:cs="Times New Roman"/>
          <w:sz w:val="24"/>
          <w:szCs w:val="24"/>
          <w:rPrChange w:id="2924" w:author="matheus" w:date="2011-07-25T13:04:00Z">
            <w:rPr/>
          </w:rPrChange>
        </w:rPr>
        <w:t>T</w:t>
      </w:r>
      <w:r w:rsidR="00193A55" w:rsidRPr="004F3007">
        <w:rPr>
          <w:rFonts w:ascii="Times New Roman" w:hAnsi="Times New Roman" w:cs="Times New Roman"/>
          <w:sz w:val="24"/>
          <w:szCs w:val="24"/>
          <w:rPrChange w:id="2925" w:author="matheus" w:date="2011-07-25T13:04:00Z">
            <w:rPr/>
          </w:rPrChange>
        </w:rPr>
        <w:t xml:space="preserve">estes feitos por Andrade </w:t>
      </w:r>
      <w:del w:id="2926" w:author="Matheus Zingarelli" w:date="2011-07-26T11:40:00Z">
        <w:r w:rsidR="00193A55" w:rsidRPr="004F3007" w:rsidDel="002A48B0">
          <w:rPr>
            <w:rFonts w:ascii="Times New Roman" w:hAnsi="Times New Roman" w:cs="Times New Roman"/>
            <w:sz w:val="24"/>
            <w:szCs w:val="24"/>
            <w:rPrChange w:id="2927" w:author="matheus" w:date="2011-07-25T13:04:00Z">
              <w:rPr/>
            </w:rPrChange>
          </w:rPr>
          <w:delText>&amp;</w:delText>
        </w:r>
      </w:del>
      <w:ins w:id="2928" w:author="Matheus Zingarelli" w:date="2011-07-26T11:40:00Z">
        <w:r w:rsidR="002A48B0">
          <w:rPr>
            <w:rFonts w:ascii="Times New Roman" w:hAnsi="Times New Roman" w:cs="Times New Roman"/>
            <w:sz w:val="24"/>
            <w:szCs w:val="24"/>
          </w:rPr>
          <w:t>e</w:t>
        </w:r>
      </w:ins>
      <w:r w:rsidR="00193A55" w:rsidRPr="004F3007">
        <w:rPr>
          <w:rFonts w:ascii="Times New Roman" w:hAnsi="Times New Roman" w:cs="Times New Roman"/>
          <w:sz w:val="24"/>
          <w:szCs w:val="24"/>
          <w:rPrChange w:id="2929" w:author="matheus" w:date="2011-07-25T13:04:00Z">
            <w:rPr/>
          </w:rPrChange>
        </w:rPr>
        <w:t xml:space="preserve"> Goularte (2009</w:t>
      </w:r>
      <w:del w:id="2930" w:author="Matheus Zingarelli" w:date="2011-07-26T11:40:00Z">
        <w:r w:rsidR="0036717A" w:rsidRPr="004F3007" w:rsidDel="002A48B0">
          <w:rPr>
            <w:rFonts w:ascii="Times New Roman" w:hAnsi="Times New Roman" w:cs="Times New Roman"/>
            <w:sz w:val="24"/>
            <w:szCs w:val="24"/>
            <w:rPrChange w:id="2931" w:author="matheus" w:date="2011-07-25T13:04:00Z">
              <w:rPr/>
            </w:rPrChange>
          </w:rPr>
          <w:delText>;</w:delText>
        </w:r>
      </w:del>
      <w:ins w:id="2932" w:author="Matheus Zingarelli" w:date="2011-07-26T11:40:00Z">
        <w:r w:rsidR="002A48B0">
          <w:rPr>
            <w:rFonts w:ascii="Times New Roman" w:hAnsi="Times New Roman" w:cs="Times New Roman"/>
            <w:sz w:val="24"/>
            <w:szCs w:val="24"/>
          </w:rPr>
          <w:t>,</w:t>
        </w:r>
      </w:ins>
      <w:r w:rsidR="0036717A" w:rsidRPr="004F3007">
        <w:rPr>
          <w:rFonts w:ascii="Times New Roman" w:hAnsi="Times New Roman" w:cs="Times New Roman"/>
          <w:sz w:val="24"/>
          <w:szCs w:val="24"/>
          <w:rPrChange w:id="2933" w:author="matheus" w:date="2011-07-25T13:04:00Z">
            <w:rPr/>
          </w:rPrChange>
        </w:rPr>
        <w:t xml:space="preserve"> 2010</w:t>
      </w:r>
      <w:r w:rsidR="00193A55" w:rsidRPr="004F3007">
        <w:rPr>
          <w:rFonts w:ascii="Times New Roman" w:hAnsi="Times New Roman" w:cs="Times New Roman"/>
          <w:sz w:val="24"/>
          <w:szCs w:val="24"/>
          <w:rPrChange w:id="2934" w:author="matheus" w:date="2011-07-25T13:04:00Z">
            <w:rPr/>
          </w:rPrChange>
        </w:rPr>
        <w:t xml:space="preserve">) mostram </w:t>
      </w:r>
      <w:r w:rsidR="00355284" w:rsidRPr="004F3007">
        <w:rPr>
          <w:rFonts w:ascii="Times New Roman" w:hAnsi="Times New Roman" w:cs="Times New Roman"/>
          <w:sz w:val="24"/>
          <w:szCs w:val="24"/>
          <w:rPrChange w:id="2935" w:author="matheus" w:date="2011-07-25T13:04:00Z">
            <w:rPr/>
          </w:rPrChange>
        </w:rPr>
        <w:t xml:space="preserve">que </w:t>
      </w:r>
      <w:r w:rsidR="00193A55" w:rsidRPr="004F3007">
        <w:rPr>
          <w:rFonts w:ascii="Times New Roman" w:hAnsi="Times New Roman" w:cs="Times New Roman"/>
          <w:sz w:val="24"/>
          <w:szCs w:val="24"/>
          <w:rPrChange w:id="2936" w:author="matheus" w:date="2011-07-25T13:04:00Z">
            <w:rPr/>
          </w:rPrChange>
        </w:rPr>
        <w:t>a compressão de um par de vídeos estéreo</w:t>
      </w:r>
      <w:r w:rsidR="00355284" w:rsidRPr="004F3007">
        <w:rPr>
          <w:rFonts w:ascii="Times New Roman" w:hAnsi="Times New Roman" w:cs="Times New Roman"/>
          <w:sz w:val="24"/>
          <w:szCs w:val="24"/>
          <w:rPrChange w:id="2937" w:author="matheus" w:date="2011-07-25T13:04:00Z">
            <w:rPr/>
          </w:rPrChange>
        </w:rPr>
        <w:t>, através das estratégias utilizadas pelos codificadores atuais para subamostragem de crominância e aplicação de transformadas com posterior quantização</w:t>
      </w:r>
      <w:r w:rsidR="00193A55" w:rsidRPr="004F3007">
        <w:rPr>
          <w:rFonts w:ascii="Times New Roman" w:hAnsi="Times New Roman" w:cs="Times New Roman"/>
          <w:sz w:val="24"/>
          <w:szCs w:val="24"/>
          <w:rPrChange w:id="2938" w:author="matheus" w:date="2011-07-25T13:04:00Z">
            <w:rPr/>
          </w:rPrChange>
        </w:rPr>
        <w:t xml:space="preserve">, </w:t>
      </w:r>
      <w:r w:rsidR="00984490" w:rsidRPr="004F3007">
        <w:rPr>
          <w:rFonts w:ascii="Times New Roman" w:hAnsi="Times New Roman" w:cs="Times New Roman"/>
          <w:sz w:val="24"/>
          <w:szCs w:val="24"/>
          <w:rPrChange w:id="2939" w:author="matheus" w:date="2011-07-25T13:04:00Z">
            <w:rPr/>
          </w:rPrChange>
        </w:rPr>
        <w:t>pode</w:t>
      </w:r>
      <w:r w:rsidR="00193A55" w:rsidRPr="004F3007">
        <w:rPr>
          <w:rFonts w:ascii="Times New Roman" w:hAnsi="Times New Roman" w:cs="Times New Roman"/>
          <w:sz w:val="24"/>
          <w:szCs w:val="24"/>
          <w:rPrChange w:id="2940" w:author="matheus" w:date="2011-07-25T13:04:00Z">
            <w:rPr/>
          </w:rPrChange>
        </w:rPr>
        <w:t xml:space="preserve"> incluir ruídos </w:t>
      </w:r>
      <w:r w:rsidRPr="004F3007">
        <w:rPr>
          <w:rFonts w:ascii="Times New Roman" w:hAnsi="Times New Roman" w:cs="Times New Roman"/>
          <w:sz w:val="24"/>
          <w:szCs w:val="24"/>
          <w:rPrChange w:id="2941" w:author="matheus" w:date="2011-07-25T13:04:00Z">
            <w:rPr/>
          </w:rPrChange>
        </w:rPr>
        <w:t>no vídeo resultante que impossibilitam a percepção de profundidade quando utilizado o método anaglífico. Os autores também encontram nestes trabalhos parâmetros adequados para ambas as etapas. Entretanto, por ainda armazenar o par estéreo, a taxa de compressão é baixa.</w:t>
      </w:r>
    </w:p>
    <w:p w:rsidR="000041FF" w:rsidRDefault="000041FF">
      <w:pPr>
        <w:spacing w:after="0" w:line="360" w:lineRule="auto"/>
        <w:ind w:firstLine="567"/>
        <w:rPr>
          <w:ins w:id="2942" w:author="matheus" w:date="2011-07-25T13:13:00Z"/>
          <w:rFonts w:ascii="Times New Roman" w:eastAsiaTheme="majorEastAsia" w:hAnsi="Times New Roman" w:cs="Times New Roman"/>
          <w:b/>
          <w:bCs/>
          <w:color w:val="365F91" w:themeColor="accent1" w:themeShade="BF"/>
          <w:sz w:val="24"/>
          <w:szCs w:val="24"/>
        </w:rPr>
        <w:pPrChange w:id="2943" w:author="matheus" w:date="2011-07-25T13:44:00Z">
          <w:pPr/>
        </w:pPrChange>
      </w:pPr>
      <w:ins w:id="2944" w:author="matheus" w:date="2011-07-25T13:13:00Z">
        <w:r>
          <w:rPr>
            <w:rFonts w:ascii="Times New Roman" w:hAnsi="Times New Roman" w:cs="Times New Roman"/>
            <w:sz w:val="24"/>
            <w:szCs w:val="24"/>
          </w:rPr>
          <w:br w:type="page"/>
        </w:r>
      </w:ins>
    </w:p>
    <w:p w:rsidR="00A42309" w:rsidRPr="00BD576D" w:rsidRDefault="00363ADA">
      <w:pPr>
        <w:pStyle w:val="Ttulo1"/>
        <w:numPr>
          <w:ilvl w:val="0"/>
          <w:numId w:val="6"/>
        </w:numPr>
        <w:spacing w:before="1701" w:after="1701" w:line="360" w:lineRule="auto"/>
        <w:ind w:left="357" w:hanging="357"/>
        <w:rPr>
          <w:ins w:id="2945" w:author="matheus" w:date="2011-07-25T13:55:00Z"/>
          <w:rFonts w:ascii="Arial" w:hAnsi="Arial" w:cs="Arial"/>
          <w:b w:val="0"/>
          <w:color w:val="auto"/>
          <w:sz w:val="48"/>
          <w:szCs w:val="48"/>
          <w:rPrChange w:id="2946" w:author="matheus" w:date="2011-07-25T14:18:00Z">
            <w:rPr>
              <w:ins w:id="2947" w:author="matheus" w:date="2011-07-25T13:55:00Z"/>
              <w:rFonts w:ascii="Times New Roman" w:hAnsi="Times New Roman" w:cs="Times New Roman"/>
              <w:color w:val="auto"/>
              <w:sz w:val="36"/>
              <w:szCs w:val="36"/>
            </w:rPr>
          </w:rPrChange>
        </w:rPr>
        <w:pPrChange w:id="2948" w:author="matheus" w:date="2011-07-25T14:03:00Z">
          <w:pPr>
            <w:pStyle w:val="Ttulo1"/>
            <w:numPr>
              <w:numId w:val="3"/>
            </w:numPr>
            <w:ind w:left="360" w:hanging="360"/>
          </w:pPr>
        </w:pPrChange>
      </w:pPr>
      <w:bookmarkStart w:id="2949" w:name="_Toc299441144"/>
      <w:r w:rsidRPr="00BD576D">
        <w:rPr>
          <w:rFonts w:ascii="Arial" w:hAnsi="Arial" w:cs="Arial"/>
          <w:b w:val="0"/>
          <w:color w:val="auto"/>
          <w:sz w:val="48"/>
          <w:szCs w:val="48"/>
          <w:rPrChange w:id="2950" w:author="matheus" w:date="2011-07-25T14:18:00Z">
            <w:rPr/>
          </w:rPrChange>
        </w:rPr>
        <w:lastRenderedPageBreak/>
        <w:t>Proposta de trabalho</w:t>
      </w:r>
      <w:bookmarkEnd w:id="2949"/>
    </w:p>
    <w:p w:rsidR="002D0547" w:rsidRPr="002A3B9F" w:rsidDel="00E913B3" w:rsidRDefault="002D0547">
      <w:pPr>
        <w:spacing w:after="0" w:line="360" w:lineRule="auto"/>
        <w:rPr>
          <w:del w:id="2951" w:author="matheus" w:date="2011-07-25T14:15:00Z"/>
          <w:rFonts w:ascii="Arial" w:hAnsi="Arial" w:cs="Arial"/>
          <w:sz w:val="32"/>
          <w:szCs w:val="32"/>
          <w:rPrChange w:id="2952" w:author="matheus" w:date="2011-07-25T14:21:00Z">
            <w:rPr>
              <w:del w:id="2953" w:author="matheus" w:date="2011-07-25T14:15:00Z"/>
            </w:rPr>
          </w:rPrChange>
        </w:rPr>
        <w:pPrChange w:id="2954" w:author="matheus" w:date="2011-07-25T13:55:00Z">
          <w:pPr>
            <w:pStyle w:val="Ttulo1"/>
            <w:numPr>
              <w:numId w:val="3"/>
            </w:numPr>
            <w:ind w:left="360" w:hanging="360"/>
          </w:pPr>
        </w:pPrChange>
      </w:pPr>
      <w:bookmarkStart w:id="2955" w:name="_Toc299441145"/>
      <w:bookmarkEnd w:id="2955"/>
    </w:p>
    <w:p w:rsidR="0084080C" w:rsidRPr="002A3B9F" w:rsidRDefault="0084080C">
      <w:pPr>
        <w:pStyle w:val="Ttulo2"/>
        <w:numPr>
          <w:ilvl w:val="1"/>
          <w:numId w:val="6"/>
        </w:numPr>
        <w:spacing w:before="851" w:after="851" w:line="240" w:lineRule="auto"/>
        <w:ind w:left="0" w:firstLine="0"/>
        <w:rPr>
          <w:ins w:id="2956" w:author="matheus" w:date="2011-07-25T13:55:00Z"/>
          <w:rFonts w:ascii="Arial" w:hAnsi="Arial" w:cs="Arial"/>
          <w:b w:val="0"/>
          <w:color w:val="auto"/>
          <w:sz w:val="32"/>
          <w:szCs w:val="32"/>
          <w:rPrChange w:id="2957" w:author="matheus" w:date="2011-07-25T14:21:00Z">
            <w:rPr>
              <w:ins w:id="2958" w:author="matheus" w:date="2011-07-25T13:55:00Z"/>
              <w:rFonts w:ascii="Times New Roman" w:hAnsi="Times New Roman" w:cs="Times New Roman"/>
              <w:color w:val="auto"/>
              <w:sz w:val="32"/>
              <w:szCs w:val="32"/>
            </w:rPr>
          </w:rPrChange>
        </w:rPr>
        <w:pPrChange w:id="2959" w:author="matheus" w:date="2011-07-25T14:12:00Z">
          <w:pPr>
            <w:pStyle w:val="Ttulo2"/>
            <w:numPr>
              <w:ilvl w:val="1"/>
              <w:numId w:val="3"/>
            </w:numPr>
            <w:ind w:left="792" w:hanging="432"/>
          </w:pPr>
        </w:pPrChange>
      </w:pPr>
      <w:bookmarkStart w:id="2960" w:name="_Toc299441146"/>
      <w:r w:rsidRPr="002A3B9F">
        <w:rPr>
          <w:rFonts w:ascii="Arial" w:hAnsi="Arial" w:cs="Arial"/>
          <w:b w:val="0"/>
          <w:color w:val="auto"/>
          <w:sz w:val="32"/>
          <w:szCs w:val="32"/>
          <w:rPrChange w:id="2961" w:author="matheus" w:date="2011-07-25T14:21:00Z">
            <w:rPr/>
          </w:rPrChange>
        </w:rPr>
        <w:t xml:space="preserve">Apresentação da </w:t>
      </w:r>
      <w:r w:rsidR="0022553E" w:rsidRPr="002A3B9F">
        <w:rPr>
          <w:rFonts w:ascii="Arial" w:hAnsi="Arial" w:cs="Arial"/>
          <w:b w:val="0"/>
          <w:color w:val="auto"/>
          <w:sz w:val="32"/>
          <w:szCs w:val="32"/>
          <w:rPrChange w:id="2962" w:author="matheus" w:date="2011-07-25T14:21:00Z">
            <w:rPr/>
          </w:rPrChange>
        </w:rPr>
        <w:t>p</w:t>
      </w:r>
      <w:r w:rsidRPr="002A3B9F">
        <w:rPr>
          <w:rFonts w:ascii="Arial" w:hAnsi="Arial" w:cs="Arial"/>
          <w:b w:val="0"/>
          <w:color w:val="auto"/>
          <w:sz w:val="32"/>
          <w:szCs w:val="32"/>
          <w:rPrChange w:id="2963" w:author="matheus" w:date="2011-07-25T14:21:00Z">
            <w:rPr/>
          </w:rPrChange>
        </w:rPr>
        <w:t>roposta</w:t>
      </w:r>
      <w:bookmarkEnd w:id="2960"/>
    </w:p>
    <w:p w:rsidR="002D0547" w:rsidRPr="000C196A" w:rsidDel="00E913B3" w:rsidRDefault="002D0547">
      <w:pPr>
        <w:spacing w:after="0" w:line="360" w:lineRule="auto"/>
        <w:rPr>
          <w:del w:id="2964" w:author="matheus" w:date="2011-07-25T14:15:00Z"/>
        </w:rPr>
        <w:pPrChange w:id="2965" w:author="matheus" w:date="2011-07-25T13:55:00Z">
          <w:pPr>
            <w:pStyle w:val="Ttulo2"/>
            <w:numPr>
              <w:ilvl w:val="1"/>
              <w:numId w:val="3"/>
            </w:numPr>
            <w:ind w:left="792" w:hanging="432"/>
          </w:pPr>
        </w:pPrChange>
      </w:pPr>
    </w:p>
    <w:p w:rsidR="00483189" w:rsidRPr="004F3007" w:rsidRDefault="00483189">
      <w:pPr>
        <w:pStyle w:val="PargrafodaLista"/>
        <w:spacing w:after="0" w:line="360" w:lineRule="auto"/>
        <w:ind w:left="0" w:firstLine="567"/>
        <w:jc w:val="both"/>
        <w:rPr>
          <w:rFonts w:ascii="Times New Roman" w:hAnsi="Times New Roman" w:cs="Times New Roman"/>
          <w:sz w:val="24"/>
          <w:szCs w:val="24"/>
          <w:rPrChange w:id="2966" w:author="matheus" w:date="2011-07-25T13:04:00Z">
            <w:rPr/>
          </w:rPrChange>
        </w:rPr>
        <w:pPrChange w:id="2967"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2968" w:author="matheus" w:date="2011-07-25T13:04:00Z">
            <w:rPr/>
          </w:rPrChange>
        </w:rPr>
        <w:t xml:space="preserve">Pelo exposto na </w:t>
      </w:r>
      <w:r w:rsidR="00AE23B7" w:rsidRPr="004F3007">
        <w:rPr>
          <w:rFonts w:ascii="Times New Roman" w:hAnsi="Times New Roman" w:cs="Times New Roman"/>
          <w:sz w:val="24"/>
          <w:szCs w:val="24"/>
          <w:highlight w:val="yellow"/>
          <w:rPrChange w:id="2969" w:author="matheus" w:date="2011-07-25T13:04:00Z">
            <w:rPr>
              <w:highlight w:val="yellow"/>
            </w:rPr>
          </w:rPrChange>
        </w:rPr>
        <w:t>S</w:t>
      </w:r>
      <w:r w:rsidRPr="004F3007">
        <w:rPr>
          <w:rFonts w:ascii="Times New Roman" w:hAnsi="Times New Roman" w:cs="Times New Roman"/>
          <w:sz w:val="24"/>
          <w:szCs w:val="24"/>
          <w:highlight w:val="yellow"/>
          <w:rPrChange w:id="2970" w:author="matheus" w:date="2011-07-25T13:04:00Z">
            <w:rPr>
              <w:highlight w:val="yellow"/>
            </w:rPr>
          </w:rPrChange>
        </w:rPr>
        <w:t xml:space="preserve">eção </w:t>
      </w:r>
      <w:r w:rsidR="000F3E93" w:rsidRPr="004F3007">
        <w:rPr>
          <w:rFonts w:ascii="Times New Roman" w:hAnsi="Times New Roman" w:cs="Times New Roman"/>
          <w:sz w:val="24"/>
          <w:szCs w:val="24"/>
          <w:highlight w:val="yellow"/>
          <w:rPrChange w:id="2971" w:author="matheus" w:date="2011-07-25T13:04:00Z">
            <w:rPr>
              <w:highlight w:val="yellow"/>
            </w:rPr>
          </w:rPrChange>
        </w:rPr>
        <w:t>3.</w:t>
      </w:r>
      <w:r w:rsidR="00613231" w:rsidRPr="004F3007">
        <w:rPr>
          <w:rFonts w:ascii="Times New Roman" w:hAnsi="Times New Roman" w:cs="Times New Roman"/>
          <w:sz w:val="24"/>
          <w:szCs w:val="24"/>
          <w:highlight w:val="yellow"/>
          <w:rPrChange w:id="2972" w:author="matheus" w:date="2011-07-25T13:04:00Z">
            <w:rPr>
              <w:highlight w:val="yellow"/>
            </w:rPr>
          </w:rPrChange>
        </w:rPr>
        <w:t>2</w:t>
      </w:r>
      <w:r w:rsidRPr="004F3007">
        <w:rPr>
          <w:rFonts w:ascii="Times New Roman" w:hAnsi="Times New Roman" w:cs="Times New Roman"/>
          <w:sz w:val="24"/>
          <w:szCs w:val="24"/>
          <w:rPrChange w:id="2973" w:author="matheus" w:date="2011-07-25T13:04:00Z">
            <w:rPr/>
          </w:rPrChange>
        </w:rPr>
        <w:t xml:space="preserve">, </w:t>
      </w:r>
      <w:r w:rsidR="00880BCF" w:rsidRPr="004F3007">
        <w:rPr>
          <w:rFonts w:ascii="Times New Roman" w:hAnsi="Times New Roman" w:cs="Times New Roman"/>
          <w:sz w:val="24"/>
          <w:szCs w:val="24"/>
          <w:rPrChange w:id="2974" w:author="matheus" w:date="2011-07-25T13:04:00Z">
            <w:rPr/>
          </w:rPrChange>
        </w:rPr>
        <w:t>observa-se dois problemas na codificação de vídeos estereoscópicos</w:t>
      </w:r>
      <w:r w:rsidR="00D03F07" w:rsidRPr="004F3007">
        <w:rPr>
          <w:rFonts w:ascii="Times New Roman" w:hAnsi="Times New Roman" w:cs="Times New Roman"/>
          <w:sz w:val="24"/>
          <w:szCs w:val="24"/>
          <w:rPrChange w:id="2975" w:author="matheus" w:date="2011-07-25T13:04:00Z">
            <w:rPr/>
          </w:rPrChange>
        </w:rPr>
        <w:t xml:space="preserve">. O primeiro é </w:t>
      </w:r>
      <w:r w:rsidR="00880BCF" w:rsidRPr="004F3007">
        <w:rPr>
          <w:rFonts w:ascii="Times New Roman" w:hAnsi="Times New Roman" w:cs="Times New Roman"/>
          <w:sz w:val="24"/>
          <w:szCs w:val="24"/>
          <w:rPrChange w:id="2976" w:author="matheus" w:date="2011-07-25T13:04:00Z">
            <w:rPr/>
          </w:rPrChange>
        </w:rPr>
        <w:t xml:space="preserve">o grande volume de dados a ser armazenado, já que </w:t>
      </w:r>
      <w:r w:rsidR="00D03F07" w:rsidRPr="004F3007">
        <w:rPr>
          <w:rFonts w:ascii="Times New Roman" w:hAnsi="Times New Roman" w:cs="Times New Roman"/>
          <w:sz w:val="24"/>
          <w:szCs w:val="24"/>
          <w:rPrChange w:id="2977" w:author="matheus" w:date="2011-07-25T13:04:00Z">
            <w:rPr/>
          </w:rPrChange>
        </w:rPr>
        <w:t xml:space="preserve">se trabalha </w:t>
      </w:r>
      <w:r w:rsidR="00880BCF" w:rsidRPr="004F3007">
        <w:rPr>
          <w:rFonts w:ascii="Times New Roman" w:hAnsi="Times New Roman" w:cs="Times New Roman"/>
          <w:sz w:val="24"/>
          <w:szCs w:val="24"/>
          <w:rPrChange w:id="2978" w:author="matheus" w:date="2011-07-25T13:04:00Z">
            <w:rPr/>
          </w:rPrChange>
        </w:rPr>
        <w:t>com dois ou mais sinais de vídeo</w:t>
      </w:r>
      <w:r w:rsidR="00D03F07" w:rsidRPr="004F3007">
        <w:rPr>
          <w:rFonts w:ascii="Times New Roman" w:hAnsi="Times New Roman" w:cs="Times New Roman"/>
          <w:sz w:val="24"/>
          <w:szCs w:val="24"/>
          <w:rPrChange w:id="2979" w:author="matheus" w:date="2011-07-25T13:04:00Z">
            <w:rPr/>
          </w:rPrChange>
        </w:rPr>
        <w:t>, dependendo da tecnologia de visualização a ser empregada. O segundo é</w:t>
      </w:r>
      <w:r w:rsidR="009C5A29" w:rsidRPr="004F3007">
        <w:rPr>
          <w:rFonts w:ascii="Times New Roman" w:hAnsi="Times New Roman" w:cs="Times New Roman"/>
          <w:sz w:val="24"/>
          <w:szCs w:val="24"/>
          <w:rPrChange w:id="2980" w:author="matheus" w:date="2011-07-25T13:04:00Z">
            <w:rPr/>
          </w:rPrChange>
        </w:rPr>
        <w:t xml:space="preserve"> a falta de uma técnica de codificação</w:t>
      </w:r>
      <w:r w:rsidR="00D03F07" w:rsidRPr="004F3007">
        <w:rPr>
          <w:rFonts w:ascii="Times New Roman" w:hAnsi="Times New Roman" w:cs="Times New Roman"/>
          <w:sz w:val="24"/>
          <w:szCs w:val="24"/>
          <w:rPrChange w:id="2981" w:author="matheus" w:date="2011-07-25T13:04:00Z">
            <w:rPr/>
          </w:rPrChange>
        </w:rPr>
        <w:t xml:space="preserve"> </w:t>
      </w:r>
      <w:r w:rsidR="00880BCF" w:rsidRPr="004F3007">
        <w:rPr>
          <w:rFonts w:ascii="Times New Roman" w:hAnsi="Times New Roman" w:cs="Times New Roman"/>
          <w:sz w:val="24"/>
          <w:szCs w:val="24"/>
          <w:rPrChange w:id="2982" w:author="matheus" w:date="2011-07-25T13:04:00Z">
            <w:rPr/>
          </w:rPrChange>
        </w:rPr>
        <w:t>específic</w:t>
      </w:r>
      <w:r w:rsidR="009C5A29" w:rsidRPr="004F3007">
        <w:rPr>
          <w:rFonts w:ascii="Times New Roman" w:hAnsi="Times New Roman" w:cs="Times New Roman"/>
          <w:sz w:val="24"/>
          <w:szCs w:val="24"/>
          <w:rPrChange w:id="2983" w:author="matheus" w:date="2011-07-25T13:04:00Z">
            <w:rPr/>
          </w:rPrChange>
        </w:rPr>
        <w:t>a</w:t>
      </w:r>
      <w:r w:rsidR="00880BCF" w:rsidRPr="004F3007">
        <w:rPr>
          <w:rFonts w:ascii="Times New Roman" w:hAnsi="Times New Roman" w:cs="Times New Roman"/>
          <w:sz w:val="24"/>
          <w:szCs w:val="24"/>
          <w:rPrChange w:id="2984" w:author="matheus" w:date="2011-07-25T13:04:00Z">
            <w:rPr/>
          </w:rPrChange>
        </w:rPr>
        <w:t xml:space="preserve"> para vídeos estereoscópicos</w:t>
      </w:r>
      <w:r w:rsidR="00D03F07" w:rsidRPr="004F3007">
        <w:rPr>
          <w:rFonts w:ascii="Times New Roman" w:hAnsi="Times New Roman" w:cs="Times New Roman"/>
          <w:sz w:val="24"/>
          <w:szCs w:val="24"/>
          <w:rPrChange w:id="2985" w:author="matheus" w:date="2011-07-25T13:04:00Z">
            <w:rPr/>
          </w:rPrChange>
        </w:rPr>
        <w:t xml:space="preserve"> e independente do tipo de visualização. Foi </w:t>
      </w:r>
      <w:r w:rsidR="00880BCF" w:rsidRPr="004F3007">
        <w:rPr>
          <w:rFonts w:ascii="Times New Roman" w:hAnsi="Times New Roman" w:cs="Times New Roman"/>
          <w:sz w:val="24"/>
          <w:szCs w:val="24"/>
          <w:rPrChange w:id="2986" w:author="matheus" w:date="2011-07-25T13:04:00Z">
            <w:rPr/>
          </w:rPrChange>
        </w:rPr>
        <w:t>visto que</w:t>
      </w:r>
      <w:r w:rsidR="00385859" w:rsidRPr="004F3007">
        <w:rPr>
          <w:rFonts w:ascii="Times New Roman" w:hAnsi="Times New Roman" w:cs="Times New Roman"/>
          <w:sz w:val="24"/>
          <w:szCs w:val="24"/>
          <w:rPrChange w:id="2987" w:author="matheus" w:date="2011-07-25T13:04:00Z">
            <w:rPr/>
          </w:rPrChange>
        </w:rPr>
        <w:t xml:space="preserve"> as</w:t>
      </w:r>
      <w:r w:rsidR="00880BCF" w:rsidRPr="004F3007">
        <w:rPr>
          <w:rFonts w:ascii="Times New Roman" w:hAnsi="Times New Roman" w:cs="Times New Roman"/>
          <w:sz w:val="24"/>
          <w:szCs w:val="24"/>
          <w:rPrChange w:id="2988" w:author="matheus" w:date="2011-07-25T13:04:00Z">
            <w:rPr/>
          </w:rPrChange>
        </w:rPr>
        <w:t xml:space="preserve"> </w:t>
      </w:r>
      <w:r w:rsidR="009C5A29" w:rsidRPr="004F3007">
        <w:rPr>
          <w:rFonts w:ascii="Times New Roman" w:hAnsi="Times New Roman" w:cs="Times New Roman"/>
          <w:sz w:val="24"/>
          <w:szCs w:val="24"/>
          <w:rPrChange w:id="2989" w:author="matheus" w:date="2011-07-25T13:04:00Z">
            <w:rPr/>
          </w:rPrChange>
        </w:rPr>
        <w:t>técnicas</w:t>
      </w:r>
      <w:r w:rsidRPr="004F3007">
        <w:rPr>
          <w:rFonts w:ascii="Times New Roman" w:hAnsi="Times New Roman" w:cs="Times New Roman"/>
          <w:sz w:val="24"/>
          <w:szCs w:val="24"/>
          <w:rPrChange w:id="2990" w:author="matheus" w:date="2011-07-25T13:04:00Z">
            <w:rPr/>
          </w:rPrChange>
        </w:rPr>
        <w:t xml:space="preserve"> tradicionais de compressão de vídeo </w:t>
      </w:r>
      <w:r w:rsidR="00880BCF" w:rsidRPr="004F3007">
        <w:rPr>
          <w:rFonts w:ascii="Times New Roman" w:hAnsi="Times New Roman" w:cs="Times New Roman"/>
          <w:sz w:val="24"/>
          <w:szCs w:val="24"/>
          <w:rPrChange w:id="2991" w:author="matheus" w:date="2011-07-25T13:04:00Z">
            <w:rPr/>
          </w:rPrChange>
        </w:rPr>
        <w:t xml:space="preserve">monocular </w:t>
      </w:r>
      <w:r w:rsidRPr="004F3007">
        <w:rPr>
          <w:rFonts w:ascii="Times New Roman" w:hAnsi="Times New Roman" w:cs="Times New Roman"/>
          <w:sz w:val="24"/>
          <w:szCs w:val="24"/>
          <w:rPrChange w:id="2992" w:author="matheus" w:date="2011-07-25T13:04:00Z">
            <w:rPr/>
          </w:rPrChange>
        </w:rPr>
        <w:t>com perdas</w:t>
      </w:r>
      <w:r w:rsidR="00385859" w:rsidRPr="004F3007">
        <w:rPr>
          <w:rFonts w:ascii="Times New Roman" w:hAnsi="Times New Roman" w:cs="Times New Roman"/>
          <w:sz w:val="24"/>
          <w:szCs w:val="24"/>
          <w:rPrChange w:id="2993" w:author="matheus" w:date="2011-07-25T13:04:00Z">
            <w:rPr/>
          </w:rPrChange>
        </w:rPr>
        <w:t xml:space="preserve"> produzem</w:t>
      </w:r>
      <w:r w:rsidR="00880BCF" w:rsidRPr="004F3007">
        <w:rPr>
          <w:rFonts w:ascii="Times New Roman" w:hAnsi="Times New Roman" w:cs="Times New Roman"/>
          <w:sz w:val="24"/>
          <w:szCs w:val="24"/>
          <w:rPrChange w:id="2994" w:author="matheus" w:date="2011-07-25T13:04:00Z">
            <w:rPr/>
          </w:rPrChange>
        </w:rPr>
        <w:t xml:space="preserve"> </w:t>
      </w:r>
      <w:r w:rsidRPr="004F3007">
        <w:rPr>
          <w:rFonts w:ascii="Times New Roman" w:hAnsi="Times New Roman" w:cs="Times New Roman"/>
          <w:sz w:val="24"/>
          <w:szCs w:val="24"/>
          <w:rPrChange w:id="2995" w:author="matheus" w:date="2011-07-25T13:04:00Z">
            <w:rPr/>
          </w:rPrChange>
        </w:rPr>
        <w:t xml:space="preserve">artefatos que prejudicam a percepção de profundidade quando </w:t>
      </w:r>
      <w:r w:rsidR="0063631A" w:rsidRPr="004F3007">
        <w:rPr>
          <w:rFonts w:ascii="Times New Roman" w:hAnsi="Times New Roman" w:cs="Times New Roman"/>
          <w:sz w:val="24"/>
          <w:szCs w:val="24"/>
          <w:rPrChange w:id="2996" w:author="matheus" w:date="2011-07-25T13:04:00Z">
            <w:rPr/>
          </w:rPrChange>
        </w:rPr>
        <w:t>aplicadas a</w:t>
      </w:r>
      <w:r w:rsidRPr="004F3007">
        <w:rPr>
          <w:rFonts w:ascii="Times New Roman" w:hAnsi="Times New Roman" w:cs="Times New Roman"/>
          <w:sz w:val="24"/>
          <w:szCs w:val="24"/>
          <w:rPrChange w:id="2997" w:author="matheus" w:date="2011-07-25T13:04:00Z">
            <w:rPr/>
          </w:rPrChange>
        </w:rPr>
        <w:t xml:space="preserve"> vídeos </w:t>
      </w:r>
      <w:r w:rsidR="00880BCF" w:rsidRPr="004F3007">
        <w:rPr>
          <w:rFonts w:ascii="Times New Roman" w:hAnsi="Times New Roman" w:cs="Times New Roman"/>
          <w:sz w:val="24"/>
          <w:szCs w:val="24"/>
          <w:rPrChange w:id="2998" w:author="matheus" w:date="2011-07-25T13:04:00Z">
            <w:rPr/>
          </w:rPrChange>
        </w:rPr>
        <w:t>estereoscópicos</w:t>
      </w:r>
      <w:r w:rsidR="00D03F07" w:rsidRPr="004F3007">
        <w:rPr>
          <w:rFonts w:ascii="Times New Roman" w:hAnsi="Times New Roman" w:cs="Times New Roman"/>
          <w:sz w:val="24"/>
          <w:szCs w:val="24"/>
          <w:rPrChange w:id="2999" w:author="matheus" w:date="2011-07-25T13:04:00Z">
            <w:rPr/>
          </w:rPrChange>
        </w:rPr>
        <w:t>;</w:t>
      </w:r>
      <w:r w:rsidR="00880BCF" w:rsidRPr="004F3007">
        <w:rPr>
          <w:rFonts w:ascii="Times New Roman" w:hAnsi="Times New Roman" w:cs="Times New Roman"/>
          <w:sz w:val="24"/>
          <w:szCs w:val="24"/>
          <w:rPrChange w:id="3000" w:author="matheus" w:date="2011-07-25T13:04:00Z">
            <w:rPr/>
          </w:rPrChange>
        </w:rPr>
        <w:t xml:space="preserve"> d</w:t>
      </w:r>
      <w:r w:rsidR="005361D6" w:rsidRPr="004F3007">
        <w:rPr>
          <w:rFonts w:ascii="Times New Roman" w:hAnsi="Times New Roman" w:cs="Times New Roman"/>
          <w:sz w:val="24"/>
          <w:szCs w:val="24"/>
          <w:rPrChange w:id="3001" w:author="matheus" w:date="2011-07-25T13:04:00Z">
            <w:rPr/>
          </w:rPrChange>
        </w:rPr>
        <w:t xml:space="preserve">a mesma forma, </w:t>
      </w:r>
      <w:r w:rsidR="009C5A29" w:rsidRPr="004F3007">
        <w:rPr>
          <w:rFonts w:ascii="Times New Roman" w:hAnsi="Times New Roman" w:cs="Times New Roman"/>
          <w:sz w:val="24"/>
          <w:szCs w:val="24"/>
          <w:rPrChange w:id="3002" w:author="matheus" w:date="2011-07-25T13:04:00Z">
            <w:rPr/>
          </w:rPrChange>
        </w:rPr>
        <w:t>novas técnicas</w:t>
      </w:r>
      <w:r w:rsidR="005361D6" w:rsidRPr="004F3007">
        <w:rPr>
          <w:rFonts w:ascii="Times New Roman" w:hAnsi="Times New Roman" w:cs="Times New Roman"/>
          <w:sz w:val="24"/>
          <w:szCs w:val="24"/>
          <w:rPrChange w:id="3003" w:author="matheus" w:date="2011-07-25T13:04:00Z">
            <w:rPr/>
          </w:rPrChange>
        </w:rPr>
        <w:t xml:space="preserve"> </w:t>
      </w:r>
      <w:r w:rsidR="007A0AAA" w:rsidRPr="004F3007">
        <w:rPr>
          <w:rFonts w:ascii="Times New Roman" w:hAnsi="Times New Roman" w:cs="Times New Roman"/>
          <w:sz w:val="24"/>
          <w:szCs w:val="24"/>
          <w:rPrChange w:id="3004" w:author="matheus" w:date="2011-07-25T13:04:00Z">
            <w:rPr/>
          </w:rPrChange>
        </w:rPr>
        <w:t xml:space="preserve">que vêm sido </w:t>
      </w:r>
      <w:r w:rsidR="00D03F07" w:rsidRPr="004F3007">
        <w:rPr>
          <w:rFonts w:ascii="Times New Roman" w:hAnsi="Times New Roman" w:cs="Times New Roman"/>
          <w:sz w:val="24"/>
          <w:szCs w:val="24"/>
          <w:rPrChange w:id="3005" w:author="matheus" w:date="2011-07-25T13:04:00Z">
            <w:rPr/>
          </w:rPrChange>
        </w:rPr>
        <w:t>criad</w:t>
      </w:r>
      <w:r w:rsidR="009C5A29" w:rsidRPr="004F3007">
        <w:rPr>
          <w:rFonts w:ascii="Times New Roman" w:hAnsi="Times New Roman" w:cs="Times New Roman"/>
          <w:sz w:val="24"/>
          <w:szCs w:val="24"/>
          <w:rPrChange w:id="3006" w:author="matheus" w:date="2011-07-25T13:04:00Z">
            <w:rPr/>
          </w:rPrChange>
        </w:rPr>
        <w:t>a</w:t>
      </w:r>
      <w:r w:rsidR="00D03F07" w:rsidRPr="004F3007">
        <w:rPr>
          <w:rFonts w:ascii="Times New Roman" w:hAnsi="Times New Roman" w:cs="Times New Roman"/>
          <w:sz w:val="24"/>
          <w:szCs w:val="24"/>
          <w:rPrChange w:id="3007" w:author="matheus" w:date="2011-07-25T13:04:00Z">
            <w:rPr/>
          </w:rPrChange>
        </w:rPr>
        <w:t xml:space="preserve">s especificamente para codificação estereoscópica </w:t>
      </w:r>
      <w:r w:rsidR="00BE0393" w:rsidRPr="004F3007">
        <w:rPr>
          <w:rFonts w:ascii="Times New Roman" w:hAnsi="Times New Roman" w:cs="Times New Roman"/>
          <w:sz w:val="24"/>
          <w:szCs w:val="24"/>
          <w:rPrChange w:id="3008" w:author="matheus" w:date="2011-07-25T13:04:00Z">
            <w:rPr/>
          </w:rPrChange>
        </w:rPr>
        <w:t xml:space="preserve">produzem boa taxa de compressão, entretanto, </w:t>
      </w:r>
      <w:r w:rsidR="005361D6" w:rsidRPr="004F3007">
        <w:rPr>
          <w:rFonts w:ascii="Times New Roman" w:hAnsi="Times New Roman" w:cs="Times New Roman"/>
          <w:sz w:val="24"/>
          <w:szCs w:val="24"/>
          <w:rPrChange w:id="3009" w:author="matheus" w:date="2011-07-25T13:04:00Z">
            <w:rPr/>
          </w:rPrChange>
        </w:rPr>
        <w:t xml:space="preserve">são </w:t>
      </w:r>
      <w:r w:rsidR="00D03F07" w:rsidRPr="004F3007">
        <w:rPr>
          <w:rFonts w:ascii="Times New Roman" w:hAnsi="Times New Roman" w:cs="Times New Roman"/>
          <w:sz w:val="24"/>
          <w:szCs w:val="24"/>
          <w:rPrChange w:id="3010" w:author="matheus" w:date="2011-07-25T13:04:00Z">
            <w:rPr/>
          </w:rPrChange>
        </w:rPr>
        <w:t>exclusiv</w:t>
      </w:r>
      <w:r w:rsidR="009C5A29" w:rsidRPr="004F3007">
        <w:rPr>
          <w:rFonts w:ascii="Times New Roman" w:hAnsi="Times New Roman" w:cs="Times New Roman"/>
          <w:sz w:val="24"/>
          <w:szCs w:val="24"/>
          <w:rPrChange w:id="3011" w:author="matheus" w:date="2011-07-25T13:04:00Z">
            <w:rPr/>
          </w:rPrChange>
        </w:rPr>
        <w:t>a</w:t>
      </w:r>
      <w:r w:rsidR="00D03F07" w:rsidRPr="004F3007">
        <w:rPr>
          <w:rFonts w:ascii="Times New Roman" w:hAnsi="Times New Roman" w:cs="Times New Roman"/>
          <w:sz w:val="24"/>
          <w:szCs w:val="24"/>
          <w:rPrChange w:id="3012" w:author="matheus" w:date="2011-07-25T13:04:00Z">
            <w:rPr/>
          </w:rPrChange>
        </w:rPr>
        <w:t>s</w:t>
      </w:r>
      <w:r w:rsidR="005361D6" w:rsidRPr="004F3007">
        <w:rPr>
          <w:rFonts w:ascii="Times New Roman" w:hAnsi="Times New Roman" w:cs="Times New Roman"/>
          <w:sz w:val="24"/>
          <w:szCs w:val="24"/>
          <w:rPrChange w:id="3013" w:author="matheus" w:date="2011-07-25T13:04:00Z">
            <w:rPr/>
          </w:rPrChange>
        </w:rPr>
        <w:t xml:space="preserve"> para um método</w:t>
      </w:r>
      <w:r w:rsidR="00880BCF" w:rsidRPr="004F3007">
        <w:rPr>
          <w:rFonts w:ascii="Times New Roman" w:hAnsi="Times New Roman" w:cs="Times New Roman"/>
          <w:sz w:val="24"/>
          <w:szCs w:val="24"/>
          <w:rPrChange w:id="3014" w:author="matheus" w:date="2011-07-25T13:04:00Z">
            <w:rPr/>
          </w:rPrChange>
        </w:rPr>
        <w:t xml:space="preserve"> ou sistema </w:t>
      </w:r>
      <w:r w:rsidR="005361D6" w:rsidRPr="004F3007">
        <w:rPr>
          <w:rFonts w:ascii="Times New Roman" w:hAnsi="Times New Roman" w:cs="Times New Roman"/>
          <w:sz w:val="24"/>
          <w:szCs w:val="24"/>
          <w:rPrChange w:id="3015" w:author="matheus" w:date="2011-07-25T13:04:00Z">
            <w:rPr/>
          </w:rPrChange>
        </w:rPr>
        <w:t>de visualização</w:t>
      </w:r>
      <w:r w:rsidR="00D03F07" w:rsidRPr="004F3007">
        <w:rPr>
          <w:rFonts w:ascii="Times New Roman" w:hAnsi="Times New Roman" w:cs="Times New Roman"/>
          <w:sz w:val="24"/>
          <w:szCs w:val="24"/>
          <w:rPrChange w:id="3016" w:author="matheus" w:date="2011-07-25T13:04:00Z">
            <w:rPr/>
          </w:rPrChange>
        </w:rPr>
        <w:t xml:space="preserve">, não </w:t>
      </w:r>
      <w:r w:rsidR="002A088E" w:rsidRPr="004F3007">
        <w:rPr>
          <w:rFonts w:ascii="Times New Roman" w:hAnsi="Times New Roman" w:cs="Times New Roman"/>
          <w:sz w:val="24"/>
          <w:szCs w:val="24"/>
          <w:rPrChange w:id="3017" w:author="matheus" w:date="2011-07-25T13:04:00Z">
            <w:rPr/>
          </w:rPrChange>
        </w:rPr>
        <w:t>sendo</w:t>
      </w:r>
      <w:r w:rsidR="00D03F07" w:rsidRPr="004F3007">
        <w:rPr>
          <w:rFonts w:ascii="Times New Roman" w:hAnsi="Times New Roman" w:cs="Times New Roman"/>
          <w:sz w:val="24"/>
          <w:szCs w:val="24"/>
          <w:rPrChange w:id="3018" w:author="matheus" w:date="2011-07-25T13:04:00Z">
            <w:rPr/>
          </w:rPrChange>
        </w:rPr>
        <w:t xml:space="preserve"> aplicável a todos</w:t>
      </w:r>
      <w:r w:rsidR="005361D6" w:rsidRPr="004F3007">
        <w:rPr>
          <w:rFonts w:ascii="Times New Roman" w:hAnsi="Times New Roman" w:cs="Times New Roman"/>
          <w:sz w:val="24"/>
          <w:szCs w:val="24"/>
          <w:rPrChange w:id="3019" w:author="matheus" w:date="2011-07-25T13:04:00Z">
            <w:rPr/>
          </w:rPrChange>
        </w:rPr>
        <w:t xml:space="preserve">. </w:t>
      </w:r>
      <w:r w:rsidR="00A331A7" w:rsidRPr="004F3007">
        <w:rPr>
          <w:rFonts w:ascii="Times New Roman" w:hAnsi="Times New Roman" w:cs="Times New Roman"/>
          <w:sz w:val="24"/>
          <w:szCs w:val="24"/>
          <w:rPrChange w:id="3020" w:author="matheus" w:date="2011-07-25T13:04:00Z">
            <w:rPr/>
          </w:rPrChange>
        </w:rPr>
        <w:t>Tendo isso em vista</w:t>
      </w:r>
      <w:r w:rsidR="005361D6" w:rsidRPr="004F3007">
        <w:rPr>
          <w:rFonts w:ascii="Times New Roman" w:hAnsi="Times New Roman" w:cs="Times New Roman"/>
          <w:sz w:val="24"/>
          <w:szCs w:val="24"/>
          <w:rPrChange w:id="3021" w:author="matheus" w:date="2011-07-25T13:04:00Z">
            <w:rPr/>
          </w:rPrChange>
        </w:rPr>
        <w:t>, o objetivo do mestrado é</w:t>
      </w:r>
      <w:r w:rsidR="007A0AAA" w:rsidRPr="004F3007">
        <w:rPr>
          <w:rFonts w:ascii="Times New Roman" w:hAnsi="Times New Roman" w:cs="Times New Roman"/>
          <w:sz w:val="24"/>
          <w:szCs w:val="24"/>
          <w:rPrChange w:id="3022" w:author="matheus" w:date="2011-07-25T13:04:00Z">
            <w:rPr/>
          </w:rPrChange>
        </w:rPr>
        <w:t xml:space="preserve"> </w:t>
      </w:r>
      <w:r w:rsidR="00D03F07" w:rsidRPr="004F3007">
        <w:rPr>
          <w:rFonts w:ascii="Times New Roman" w:hAnsi="Times New Roman" w:cs="Times New Roman"/>
          <w:sz w:val="24"/>
          <w:szCs w:val="24"/>
          <w:rPrChange w:id="3023" w:author="matheus" w:date="2011-07-25T13:04:00Z">
            <w:rPr/>
          </w:rPrChange>
        </w:rPr>
        <w:t xml:space="preserve">atacar estes dois problemas, </w:t>
      </w:r>
      <w:r w:rsidR="005361D6" w:rsidRPr="004F3007">
        <w:rPr>
          <w:rFonts w:ascii="Times New Roman" w:hAnsi="Times New Roman" w:cs="Times New Roman"/>
          <w:sz w:val="24"/>
          <w:szCs w:val="24"/>
          <w:rPrChange w:id="3024" w:author="matheus" w:date="2011-07-25T13:04:00Z">
            <w:rPr/>
          </w:rPrChange>
        </w:rPr>
        <w:t>realiza</w:t>
      </w:r>
      <w:r w:rsidR="00D03F07" w:rsidRPr="004F3007">
        <w:rPr>
          <w:rFonts w:ascii="Times New Roman" w:hAnsi="Times New Roman" w:cs="Times New Roman"/>
          <w:sz w:val="24"/>
          <w:szCs w:val="24"/>
          <w:rPrChange w:id="3025" w:author="matheus" w:date="2011-07-25T13:04:00Z">
            <w:rPr/>
          </w:rPrChange>
        </w:rPr>
        <w:t>ndo</w:t>
      </w:r>
      <w:r w:rsidR="005361D6" w:rsidRPr="004F3007">
        <w:rPr>
          <w:rFonts w:ascii="Times New Roman" w:hAnsi="Times New Roman" w:cs="Times New Roman"/>
          <w:sz w:val="24"/>
          <w:szCs w:val="24"/>
          <w:rPrChange w:id="3026" w:author="matheus" w:date="2011-07-25T13:04:00Z">
            <w:rPr/>
          </w:rPrChange>
        </w:rPr>
        <w:t xml:space="preserve"> a </w:t>
      </w:r>
      <w:r w:rsidR="00BE0393" w:rsidRPr="004F3007">
        <w:rPr>
          <w:rFonts w:ascii="Times New Roman" w:hAnsi="Times New Roman" w:cs="Times New Roman"/>
          <w:sz w:val="24"/>
          <w:szCs w:val="24"/>
          <w:rPrChange w:id="3027" w:author="matheus" w:date="2011-07-25T13:04:00Z">
            <w:rPr/>
          </w:rPrChange>
        </w:rPr>
        <w:t>codificação</w:t>
      </w:r>
      <w:r w:rsidR="005361D6" w:rsidRPr="004F3007">
        <w:rPr>
          <w:rFonts w:ascii="Times New Roman" w:hAnsi="Times New Roman" w:cs="Times New Roman"/>
          <w:sz w:val="24"/>
          <w:szCs w:val="24"/>
          <w:rPrChange w:id="3028" w:author="matheus" w:date="2011-07-25T13:04:00Z">
            <w:rPr/>
          </w:rPrChange>
        </w:rPr>
        <w:t xml:space="preserve"> de vídeos estereoscópicos </w:t>
      </w:r>
      <w:r w:rsidR="007A0AAA" w:rsidRPr="004F3007">
        <w:rPr>
          <w:rFonts w:ascii="Times New Roman" w:hAnsi="Times New Roman" w:cs="Times New Roman"/>
          <w:sz w:val="24"/>
          <w:szCs w:val="24"/>
          <w:rPrChange w:id="3029" w:author="matheus" w:date="2011-07-25T13:04:00Z">
            <w:rPr/>
          </w:rPrChange>
        </w:rPr>
        <w:t xml:space="preserve">com </w:t>
      </w:r>
      <w:r w:rsidR="005361D6" w:rsidRPr="004F3007">
        <w:rPr>
          <w:rFonts w:ascii="Times New Roman" w:hAnsi="Times New Roman" w:cs="Times New Roman"/>
          <w:sz w:val="24"/>
          <w:szCs w:val="24"/>
          <w:rPrChange w:id="3030" w:author="matheus" w:date="2011-07-25T13:04:00Z">
            <w:rPr/>
          </w:rPrChange>
        </w:rPr>
        <w:t xml:space="preserve">qualidade, </w:t>
      </w:r>
      <w:r w:rsidR="00BE0393" w:rsidRPr="004F3007">
        <w:rPr>
          <w:rFonts w:ascii="Times New Roman" w:hAnsi="Times New Roman" w:cs="Times New Roman"/>
          <w:sz w:val="24"/>
          <w:szCs w:val="24"/>
          <w:rPrChange w:id="3031" w:author="matheus" w:date="2011-07-25T13:04:00Z">
            <w:rPr/>
          </w:rPrChange>
        </w:rPr>
        <w:t xml:space="preserve">sem apresentar </w:t>
      </w:r>
      <w:r w:rsidR="005361D6" w:rsidRPr="004F3007">
        <w:rPr>
          <w:rFonts w:ascii="Times New Roman" w:hAnsi="Times New Roman" w:cs="Times New Roman"/>
          <w:sz w:val="24"/>
          <w:szCs w:val="24"/>
          <w:rPrChange w:id="3032" w:author="matheus" w:date="2011-07-25T13:04:00Z">
            <w:rPr/>
          </w:rPrChange>
        </w:rPr>
        <w:t>per</w:t>
      </w:r>
      <w:r w:rsidR="00BE0393" w:rsidRPr="004F3007">
        <w:rPr>
          <w:rFonts w:ascii="Times New Roman" w:hAnsi="Times New Roman" w:cs="Times New Roman"/>
          <w:sz w:val="24"/>
          <w:szCs w:val="24"/>
          <w:rPrChange w:id="3033" w:author="matheus" w:date="2011-07-25T13:04:00Z">
            <w:rPr/>
          </w:rPrChange>
        </w:rPr>
        <w:t xml:space="preserve">da de percepção de profundidade, </w:t>
      </w:r>
      <w:r w:rsidR="005361D6" w:rsidRPr="004F3007">
        <w:rPr>
          <w:rFonts w:ascii="Times New Roman" w:hAnsi="Times New Roman" w:cs="Times New Roman"/>
          <w:sz w:val="24"/>
          <w:szCs w:val="24"/>
          <w:rPrChange w:id="3034" w:author="matheus" w:date="2011-07-25T13:04:00Z">
            <w:rPr/>
          </w:rPrChange>
        </w:rPr>
        <w:t>compatíveis com qualquer método de visualização disponível</w:t>
      </w:r>
      <w:r w:rsidR="00BE0393" w:rsidRPr="004F3007">
        <w:rPr>
          <w:rFonts w:ascii="Times New Roman" w:hAnsi="Times New Roman" w:cs="Times New Roman"/>
          <w:sz w:val="24"/>
          <w:szCs w:val="24"/>
          <w:rPrChange w:id="3035" w:author="matheus" w:date="2011-07-25T13:04:00Z">
            <w:rPr/>
          </w:rPrChange>
        </w:rPr>
        <w:t xml:space="preserve"> e com uma boa taxa de compressão</w:t>
      </w:r>
      <w:r w:rsidR="005361D6" w:rsidRPr="004F3007">
        <w:rPr>
          <w:rFonts w:ascii="Times New Roman" w:hAnsi="Times New Roman" w:cs="Times New Roman"/>
          <w:sz w:val="24"/>
          <w:szCs w:val="24"/>
          <w:rPrChange w:id="3036" w:author="matheus" w:date="2011-07-25T13:04:00Z">
            <w:rPr/>
          </w:rPrChange>
        </w:rPr>
        <w:t xml:space="preserve">. </w:t>
      </w:r>
      <w:r w:rsidR="00D03F07" w:rsidRPr="004F3007">
        <w:rPr>
          <w:rFonts w:ascii="Times New Roman" w:hAnsi="Times New Roman" w:cs="Times New Roman"/>
          <w:sz w:val="24"/>
          <w:szCs w:val="24"/>
          <w:rPrChange w:id="3037" w:author="matheus" w:date="2011-07-25T13:04:00Z">
            <w:rPr/>
          </w:rPrChange>
        </w:rPr>
        <w:t>Visando compressão, a</w:t>
      </w:r>
      <w:r w:rsidRPr="004F3007">
        <w:rPr>
          <w:rFonts w:ascii="Times New Roman" w:hAnsi="Times New Roman" w:cs="Times New Roman"/>
          <w:sz w:val="24"/>
          <w:szCs w:val="24"/>
          <w:rPrChange w:id="3038" w:author="matheus" w:date="2011-07-25T13:04:00Z">
            <w:rPr/>
          </w:rPrChange>
        </w:rPr>
        <w:t xml:space="preserve"> proposta é que o par estéreo seja convertido </w:t>
      </w:r>
      <w:r w:rsidR="007A0AAA" w:rsidRPr="004F3007">
        <w:rPr>
          <w:rFonts w:ascii="Times New Roman" w:hAnsi="Times New Roman" w:cs="Times New Roman"/>
          <w:sz w:val="24"/>
          <w:szCs w:val="24"/>
          <w:rPrChange w:id="3039" w:author="matheus" w:date="2011-07-25T13:04:00Z">
            <w:rPr/>
          </w:rPrChange>
        </w:rPr>
        <w:t xml:space="preserve">e armazenado </w:t>
      </w:r>
      <w:r w:rsidRPr="004F3007">
        <w:rPr>
          <w:rFonts w:ascii="Times New Roman" w:hAnsi="Times New Roman" w:cs="Times New Roman"/>
          <w:sz w:val="24"/>
          <w:szCs w:val="24"/>
          <w:rPrChange w:id="3040" w:author="matheus" w:date="2011-07-25T13:04:00Z">
            <w:rPr/>
          </w:rPrChange>
        </w:rPr>
        <w:t xml:space="preserve">em </w:t>
      </w:r>
      <w:r w:rsidR="007A0AAA" w:rsidRPr="004F3007">
        <w:rPr>
          <w:rFonts w:ascii="Times New Roman" w:hAnsi="Times New Roman" w:cs="Times New Roman"/>
          <w:sz w:val="24"/>
          <w:szCs w:val="24"/>
          <w:rPrChange w:id="3041" w:author="matheus" w:date="2011-07-25T13:04:00Z">
            <w:rPr/>
          </w:rPrChange>
        </w:rPr>
        <w:t xml:space="preserve">formato </w:t>
      </w:r>
      <w:r w:rsidRPr="004F3007">
        <w:rPr>
          <w:rFonts w:ascii="Times New Roman" w:hAnsi="Times New Roman" w:cs="Times New Roman"/>
          <w:sz w:val="24"/>
          <w:szCs w:val="24"/>
          <w:rPrChange w:id="3042" w:author="matheus" w:date="2011-07-25T13:04:00Z">
            <w:rPr/>
          </w:rPrChange>
        </w:rPr>
        <w:t>anaglífico</w:t>
      </w:r>
      <w:r w:rsidR="00363ADA" w:rsidRPr="004F3007">
        <w:rPr>
          <w:rFonts w:ascii="Times New Roman" w:hAnsi="Times New Roman" w:cs="Times New Roman"/>
          <w:sz w:val="24"/>
          <w:szCs w:val="24"/>
          <w:rPrChange w:id="3043" w:author="matheus" w:date="2011-07-25T13:04:00Z">
            <w:rPr/>
          </w:rPrChange>
        </w:rPr>
        <w:t>, já que</w:t>
      </w:r>
      <w:r w:rsidR="00D03F07" w:rsidRPr="004F3007">
        <w:rPr>
          <w:rFonts w:ascii="Times New Roman" w:hAnsi="Times New Roman" w:cs="Times New Roman"/>
          <w:sz w:val="24"/>
          <w:szCs w:val="24"/>
          <w:rPrChange w:id="3044" w:author="matheus" w:date="2011-07-25T13:04:00Z">
            <w:rPr/>
          </w:rPrChange>
        </w:rPr>
        <w:t xml:space="preserve"> neste formato</w:t>
      </w:r>
      <w:r w:rsidR="00363ADA" w:rsidRPr="004F3007">
        <w:rPr>
          <w:rFonts w:ascii="Times New Roman" w:hAnsi="Times New Roman" w:cs="Times New Roman"/>
          <w:sz w:val="24"/>
          <w:szCs w:val="24"/>
          <w:rPrChange w:id="3045" w:author="matheus" w:date="2011-07-25T13:04:00Z">
            <w:rPr/>
          </w:rPrChange>
        </w:rPr>
        <w:t xml:space="preserve"> </w:t>
      </w:r>
      <w:r w:rsidRPr="004F3007">
        <w:rPr>
          <w:rFonts w:ascii="Times New Roman" w:hAnsi="Times New Roman" w:cs="Times New Roman"/>
          <w:sz w:val="24"/>
          <w:szCs w:val="24"/>
          <w:rPrChange w:id="3046" w:author="matheus" w:date="2011-07-25T13:04:00Z">
            <w:rPr/>
          </w:rPrChange>
        </w:rPr>
        <w:t>apenas um sinal de vídeo</w:t>
      </w:r>
      <w:r w:rsidR="007A0AAA" w:rsidRPr="004F3007">
        <w:rPr>
          <w:rFonts w:ascii="Times New Roman" w:hAnsi="Times New Roman" w:cs="Times New Roman"/>
          <w:sz w:val="24"/>
          <w:szCs w:val="24"/>
          <w:rPrChange w:id="3047" w:author="matheus" w:date="2011-07-25T13:04:00Z">
            <w:rPr/>
          </w:rPrChange>
        </w:rPr>
        <w:t xml:space="preserve"> é armazenado</w:t>
      </w:r>
      <w:r w:rsidRPr="004F3007">
        <w:rPr>
          <w:rFonts w:ascii="Times New Roman" w:hAnsi="Times New Roman" w:cs="Times New Roman"/>
          <w:sz w:val="24"/>
          <w:szCs w:val="24"/>
          <w:rPrChange w:id="3048" w:author="matheus" w:date="2011-07-25T13:04:00Z">
            <w:rPr/>
          </w:rPrChange>
        </w:rPr>
        <w:t xml:space="preserve">, reduzindo pela metade o </w:t>
      </w:r>
      <w:r w:rsidR="00385859" w:rsidRPr="004F3007">
        <w:rPr>
          <w:rFonts w:ascii="Times New Roman" w:hAnsi="Times New Roman" w:cs="Times New Roman"/>
          <w:sz w:val="24"/>
          <w:szCs w:val="24"/>
          <w:rPrChange w:id="3049" w:author="matheus" w:date="2011-07-25T13:04:00Z">
            <w:rPr/>
          </w:rPrChange>
        </w:rPr>
        <w:t>volume de dados</w:t>
      </w:r>
      <w:r w:rsidRPr="004F3007">
        <w:rPr>
          <w:rFonts w:ascii="Times New Roman" w:hAnsi="Times New Roman" w:cs="Times New Roman"/>
          <w:sz w:val="24"/>
          <w:szCs w:val="24"/>
          <w:rPrChange w:id="3050" w:author="matheus" w:date="2011-07-25T13:04:00Z">
            <w:rPr/>
          </w:rPrChange>
        </w:rPr>
        <w:t>.</w:t>
      </w:r>
      <w:r w:rsidR="005361D6" w:rsidRPr="004F3007">
        <w:rPr>
          <w:rFonts w:ascii="Times New Roman" w:hAnsi="Times New Roman" w:cs="Times New Roman"/>
          <w:sz w:val="24"/>
          <w:szCs w:val="24"/>
          <w:rPrChange w:id="3051" w:author="matheus" w:date="2011-07-25T13:04:00Z">
            <w:rPr/>
          </w:rPrChange>
        </w:rPr>
        <w:t xml:space="preserve"> Visando a compatibilidade</w:t>
      </w:r>
      <w:r w:rsidR="00F3727D" w:rsidRPr="004F3007">
        <w:rPr>
          <w:rFonts w:ascii="Times New Roman" w:hAnsi="Times New Roman" w:cs="Times New Roman"/>
          <w:sz w:val="24"/>
          <w:szCs w:val="24"/>
          <w:rPrChange w:id="3052" w:author="matheus" w:date="2011-07-25T13:04:00Z">
            <w:rPr/>
          </w:rPrChange>
        </w:rPr>
        <w:t>,</w:t>
      </w:r>
      <w:r w:rsidR="005361D6" w:rsidRPr="004F3007">
        <w:rPr>
          <w:rFonts w:ascii="Times New Roman" w:hAnsi="Times New Roman" w:cs="Times New Roman"/>
          <w:sz w:val="24"/>
          <w:szCs w:val="24"/>
          <w:rPrChange w:id="3053" w:author="matheus" w:date="2011-07-25T13:04:00Z">
            <w:rPr/>
          </w:rPrChange>
        </w:rPr>
        <w:t xml:space="preserve"> deve-se também criar a técnica reversa,</w:t>
      </w:r>
      <w:r w:rsidR="00F3727D" w:rsidRPr="004F3007">
        <w:rPr>
          <w:rFonts w:ascii="Times New Roman" w:hAnsi="Times New Roman" w:cs="Times New Roman"/>
          <w:sz w:val="24"/>
          <w:szCs w:val="24"/>
          <w:rPrChange w:id="3054" w:author="matheus" w:date="2011-07-25T13:04:00Z">
            <w:rPr/>
          </w:rPrChange>
        </w:rPr>
        <w:t xml:space="preserve"> ou seja,</w:t>
      </w:r>
      <w:r w:rsidR="005361D6" w:rsidRPr="004F3007">
        <w:rPr>
          <w:rFonts w:ascii="Times New Roman" w:hAnsi="Times New Roman" w:cs="Times New Roman"/>
          <w:sz w:val="24"/>
          <w:szCs w:val="24"/>
          <w:rPrChange w:id="3055" w:author="matheus" w:date="2011-07-25T13:04:00Z">
            <w:rPr/>
          </w:rPrChange>
        </w:rPr>
        <w:t xml:space="preserve"> fazendo com que do vídeo anaglífico seja obtido o par estéreo</w:t>
      </w:r>
      <w:r w:rsidR="007A0AAA" w:rsidRPr="004F3007">
        <w:rPr>
          <w:rFonts w:ascii="Times New Roman" w:hAnsi="Times New Roman" w:cs="Times New Roman"/>
          <w:sz w:val="24"/>
          <w:szCs w:val="24"/>
          <w:rPrChange w:id="3056" w:author="matheus" w:date="2011-07-25T13:04:00Z">
            <w:rPr/>
          </w:rPrChange>
        </w:rPr>
        <w:t>, o qual pode ser então utilizado por outros métodos de visualização</w:t>
      </w:r>
      <w:r w:rsidR="005361D6" w:rsidRPr="004F3007">
        <w:rPr>
          <w:rFonts w:ascii="Times New Roman" w:hAnsi="Times New Roman" w:cs="Times New Roman"/>
          <w:sz w:val="24"/>
          <w:szCs w:val="24"/>
          <w:rPrChange w:id="3057" w:author="matheus" w:date="2011-07-25T13:04:00Z">
            <w:rPr/>
          </w:rPrChange>
        </w:rPr>
        <w:t>.</w:t>
      </w:r>
    </w:p>
    <w:p w:rsidR="008E2872" w:rsidRPr="004F3007" w:rsidRDefault="00D03F07">
      <w:pPr>
        <w:pStyle w:val="PargrafodaLista"/>
        <w:spacing w:after="0" w:line="360" w:lineRule="auto"/>
        <w:ind w:left="0" w:firstLine="567"/>
        <w:jc w:val="both"/>
        <w:rPr>
          <w:rFonts w:ascii="Times New Roman" w:hAnsi="Times New Roman" w:cs="Times New Roman"/>
          <w:sz w:val="24"/>
          <w:szCs w:val="24"/>
          <w:rPrChange w:id="3058" w:author="matheus" w:date="2011-07-25T13:04:00Z">
            <w:rPr/>
          </w:rPrChange>
        </w:rPr>
        <w:pPrChange w:id="3059"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060" w:author="matheus" w:date="2011-07-25T13:04:00Z">
            <w:rPr/>
          </w:rPrChange>
        </w:rPr>
        <w:t xml:space="preserve">O </w:t>
      </w:r>
      <w:r w:rsidR="007A0AAA" w:rsidRPr="004F3007">
        <w:rPr>
          <w:rFonts w:ascii="Times New Roman" w:hAnsi="Times New Roman" w:cs="Times New Roman"/>
          <w:sz w:val="24"/>
          <w:szCs w:val="24"/>
          <w:rPrChange w:id="3061" w:author="matheus" w:date="2011-07-25T13:04:00Z">
            <w:rPr/>
          </w:rPrChange>
        </w:rPr>
        <w:t xml:space="preserve">processo de reversão do </w:t>
      </w:r>
      <w:r w:rsidRPr="004F3007">
        <w:rPr>
          <w:rFonts w:ascii="Times New Roman" w:hAnsi="Times New Roman" w:cs="Times New Roman"/>
          <w:sz w:val="24"/>
          <w:szCs w:val="24"/>
          <w:rPrChange w:id="3062" w:author="matheus" w:date="2011-07-25T13:04:00Z">
            <w:rPr/>
          </w:rPrChange>
        </w:rPr>
        <w:t xml:space="preserve">vídeo </w:t>
      </w:r>
      <w:r w:rsidR="007A0AAA" w:rsidRPr="004F3007">
        <w:rPr>
          <w:rFonts w:ascii="Times New Roman" w:hAnsi="Times New Roman" w:cs="Times New Roman"/>
          <w:sz w:val="24"/>
          <w:szCs w:val="24"/>
          <w:rPrChange w:id="3063" w:author="matheus" w:date="2011-07-25T13:04:00Z">
            <w:rPr/>
          </w:rPrChange>
        </w:rPr>
        <w:t xml:space="preserve">anaglífico para o par estéreo </w:t>
      </w:r>
      <w:r w:rsidR="003C51CA" w:rsidRPr="004F3007">
        <w:rPr>
          <w:rFonts w:ascii="Times New Roman" w:hAnsi="Times New Roman" w:cs="Times New Roman"/>
          <w:sz w:val="24"/>
          <w:szCs w:val="24"/>
          <w:rPrChange w:id="3064" w:author="matheus" w:date="2011-07-25T13:04:00Z">
            <w:rPr/>
          </w:rPrChange>
        </w:rPr>
        <w:t>requer uma estratégia bem elaborada</w:t>
      </w:r>
      <w:r w:rsidR="007A0AAA" w:rsidRPr="004F3007">
        <w:rPr>
          <w:rFonts w:ascii="Times New Roman" w:hAnsi="Times New Roman" w:cs="Times New Roman"/>
          <w:sz w:val="24"/>
          <w:szCs w:val="24"/>
          <w:rPrChange w:id="3065" w:author="matheus" w:date="2011-07-25T13:04:00Z">
            <w:rPr/>
          </w:rPrChange>
        </w:rPr>
        <w:t>, uma vez que a geração do an</w:t>
      </w:r>
      <w:r w:rsidR="003C302D" w:rsidRPr="004F3007">
        <w:rPr>
          <w:rFonts w:ascii="Times New Roman" w:hAnsi="Times New Roman" w:cs="Times New Roman"/>
          <w:sz w:val="24"/>
          <w:szCs w:val="24"/>
          <w:rPrChange w:id="3066" w:author="matheus" w:date="2011-07-25T13:04:00Z">
            <w:rPr/>
          </w:rPrChange>
        </w:rPr>
        <w:t>á</w:t>
      </w:r>
      <w:r w:rsidR="007A0AAA" w:rsidRPr="004F3007">
        <w:rPr>
          <w:rFonts w:ascii="Times New Roman" w:hAnsi="Times New Roman" w:cs="Times New Roman"/>
          <w:sz w:val="24"/>
          <w:szCs w:val="24"/>
          <w:rPrChange w:id="3067" w:author="matheus" w:date="2011-07-25T13:04:00Z">
            <w:rPr/>
          </w:rPrChange>
        </w:rPr>
        <w:t>gl</w:t>
      </w:r>
      <w:r w:rsidR="003C302D" w:rsidRPr="004F3007">
        <w:rPr>
          <w:rFonts w:ascii="Times New Roman" w:hAnsi="Times New Roman" w:cs="Times New Roman"/>
          <w:sz w:val="24"/>
          <w:szCs w:val="24"/>
          <w:rPrChange w:id="3068" w:author="matheus" w:date="2011-07-25T13:04:00Z">
            <w:rPr/>
          </w:rPrChange>
        </w:rPr>
        <w:t>if</w:t>
      </w:r>
      <w:r w:rsidR="007A0AAA" w:rsidRPr="004F3007">
        <w:rPr>
          <w:rFonts w:ascii="Times New Roman" w:hAnsi="Times New Roman" w:cs="Times New Roman"/>
          <w:sz w:val="24"/>
          <w:szCs w:val="24"/>
          <w:rPrChange w:id="3069" w:author="matheus" w:date="2011-07-25T13:04:00Z">
            <w:rPr/>
          </w:rPrChange>
        </w:rPr>
        <w:t xml:space="preserve">o implica em perda de informação tanto espacial quanto de cor. Como visto na </w:t>
      </w:r>
      <w:r w:rsidR="007A0AAA" w:rsidRPr="004F3007">
        <w:rPr>
          <w:rFonts w:ascii="Times New Roman" w:hAnsi="Times New Roman" w:cs="Times New Roman"/>
          <w:sz w:val="24"/>
          <w:szCs w:val="24"/>
          <w:highlight w:val="yellow"/>
          <w:rPrChange w:id="3070" w:author="matheus" w:date="2011-07-25T13:04:00Z">
            <w:rPr>
              <w:highlight w:val="yellow"/>
            </w:rPr>
          </w:rPrChange>
        </w:rPr>
        <w:t>Figura</w:t>
      </w:r>
      <w:r w:rsidR="007801FB" w:rsidRPr="004F3007">
        <w:rPr>
          <w:rFonts w:ascii="Times New Roman" w:hAnsi="Times New Roman" w:cs="Times New Roman"/>
          <w:sz w:val="24"/>
          <w:szCs w:val="24"/>
          <w:highlight w:val="yellow"/>
          <w:rPrChange w:id="3071" w:author="matheus" w:date="2011-07-25T13:04:00Z">
            <w:rPr>
              <w:highlight w:val="yellow"/>
            </w:rPr>
          </w:rPrChange>
        </w:rPr>
        <w:t xml:space="preserve"> 3</w:t>
      </w:r>
      <w:r w:rsidR="007A0AAA" w:rsidRPr="004F3007">
        <w:rPr>
          <w:rFonts w:ascii="Times New Roman" w:hAnsi="Times New Roman" w:cs="Times New Roman"/>
          <w:sz w:val="24"/>
          <w:szCs w:val="24"/>
          <w:rPrChange w:id="3072" w:author="matheus" w:date="2011-07-25T13:04:00Z">
            <w:rPr/>
          </w:rPrChange>
        </w:rPr>
        <w:t>, dos seis canais de cor</w:t>
      </w:r>
      <w:r w:rsidR="0007625F" w:rsidRPr="004F3007">
        <w:rPr>
          <w:rFonts w:ascii="Times New Roman" w:hAnsi="Times New Roman" w:cs="Times New Roman"/>
          <w:sz w:val="24"/>
          <w:szCs w:val="24"/>
          <w:rPrChange w:id="3073" w:author="matheus" w:date="2011-07-25T13:04:00Z">
            <w:rPr/>
          </w:rPrChange>
        </w:rPr>
        <w:t>es</w:t>
      </w:r>
      <w:r w:rsidR="007A0AAA" w:rsidRPr="004F3007">
        <w:rPr>
          <w:rFonts w:ascii="Times New Roman" w:hAnsi="Times New Roman" w:cs="Times New Roman"/>
          <w:sz w:val="24"/>
          <w:szCs w:val="24"/>
          <w:rPrChange w:id="3074" w:author="matheus" w:date="2011-07-25T13:04:00Z">
            <w:rPr/>
          </w:rPrChange>
        </w:rPr>
        <w:t xml:space="preserve"> existentes no par estéreo, três foram descartados. Uma simples duplicação das informações dos canais presentes no an</w:t>
      </w:r>
      <w:r w:rsidR="003C302D" w:rsidRPr="004F3007">
        <w:rPr>
          <w:rFonts w:ascii="Times New Roman" w:hAnsi="Times New Roman" w:cs="Times New Roman"/>
          <w:sz w:val="24"/>
          <w:szCs w:val="24"/>
          <w:rPrChange w:id="3075" w:author="matheus" w:date="2011-07-25T13:04:00Z">
            <w:rPr/>
          </w:rPrChange>
        </w:rPr>
        <w:t>á</w:t>
      </w:r>
      <w:r w:rsidR="007A0AAA" w:rsidRPr="004F3007">
        <w:rPr>
          <w:rFonts w:ascii="Times New Roman" w:hAnsi="Times New Roman" w:cs="Times New Roman"/>
          <w:sz w:val="24"/>
          <w:szCs w:val="24"/>
          <w:rPrChange w:id="3076" w:author="matheus" w:date="2011-07-25T13:04:00Z">
            <w:rPr/>
          </w:rPrChange>
        </w:rPr>
        <w:t>gl</w:t>
      </w:r>
      <w:r w:rsidR="003C302D" w:rsidRPr="004F3007">
        <w:rPr>
          <w:rFonts w:ascii="Times New Roman" w:hAnsi="Times New Roman" w:cs="Times New Roman"/>
          <w:sz w:val="24"/>
          <w:szCs w:val="24"/>
          <w:rPrChange w:id="3077" w:author="matheus" w:date="2011-07-25T13:04:00Z">
            <w:rPr/>
          </w:rPrChange>
        </w:rPr>
        <w:t>i</w:t>
      </w:r>
      <w:r w:rsidR="007A0AAA" w:rsidRPr="004F3007">
        <w:rPr>
          <w:rFonts w:ascii="Times New Roman" w:hAnsi="Times New Roman" w:cs="Times New Roman"/>
          <w:sz w:val="24"/>
          <w:szCs w:val="24"/>
          <w:rPrChange w:id="3078" w:author="matheus" w:date="2011-07-25T13:04:00Z">
            <w:rPr/>
          </w:rPrChange>
        </w:rPr>
        <w:t>fo não bastaria para recuperar o par estéreo</w:t>
      </w:r>
      <w:r w:rsidR="004C40B4" w:rsidRPr="004F3007">
        <w:rPr>
          <w:rFonts w:ascii="Times New Roman" w:hAnsi="Times New Roman" w:cs="Times New Roman"/>
          <w:sz w:val="24"/>
          <w:szCs w:val="24"/>
          <w:rPrChange w:id="3079" w:author="matheus" w:date="2011-07-25T13:04:00Z">
            <w:rPr/>
          </w:rPrChange>
        </w:rPr>
        <w:t xml:space="preserve"> com qualidade</w:t>
      </w:r>
      <w:r w:rsidR="007A0AAA" w:rsidRPr="004F3007">
        <w:rPr>
          <w:rFonts w:ascii="Times New Roman" w:hAnsi="Times New Roman" w:cs="Times New Roman"/>
          <w:sz w:val="24"/>
          <w:szCs w:val="24"/>
          <w:rPrChange w:id="3080" w:author="matheus" w:date="2011-07-25T13:04:00Z">
            <w:rPr/>
          </w:rPrChange>
        </w:rPr>
        <w:t xml:space="preserve">, já que as imagens no par original </w:t>
      </w:r>
      <w:r w:rsidR="00AB59D7" w:rsidRPr="004F3007">
        <w:rPr>
          <w:rFonts w:ascii="Times New Roman" w:hAnsi="Times New Roman" w:cs="Times New Roman"/>
          <w:sz w:val="24"/>
          <w:szCs w:val="24"/>
          <w:rPrChange w:id="3081" w:author="matheus" w:date="2011-07-25T13:04:00Z">
            <w:rPr/>
          </w:rPrChange>
        </w:rPr>
        <w:t>são deslocadas em cada lado.</w:t>
      </w:r>
    </w:p>
    <w:p w:rsidR="007A0AAA" w:rsidRDefault="00313C47">
      <w:pPr>
        <w:pStyle w:val="PargrafodaLista"/>
        <w:spacing w:after="0" w:line="360" w:lineRule="auto"/>
        <w:ind w:left="0" w:firstLine="567"/>
        <w:jc w:val="both"/>
        <w:rPr>
          <w:ins w:id="3082" w:author="matheus" w:date="2011-07-25T13:55:00Z"/>
          <w:rFonts w:ascii="Times New Roman" w:hAnsi="Times New Roman" w:cs="Times New Roman"/>
          <w:sz w:val="24"/>
          <w:szCs w:val="24"/>
        </w:rPr>
        <w:pPrChange w:id="3083"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084" w:author="matheus" w:date="2011-07-25T13:04:00Z">
            <w:rPr/>
          </w:rPrChange>
        </w:rPr>
        <w:lastRenderedPageBreak/>
        <w:t xml:space="preserve">Durante o primeiro ano de </w:t>
      </w:r>
      <w:r w:rsidR="00E10750" w:rsidRPr="004F3007">
        <w:rPr>
          <w:rFonts w:ascii="Times New Roman" w:hAnsi="Times New Roman" w:cs="Times New Roman"/>
          <w:sz w:val="24"/>
          <w:szCs w:val="24"/>
          <w:rPrChange w:id="3085" w:author="matheus" w:date="2011-07-25T13:04:00Z">
            <w:rPr/>
          </w:rPrChange>
        </w:rPr>
        <w:t>M</w:t>
      </w:r>
      <w:r w:rsidRPr="004F3007">
        <w:rPr>
          <w:rFonts w:ascii="Times New Roman" w:hAnsi="Times New Roman" w:cs="Times New Roman"/>
          <w:sz w:val="24"/>
          <w:szCs w:val="24"/>
          <w:rPrChange w:id="3086" w:author="matheus" w:date="2011-07-25T13:04:00Z">
            <w:rPr/>
          </w:rPrChange>
        </w:rPr>
        <w:t>estrado</w:t>
      </w:r>
      <w:r w:rsidR="0045709C" w:rsidRPr="004F3007">
        <w:rPr>
          <w:rFonts w:ascii="Times New Roman" w:hAnsi="Times New Roman" w:cs="Times New Roman"/>
          <w:sz w:val="24"/>
          <w:szCs w:val="24"/>
          <w:rPrChange w:id="3087" w:author="matheus" w:date="2011-07-25T13:04:00Z">
            <w:rPr/>
          </w:rPrChange>
        </w:rPr>
        <w:t xml:space="preserve">, </w:t>
      </w:r>
      <w:r w:rsidR="008D36EE" w:rsidRPr="004F3007">
        <w:rPr>
          <w:rFonts w:ascii="Times New Roman" w:hAnsi="Times New Roman" w:cs="Times New Roman"/>
          <w:sz w:val="24"/>
          <w:szCs w:val="24"/>
          <w:rPrChange w:id="3088" w:author="matheus" w:date="2011-07-25T13:04:00Z">
            <w:rPr/>
          </w:rPrChange>
        </w:rPr>
        <w:t xml:space="preserve">algumas atividades foram realizadas tendo em vista </w:t>
      </w:r>
      <w:r w:rsidR="008E2872" w:rsidRPr="004F3007">
        <w:rPr>
          <w:rFonts w:ascii="Times New Roman" w:hAnsi="Times New Roman" w:cs="Times New Roman"/>
          <w:sz w:val="24"/>
          <w:szCs w:val="24"/>
          <w:rPrChange w:id="3089" w:author="matheus" w:date="2011-07-25T13:04:00Z">
            <w:rPr/>
          </w:rPrChange>
        </w:rPr>
        <w:t>recuperar</w:t>
      </w:r>
      <w:r w:rsidR="007A0AAA" w:rsidRPr="004F3007">
        <w:rPr>
          <w:rFonts w:ascii="Times New Roman" w:hAnsi="Times New Roman" w:cs="Times New Roman"/>
          <w:sz w:val="24"/>
          <w:szCs w:val="24"/>
          <w:rPrChange w:id="3090" w:author="matheus" w:date="2011-07-25T13:04:00Z">
            <w:rPr/>
          </w:rPrChange>
        </w:rPr>
        <w:t xml:space="preserve"> </w:t>
      </w:r>
      <w:r w:rsidR="008E2872" w:rsidRPr="004F3007">
        <w:rPr>
          <w:rFonts w:ascii="Times New Roman" w:hAnsi="Times New Roman" w:cs="Times New Roman"/>
          <w:sz w:val="24"/>
          <w:szCs w:val="24"/>
          <w:rPrChange w:id="3091" w:author="matheus" w:date="2011-07-25T13:04:00Z">
            <w:rPr/>
          </w:rPrChange>
        </w:rPr>
        <w:t>os dados perdidos durante a transformação anaglífica</w:t>
      </w:r>
      <w:r w:rsidR="008D36EE" w:rsidRPr="004F3007">
        <w:rPr>
          <w:rFonts w:ascii="Times New Roman" w:hAnsi="Times New Roman" w:cs="Times New Roman"/>
          <w:sz w:val="24"/>
          <w:szCs w:val="24"/>
          <w:rPrChange w:id="3092" w:author="matheus" w:date="2011-07-25T13:04:00Z">
            <w:rPr/>
          </w:rPrChange>
        </w:rPr>
        <w:t>. Estas atividades estão detalhadas na Seção 4.2</w:t>
      </w:r>
      <w:r w:rsidR="008E2872" w:rsidRPr="004F3007">
        <w:rPr>
          <w:rFonts w:ascii="Times New Roman" w:hAnsi="Times New Roman" w:cs="Times New Roman"/>
          <w:sz w:val="24"/>
          <w:szCs w:val="24"/>
          <w:rPrChange w:id="3093" w:author="matheus" w:date="2011-07-25T13:04:00Z">
            <w:rPr/>
          </w:rPrChange>
        </w:rPr>
        <w:t xml:space="preserve">. </w:t>
      </w:r>
    </w:p>
    <w:p w:rsidR="002D0547" w:rsidRPr="002A3B9F" w:rsidDel="00E913B3" w:rsidRDefault="002D0547">
      <w:pPr>
        <w:pStyle w:val="PargrafodaLista"/>
        <w:spacing w:after="0" w:line="360" w:lineRule="auto"/>
        <w:ind w:left="0"/>
        <w:jc w:val="both"/>
        <w:rPr>
          <w:del w:id="3094" w:author="matheus" w:date="2011-07-25T14:15:00Z"/>
          <w:rFonts w:ascii="Arial" w:hAnsi="Arial" w:cs="Arial"/>
          <w:sz w:val="32"/>
          <w:szCs w:val="32"/>
          <w:rPrChange w:id="3095" w:author="matheus" w:date="2011-07-25T14:22:00Z">
            <w:rPr>
              <w:del w:id="3096" w:author="matheus" w:date="2011-07-25T14:15:00Z"/>
            </w:rPr>
          </w:rPrChange>
        </w:rPr>
        <w:pPrChange w:id="3097" w:author="matheus" w:date="2011-07-25T13:55:00Z">
          <w:pPr>
            <w:pStyle w:val="PargrafodaLista"/>
            <w:spacing w:line="360" w:lineRule="auto"/>
            <w:ind w:left="792" w:firstLine="624"/>
            <w:jc w:val="both"/>
          </w:pPr>
        </w:pPrChange>
      </w:pPr>
      <w:bookmarkStart w:id="3098" w:name="_Toc299441147"/>
      <w:bookmarkEnd w:id="3098"/>
    </w:p>
    <w:p w:rsidR="00A42309" w:rsidRPr="002A3B9F" w:rsidRDefault="008D36EE">
      <w:pPr>
        <w:pStyle w:val="Ttulo2"/>
        <w:numPr>
          <w:ilvl w:val="1"/>
          <w:numId w:val="6"/>
        </w:numPr>
        <w:spacing w:before="851" w:after="851" w:line="240" w:lineRule="auto"/>
        <w:ind w:left="0" w:firstLine="0"/>
        <w:rPr>
          <w:ins w:id="3099" w:author="matheus" w:date="2011-07-25T13:55:00Z"/>
          <w:rFonts w:ascii="Arial" w:hAnsi="Arial" w:cs="Arial"/>
          <w:b w:val="0"/>
          <w:color w:val="auto"/>
          <w:sz w:val="32"/>
          <w:szCs w:val="32"/>
          <w:rPrChange w:id="3100" w:author="matheus" w:date="2011-07-25T14:22:00Z">
            <w:rPr>
              <w:ins w:id="3101" w:author="matheus" w:date="2011-07-25T13:55:00Z"/>
              <w:rFonts w:ascii="Times New Roman" w:hAnsi="Times New Roman" w:cs="Times New Roman"/>
              <w:color w:val="auto"/>
              <w:sz w:val="32"/>
              <w:szCs w:val="32"/>
            </w:rPr>
          </w:rPrChange>
        </w:rPr>
        <w:pPrChange w:id="3102" w:author="matheus" w:date="2011-07-25T14:12:00Z">
          <w:pPr>
            <w:pStyle w:val="Ttulo2"/>
            <w:numPr>
              <w:ilvl w:val="1"/>
              <w:numId w:val="3"/>
            </w:numPr>
            <w:ind w:left="792" w:hanging="432"/>
          </w:pPr>
        </w:pPrChange>
      </w:pPr>
      <w:bookmarkStart w:id="3103" w:name="_Toc299441148"/>
      <w:r w:rsidRPr="002A3B9F">
        <w:rPr>
          <w:rFonts w:ascii="Arial" w:hAnsi="Arial" w:cs="Arial"/>
          <w:b w:val="0"/>
          <w:color w:val="auto"/>
          <w:sz w:val="32"/>
          <w:szCs w:val="32"/>
          <w:rPrChange w:id="3104" w:author="matheus" w:date="2011-07-25T14:22:00Z">
            <w:rPr/>
          </w:rPrChange>
        </w:rPr>
        <w:t>Atividades realizadas</w:t>
      </w:r>
      <w:bookmarkEnd w:id="3103"/>
    </w:p>
    <w:p w:rsidR="002D0547" w:rsidRPr="000C196A" w:rsidDel="00E913B3" w:rsidRDefault="002D0547">
      <w:pPr>
        <w:spacing w:after="0" w:line="360" w:lineRule="auto"/>
        <w:rPr>
          <w:del w:id="3105" w:author="matheus" w:date="2011-07-25T14:15:00Z"/>
        </w:rPr>
        <w:pPrChange w:id="3106" w:author="matheus" w:date="2011-07-25T13:55:00Z">
          <w:pPr>
            <w:pStyle w:val="Ttulo2"/>
            <w:numPr>
              <w:ilvl w:val="1"/>
              <w:numId w:val="3"/>
            </w:numPr>
            <w:ind w:left="792" w:hanging="432"/>
          </w:pPr>
        </w:pPrChange>
      </w:pPr>
    </w:p>
    <w:p w:rsidR="008D36EE" w:rsidRPr="004F3007" w:rsidRDefault="008D36EE">
      <w:pPr>
        <w:pStyle w:val="PargrafodaLista"/>
        <w:spacing w:after="0" w:line="360" w:lineRule="auto"/>
        <w:ind w:left="0" w:firstLine="567"/>
        <w:jc w:val="both"/>
        <w:rPr>
          <w:rFonts w:ascii="Times New Roman" w:hAnsi="Times New Roman" w:cs="Times New Roman"/>
          <w:sz w:val="24"/>
          <w:szCs w:val="24"/>
          <w:rPrChange w:id="3107" w:author="matheus" w:date="2011-07-25T13:04:00Z">
            <w:rPr/>
          </w:rPrChange>
        </w:rPr>
        <w:pPrChange w:id="3108"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109" w:author="matheus" w:date="2011-07-25T13:04:00Z">
            <w:rPr/>
          </w:rPrChange>
        </w:rPr>
        <w:t xml:space="preserve">A abordagem estudada foi </w:t>
      </w:r>
      <w:r w:rsidR="005B55F5" w:rsidRPr="004F3007">
        <w:rPr>
          <w:rFonts w:ascii="Times New Roman" w:hAnsi="Times New Roman" w:cs="Times New Roman"/>
          <w:sz w:val="24"/>
          <w:szCs w:val="24"/>
          <w:rPrChange w:id="3110" w:author="matheus" w:date="2011-07-25T13:04:00Z">
            <w:rPr/>
          </w:rPrChange>
        </w:rPr>
        <w:t xml:space="preserve">não eliminar nenhum dado de cor </w:t>
      </w:r>
      <w:r w:rsidR="00F3727D" w:rsidRPr="004F3007">
        <w:rPr>
          <w:rFonts w:ascii="Times New Roman" w:hAnsi="Times New Roman" w:cs="Times New Roman"/>
          <w:sz w:val="24"/>
          <w:szCs w:val="24"/>
          <w:rPrChange w:id="3111" w:author="matheus" w:date="2011-07-25T13:04:00Z">
            <w:rPr/>
          </w:rPrChange>
        </w:rPr>
        <w:t xml:space="preserve">do par estéreo </w:t>
      </w:r>
      <w:r w:rsidR="005B55F5" w:rsidRPr="004F3007">
        <w:rPr>
          <w:rFonts w:ascii="Times New Roman" w:hAnsi="Times New Roman" w:cs="Times New Roman"/>
          <w:sz w:val="24"/>
          <w:szCs w:val="24"/>
          <w:rPrChange w:id="3112" w:author="matheus" w:date="2011-07-25T13:04:00Z">
            <w:rPr/>
          </w:rPrChange>
        </w:rPr>
        <w:t xml:space="preserve">durante a transformação anaglífica, e sim </w:t>
      </w:r>
      <w:r w:rsidRPr="004F3007">
        <w:rPr>
          <w:rFonts w:ascii="Times New Roman" w:hAnsi="Times New Roman" w:cs="Times New Roman"/>
          <w:sz w:val="24"/>
          <w:szCs w:val="24"/>
          <w:rPrChange w:id="3113" w:author="matheus" w:date="2011-07-25T13:04:00Z">
            <w:rPr/>
          </w:rPrChange>
        </w:rPr>
        <w:t>armazen</w:t>
      </w:r>
      <w:r w:rsidR="005B55F5" w:rsidRPr="004F3007">
        <w:rPr>
          <w:rFonts w:ascii="Times New Roman" w:hAnsi="Times New Roman" w:cs="Times New Roman"/>
          <w:sz w:val="24"/>
          <w:szCs w:val="24"/>
          <w:rPrChange w:id="3114" w:author="matheus" w:date="2011-07-25T13:04:00Z">
            <w:rPr/>
          </w:rPrChange>
        </w:rPr>
        <w:t xml:space="preserve">ar aqueles não utilizados em </w:t>
      </w:r>
      <w:r w:rsidRPr="004F3007">
        <w:rPr>
          <w:rFonts w:ascii="Times New Roman" w:hAnsi="Times New Roman" w:cs="Times New Roman"/>
          <w:sz w:val="24"/>
          <w:szCs w:val="24"/>
          <w:rPrChange w:id="3115" w:author="matheus" w:date="2011-07-25T13:04:00Z">
            <w:rPr/>
          </w:rPrChange>
        </w:rPr>
        <w:t>uma estrutura de dados que chamamos de “Tabela de Índice de Cores”</w:t>
      </w:r>
      <w:r w:rsidR="00F3727D" w:rsidRPr="004F3007">
        <w:rPr>
          <w:rFonts w:ascii="Times New Roman" w:hAnsi="Times New Roman" w:cs="Times New Roman"/>
          <w:sz w:val="24"/>
          <w:szCs w:val="24"/>
          <w:rPrChange w:id="3116" w:author="matheus" w:date="2011-07-25T13:04:00Z">
            <w:rPr/>
          </w:rPrChange>
        </w:rPr>
        <w:t xml:space="preserve">. Da </w:t>
      </w:r>
      <w:r w:rsidR="00F3727D" w:rsidRPr="004F3007">
        <w:rPr>
          <w:rFonts w:ascii="Times New Roman" w:hAnsi="Times New Roman" w:cs="Times New Roman"/>
          <w:sz w:val="24"/>
          <w:szCs w:val="24"/>
          <w:highlight w:val="yellow"/>
          <w:rPrChange w:id="3117" w:author="matheus" w:date="2011-07-25T13:04:00Z">
            <w:rPr>
              <w:highlight w:val="yellow"/>
            </w:rPr>
          </w:rPrChange>
        </w:rPr>
        <w:t xml:space="preserve">Figura </w:t>
      </w:r>
      <w:r w:rsidR="007801FB" w:rsidRPr="004F3007">
        <w:rPr>
          <w:rFonts w:ascii="Times New Roman" w:hAnsi="Times New Roman" w:cs="Times New Roman"/>
          <w:sz w:val="24"/>
          <w:szCs w:val="24"/>
          <w:highlight w:val="yellow"/>
          <w:rPrChange w:id="3118" w:author="matheus" w:date="2011-07-25T13:04:00Z">
            <w:rPr>
              <w:highlight w:val="yellow"/>
            </w:rPr>
          </w:rPrChange>
        </w:rPr>
        <w:t>3</w:t>
      </w:r>
      <w:r w:rsidR="00F3727D" w:rsidRPr="004F3007">
        <w:rPr>
          <w:rFonts w:ascii="Times New Roman" w:hAnsi="Times New Roman" w:cs="Times New Roman"/>
          <w:sz w:val="24"/>
          <w:szCs w:val="24"/>
          <w:rPrChange w:id="3119" w:author="matheus" w:date="2011-07-25T13:04:00Z">
            <w:rPr/>
          </w:rPrChange>
        </w:rPr>
        <w:t>, podemos ver que esta tabela seria então formada pelos dados dos canais de cores R</w:t>
      </w:r>
      <w:r w:rsidR="00F3727D" w:rsidRPr="004F3007">
        <w:rPr>
          <w:rFonts w:ascii="Times New Roman" w:hAnsi="Times New Roman" w:cs="Times New Roman"/>
          <w:sz w:val="24"/>
          <w:szCs w:val="24"/>
          <w:vertAlign w:val="subscript"/>
          <w:rPrChange w:id="3120" w:author="matheus" w:date="2011-07-25T13:04:00Z">
            <w:rPr>
              <w:vertAlign w:val="subscript"/>
            </w:rPr>
          </w:rPrChange>
        </w:rPr>
        <w:t>1</w:t>
      </w:r>
      <w:r w:rsidR="00F3727D" w:rsidRPr="004F3007">
        <w:rPr>
          <w:rFonts w:ascii="Times New Roman" w:hAnsi="Times New Roman" w:cs="Times New Roman"/>
          <w:sz w:val="24"/>
          <w:szCs w:val="24"/>
          <w:rPrChange w:id="3121" w:author="matheus" w:date="2011-07-25T13:04:00Z">
            <w:rPr/>
          </w:rPrChange>
        </w:rPr>
        <w:t>, G</w:t>
      </w:r>
      <w:r w:rsidR="00F3727D" w:rsidRPr="004F3007">
        <w:rPr>
          <w:rFonts w:ascii="Times New Roman" w:hAnsi="Times New Roman" w:cs="Times New Roman"/>
          <w:sz w:val="24"/>
          <w:szCs w:val="24"/>
          <w:vertAlign w:val="subscript"/>
          <w:rPrChange w:id="3122" w:author="matheus" w:date="2011-07-25T13:04:00Z">
            <w:rPr>
              <w:vertAlign w:val="subscript"/>
            </w:rPr>
          </w:rPrChange>
        </w:rPr>
        <w:t>2</w:t>
      </w:r>
      <w:r w:rsidR="00F3727D" w:rsidRPr="004F3007">
        <w:rPr>
          <w:rFonts w:ascii="Times New Roman" w:hAnsi="Times New Roman" w:cs="Times New Roman"/>
          <w:sz w:val="24"/>
          <w:szCs w:val="24"/>
          <w:rPrChange w:id="3123" w:author="matheus" w:date="2011-07-25T13:04:00Z">
            <w:rPr/>
          </w:rPrChange>
        </w:rPr>
        <w:t xml:space="preserve"> e B</w:t>
      </w:r>
      <w:r w:rsidR="00F3727D" w:rsidRPr="004F3007">
        <w:rPr>
          <w:rFonts w:ascii="Times New Roman" w:hAnsi="Times New Roman" w:cs="Times New Roman"/>
          <w:sz w:val="24"/>
          <w:szCs w:val="24"/>
          <w:vertAlign w:val="subscript"/>
          <w:rPrChange w:id="3124" w:author="matheus" w:date="2011-07-25T13:04:00Z">
            <w:rPr>
              <w:vertAlign w:val="subscript"/>
            </w:rPr>
          </w:rPrChange>
        </w:rPr>
        <w:t>1</w:t>
      </w:r>
      <w:r w:rsidR="00F3727D" w:rsidRPr="004F3007">
        <w:rPr>
          <w:rFonts w:ascii="Times New Roman" w:hAnsi="Times New Roman" w:cs="Times New Roman"/>
          <w:sz w:val="24"/>
          <w:szCs w:val="24"/>
          <w:rPrChange w:id="3125" w:author="matheus" w:date="2011-07-25T13:04:00Z">
            <w:rPr/>
          </w:rPrChange>
        </w:rPr>
        <w:t>. Juntos, estes três canais formam um novo an</w:t>
      </w:r>
      <w:r w:rsidR="003C302D" w:rsidRPr="004F3007">
        <w:rPr>
          <w:rFonts w:ascii="Times New Roman" w:hAnsi="Times New Roman" w:cs="Times New Roman"/>
          <w:sz w:val="24"/>
          <w:szCs w:val="24"/>
          <w:rPrChange w:id="3126" w:author="matheus" w:date="2011-07-25T13:04:00Z">
            <w:rPr/>
          </w:rPrChange>
        </w:rPr>
        <w:t>á</w:t>
      </w:r>
      <w:r w:rsidR="00F3727D" w:rsidRPr="004F3007">
        <w:rPr>
          <w:rFonts w:ascii="Times New Roman" w:hAnsi="Times New Roman" w:cs="Times New Roman"/>
          <w:sz w:val="24"/>
          <w:szCs w:val="24"/>
          <w:rPrChange w:id="3127" w:author="matheus" w:date="2011-07-25T13:04:00Z">
            <w:rPr/>
          </w:rPrChange>
        </w:rPr>
        <w:t>gli</w:t>
      </w:r>
      <w:r w:rsidR="003C302D" w:rsidRPr="004F3007">
        <w:rPr>
          <w:rFonts w:ascii="Times New Roman" w:hAnsi="Times New Roman" w:cs="Times New Roman"/>
          <w:sz w:val="24"/>
          <w:szCs w:val="24"/>
          <w:rPrChange w:id="3128" w:author="matheus" w:date="2011-07-25T13:04:00Z">
            <w:rPr/>
          </w:rPrChange>
        </w:rPr>
        <w:t>f</w:t>
      </w:r>
      <w:r w:rsidR="00F3727D" w:rsidRPr="004F3007">
        <w:rPr>
          <w:rFonts w:ascii="Times New Roman" w:hAnsi="Times New Roman" w:cs="Times New Roman"/>
          <w:sz w:val="24"/>
          <w:szCs w:val="24"/>
          <w:rPrChange w:id="3129" w:author="matheus" w:date="2011-07-25T13:04:00Z">
            <w:rPr/>
          </w:rPrChange>
        </w:rPr>
        <w:t>o, que chamamos de “</w:t>
      </w:r>
      <w:r w:rsidR="003C302D" w:rsidRPr="004F3007">
        <w:rPr>
          <w:rFonts w:ascii="Times New Roman" w:hAnsi="Times New Roman" w:cs="Times New Roman"/>
          <w:sz w:val="24"/>
          <w:szCs w:val="24"/>
          <w:rPrChange w:id="3130" w:author="matheus" w:date="2011-07-25T13:04:00Z">
            <w:rPr/>
          </w:rPrChange>
        </w:rPr>
        <w:t xml:space="preserve">anáglifo </w:t>
      </w:r>
      <w:r w:rsidR="00F3727D" w:rsidRPr="004F3007">
        <w:rPr>
          <w:rFonts w:ascii="Times New Roman" w:hAnsi="Times New Roman" w:cs="Times New Roman"/>
          <w:sz w:val="24"/>
          <w:szCs w:val="24"/>
          <w:rPrChange w:id="3131" w:author="matheus" w:date="2011-07-25T13:04:00Z">
            <w:rPr/>
          </w:rPrChange>
        </w:rPr>
        <w:t>complementar”</w:t>
      </w:r>
      <w:r w:rsidR="00C26CC9" w:rsidRPr="004F3007">
        <w:rPr>
          <w:rFonts w:ascii="Times New Roman" w:hAnsi="Times New Roman" w:cs="Times New Roman"/>
          <w:sz w:val="24"/>
          <w:szCs w:val="24"/>
          <w:rPrChange w:id="3132" w:author="matheus" w:date="2011-07-25T13:04:00Z">
            <w:rPr/>
          </w:rPrChange>
        </w:rPr>
        <w:t>, deixando a denominação de “</w:t>
      </w:r>
      <w:r w:rsidR="003C302D" w:rsidRPr="004F3007">
        <w:rPr>
          <w:rFonts w:ascii="Times New Roman" w:hAnsi="Times New Roman" w:cs="Times New Roman"/>
          <w:sz w:val="24"/>
          <w:szCs w:val="24"/>
          <w:rPrChange w:id="3133" w:author="matheus" w:date="2011-07-25T13:04:00Z">
            <w:rPr/>
          </w:rPrChange>
        </w:rPr>
        <w:t xml:space="preserve">anáglifo </w:t>
      </w:r>
      <w:r w:rsidR="00E10750" w:rsidRPr="004F3007">
        <w:rPr>
          <w:rFonts w:ascii="Times New Roman" w:hAnsi="Times New Roman" w:cs="Times New Roman"/>
          <w:sz w:val="24"/>
          <w:szCs w:val="24"/>
          <w:rPrChange w:id="3134" w:author="matheus" w:date="2011-07-25T13:04:00Z">
            <w:rPr/>
          </w:rPrChange>
        </w:rPr>
        <w:t xml:space="preserve">principal” para aquele </w:t>
      </w:r>
      <w:r w:rsidR="00C26CC9" w:rsidRPr="004F3007">
        <w:rPr>
          <w:rFonts w:ascii="Times New Roman" w:hAnsi="Times New Roman" w:cs="Times New Roman"/>
          <w:sz w:val="24"/>
          <w:szCs w:val="24"/>
          <w:rPrChange w:id="3135" w:author="matheus" w:date="2011-07-25T13:04:00Z">
            <w:rPr/>
          </w:rPrChange>
        </w:rPr>
        <w:t>a ser de fato utilizado</w:t>
      </w:r>
      <w:r w:rsidR="005A24C9" w:rsidRPr="004F3007">
        <w:rPr>
          <w:rFonts w:ascii="Times New Roman" w:hAnsi="Times New Roman" w:cs="Times New Roman"/>
          <w:sz w:val="24"/>
          <w:szCs w:val="24"/>
          <w:rPrChange w:id="3136" w:author="matheus" w:date="2011-07-25T13:04:00Z">
            <w:rPr/>
          </w:rPrChange>
        </w:rPr>
        <w:t xml:space="preserve"> </w:t>
      </w:r>
      <w:r w:rsidR="00E10750" w:rsidRPr="004F3007">
        <w:rPr>
          <w:rFonts w:ascii="Times New Roman" w:hAnsi="Times New Roman" w:cs="Times New Roman"/>
          <w:sz w:val="24"/>
          <w:szCs w:val="24"/>
          <w:rPrChange w:id="3137" w:author="matheus" w:date="2011-07-25T13:04:00Z">
            <w:rPr/>
          </w:rPrChange>
        </w:rPr>
        <w:t>em combinação com o</w:t>
      </w:r>
      <w:r w:rsidR="006D2597" w:rsidRPr="004F3007">
        <w:rPr>
          <w:rFonts w:ascii="Times New Roman" w:hAnsi="Times New Roman" w:cs="Times New Roman"/>
          <w:sz w:val="24"/>
          <w:szCs w:val="24"/>
          <w:rPrChange w:id="3138" w:author="matheus" w:date="2011-07-25T13:04:00Z">
            <w:rPr/>
          </w:rPrChange>
        </w:rPr>
        <w:t>s</w:t>
      </w:r>
      <w:r w:rsidR="00E10750" w:rsidRPr="004F3007">
        <w:rPr>
          <w:rFonts w:ascii="Times New Roman" w:hAnsi="Times New Roman" w:cs="Times New Roman"/>
          <w:sz w:val="24"/>
          <w:szCs w:val="24"/>
          <w:rPrChange w:id="3139" w:author="matheus" w:date="2011-07-25T13:04:00Z">
            <w:rPr/>
          </w:rPrChange>
        </w:rPr>
        <w:t xml:space="preserve"> óculos</w:t>
      </w:r>
      <w:r w:rsidR="00F3727D" w:rsidRPr="004F3007">
        <w:rPr>
          <w:rFonts w:ascii="Times New Roman" w:hAnsi="Times New Roman" w:cs="Times New Roman"/>
          <w:sz w:val="24"/>
          <w:szCs w:val="24"/>
          <w:rPrChange w:id="3140" w:author="matheus" w:date="2011-07-25T13:04:00Z">
            <w:rPr/>
          </w:rPrChange>
        </w:rPr>
        <w:t xml:space="preserve">. Observa-se que desta forma um decodificador </w:t>
      </w:r>
      <w:r w:rsidR="0063505E" w:rsidRPr="004F3007">
        <w:rPr>
          <w:rFonts w:ascii="Times New Roman" w:hAnsi="Times New Roman" w:cs="Times New Roman"/>
          <w:sz w:val="24"/>
          <w:szCs w:val="24"/>
          <w:rPrChange w:id="3141" w:author="matheus" w:date="2011-07-25T13:04:00Z">
            <w:rPr/>
          </w:rPrChange>
        </w:rPr>
        <w:t xml:space="preserve">possuiria todos os dados necessários para </w:t>
      </w:r>
      <w:r w:rsidR="00F3727D" w:rsidRPr="004F3007">
        <w:rPr>
          <w:rFonts w:ascii="Times New Roman" w:hAnsi="Times New Roman" w:cs="Times New Roman"/>
          <w:sz w:val="24"/>
          <w:szCs w:val="24"/>
          <w:rPrChange w:id="3142" w:author="matheus" w:date="2011-07-25T13:04:00Z">
            <w:rPr/>
          </w:rPrChange>
        </w:rPr>
        <w:t>reconstruir o par estéreo com qualidade</w:t>
      </w:r>
      <w:r w:rsidR="00623C03" w:rsidRPr="004F3007">
        <w:rPr>
          <w:rFonts w:ascii="Times New Roman" w:hAnsi="Times New Roman" w:cs="Times New Roman"/>
          <w:sz w:val="24"/>
          <w:szCs w:val="24"/>
          <w:rPrChange w:id="3143" w:author="matheus" w:date="2011-07-25T13:04:00Z">
            <w:rPr/>
          </w:rPrChange>
        </w:rPr>
        <w:t xml:space="preserve"> e fidelidade de cores</w:t>
      </w:r>
      <w:r w:rsidR="004B5412" w:rsidRPr="004F3007">
        <w:rPr>
          <w:rFonts w:ascii="Times New Roman" w:hAnsi="Times New Roman" w:cs="Times New Roman"/>
          <w:sz w:val="24"/>
          <w:szCs w:val="24"/>
          <w:rPrChange w:id="3144" w:author="matheus" w:date="2011-07-25T13:04:00Z">
            <w:rPr/>
          </w:rPrChange>
        </w:rPr>
        <w:t xml:space="preserve">. Entretanto, </w:t>
      </w:r>
      <w:r w:rsidR="00F3727D" w:rsidRPr="004F3007">
        <w:rPr>
          <w:rFonts w:ascii="Times New Roman" w:hAnsi="Times New Roman" w:cs="Times New Roman"/>
          <w:sz w:val="24"/>
          <w:szCs w:val="24"/>
          <w:rPrChange w:id="3145" w:author="matheus" w:date="2011-07-25T13:04:00Z">
            <w:rPr/>
          </w:rPrChange>
        </w:rPr>
        <w:t>nenhuma compressão</w:t>
      </w:r>
      <w:r w:rsidR="004B5412" w:rsidRPr="004F3007">
        <w:rPr>
          <w:rFonts w:ascii="Times New Roman" w:hAnsi="Times New Roman" w:cs="Times New Roman"/>
          <w:sz w:val="24"/>
          <w:szCs w:val="24"/>
          <w:rPrChange w:id="3146" w:author="matheus" w:date="2011-07-25T13:04:00Z">
            <w:rPr/>
          </w:rPrChange>
        </w:rPr>
        <w:t xml:space="preserve"> é obtida, já que foi feito </w:t>
      </w:r>
      <w:r w:rsidR="00225222" w:rsidRPr="004F3007">
        <w:rPr>
          <w:rFonts w:ascii="Times New Roman" w:hAnsi="Times New Roman" w:cs="Times New Roman"/>
          <w:sz w:val="24"/>
          <w:szCs w:val="24"/>
          <w:rPrChange w:id="3147" w:author="matheus" w:date="2011-07-25T13:04:00Z">
            <w:rPr/>
          </w:rPrChange>
        </w:rPr>
        <w:t xml:space="preserve">apenas </w:t>
      </w:r>
      <w:r w:rsidR="004B5412" w:rsidRPr="004F3007">
        <w:rPr>
          <w:rFonts w:ascii="Times New Roman" w:hAnsi="Times New Roman" w:cs="Times New Roman"/>
          <w:sz w:val="24"/>
          <w:szCs w:val="24"/>
          <w:rPrChange w:id="3148" w:author="matheus" w:date="2011-07-25T13:04:00Z">
            <w:rPr/>
          </w:rPrChange>
        </w:rPr>
        <w:t>uma reorganização dos canais de cores do par estéreo</w:t>
      </w:r>
      <w:r w:rsidR="00F3727D" w:rsidRPr="004F3007">
        <w:rPr>
          <w:rFonts w:ascii="Times New Roman" w:hAnsi="Times New Roman" w:cs="Times New Roman"/>
          <w:sz w:val="24"/>
          <w:szCs w:val="24"/>
          <w:rPrChange w:id="3149" w:author="matheus" w:date="2011-07-25T13:04:00Z">
            <w:rPr/>
          </w:rPrChange>
        </w:rPr>
        <w:t>.</w:t>
      </w:r>
    </w:p>
    <w:p w:rsidR="006E7035" w:rsidRPr="004F3007" w:rsidRDefault="00A101EE">
      <w:pPr>
        <w:pStyle w:val="PargrafodaLista"/>
        <w:spacing w:after="0" w:line="360" w:lineRule="auto"/>
        <w:ind w:left="0" w:firstLine="567"/>
        <w:jc w:val="both"/>
        <w:rPr>
          <w:rFonts w:ascii="Times New Roman" w:hAnsi="Times New Roman" w:cs="Times New Roman"/>
          <w:sz w:val="24"/>
          <w:szCs w:val="24"/>
          <w:rPrChange w:id="3150" w:author="matheus" w:date="2011-07-25T13:04:00Z">
            <w:rPr/>
          </w:rPrChange>
        </w:rPr>
        <w:pPrChange w:id="3151"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152" w:author="matheus" w:date="2011-07-25T13:04:00Z">
            <w:rPr/>
          </w:rPrChange>
        </w:rPr>
        <w:t xml:space="preserve">Como um requisito necessário para </w:t>
      </w:r>
      <w:r w:rsidR="006E7035" w:rsidRPr="004F3007">
        <w:rPr>
          <w:rFonts w:ascii="Times New Roman" w:hAnsi="Times New Roman" w:cs="Times New Roman"/>
          <w:sz w:val="24"/>
          <w:szCs w:val="24"/>
          <w:rPrChange w:id="3153" w:author="matheus" w:date="2011-07-25T13:04:00Z">
            <w:rPr/>
          </w:rPrChange>
        </w:rPr>
        <w:t xml:space="preserve">a reconstrução </w:t>
      </w:r>
      <w:r w:rsidR="002B528C" w:rsidRPr="004F3007">
        <w:rPr>
          <w:rFonts w:ascii="Times New Roman" w:hAnsi="Times New Roman" w:cs="Times New Roman"/>
          <w:sz w:val="24"/>
          <w:szCs w:val="24"/>
          <w:rPrChange w:id="3154" w:author="matheus" w:date="2011-07-25T13:04:00Z">
            <w:rPr/>
          </w:rPrChange>
        </w:rPr>
        <w:t xml:space="preserve">com qualidade </w:t>
      </w:r>
      <w:r w:rsidR="006E7035" w:rsidRPr="004F3007">
        <w:rPr>
          <w:rFonts w:ascii="Times New Roman" w:hAnsi="Times New Roman" w:cs="Times New Roman"/>
          <w:sz w:val="24"/>
          <w:szCs w:val="24"/>
          <w:rPrChange w:id="3155" w:author="matheus" w:date="2011-07-25T13:04:00Z">
            <w:rPr/>
          </w:rPrChange>
        </w:rPr>
        <w:t xml:space="preserve">do par estéreo </w:t>
      </w:r>
      <w:r w:rsidRPr="004F3007">
        <w:rPr>
          <w:rFonts w:ascii="Times New Roman" w:hAnsi="Times New Roman" w:cs="Times New Roman"/>
          <w:sz w:val="24"/>
          <w:szCs w:val="24"/>
          <w:rPrChange w:id="3156" w:author="matheus" w:date="2011-07-25T13:04:00Z">
            <w:rPr/>
          </w:rPrChange>
        </w:rPr>
        <w:t xml:space="preserve">são as </w:t>
      </w:r>
      <w:r w:rsidR="00C26CC9" w:rsidRPr="004F3007">
        <w:rPr>
          <w:rFonts w:ascii="Times New Roman" w:hAnsi="Times New Roman" w:cs="Times New Roman"/>
          <w:sz w:val="24"/>
          <w:szCs w:val="24"/>
          <w:rPrChange w:id="3157" w:author="matheus" w:date="2011-07-25T13:04:00Z">
            <w:rPr/>
          </w:rPrChange>
        </w:rPr>
        <w:t xml:space="preserve">informações de cor de ambos </w:t>
      </w:r>
      <w:r w:rsidR="006C160D" w:rsidRPr="004F3007">
        <w:rPr>
          <w:rFonts w:ascii="Times New Roman" w:hAnsi="Times New Roman" w:cs="Times New Roman"/>
          <w:sz w:val="24"/>
          <w:szCs w:val="24"/>
          <w:rPrChange w:id="3158" w:author="matheus" w:date="2011-07-25T13:04:00Z">
            <w:rPr/>
          </w:rPrChange>
        </w:rPr>
        <w:t xml:space="preserve">seus </w:t>
      </w:r>
      <w:r w:rsidR="00C26CC9" w:rsidRPr="004F3007">
        <w:rPr>
          <w:rFonts w:ascii="Times New Roman" w:hAnsi="Times New Roman" w:cs="Times New Roman"/>
          <w:sz w:val="24"/>
          <w:szCs w:val="24"/>
          <w:rPrChange w:id="3159" w:author="matheus" w:date="2011-07-25T13:04:00Z">
            <w:rPr/>
          </w:rPrChange>
        </w:rPr>
        <w:t>componentes</w:t>
      </w:r>
      <w:r w:rsidRPr="004F3007">
        <w:rPr>
          <w:rFonts w:ascii="Times New Roman" w:hAnsi="Times New Roman" w:cs="Times New Roman"/>
          <w:sz w:val="24"/>
          <w:szCs w:val="24"/>
          <w:rPrChange w:id="3160" w:author="matheus" w:date="2011-07-25T13:04:00Z">
            <w:rPr/>
          </w:rPrChange>
        </w:rPr>
        <w:t>,</w:t>
      </w:r>
      <w:r w:rsidR="006E7035" w:rsidRPr="004F3007">
        <w:rPr>
          <w:rFonts w:ascii="Times New Roman" w:hAnsi="Times New Roman" w:cs="Times New Roman"/>
          <w:sz w:val="24"/>
          <w:szCs w:val="24"/>
          <w:rPrChange w:id="3161" w:author="matheus" w:date="2011-07-25T13:04:00Z">
            <w:rPr/>
          </w:rPrChange>
        </w:rPr>
        <w:t xml:space="preserve"> </w:t>
      </w:r>
      <w:r w:rsidR="00C26CC9" w:rsidRPr="004F3007">
        <w:rPr>
          <w:rFonts w:ascii="Times New Roman" w:hAnsi="Times New Roman" w:cs="Times New Roman"/>
          <w:sz w:val="24"/>
          <w:szCs w:val="24"/>
          <w:rPrChange w:id="3162" w:author="matheus" w:date="2011-07-25T13:04:00Z">
            <w:rPr/>
          </w:rPrChange>
        </w:rPr>
        <w:t xml:space="preserve">uma estratégia </w:t>
      </w:r>
      <w:r w:rsidR="002802D0" w:rsidRPr="004F3007">
        <w:rPr>
          <w:rFonts w:ascii="Times New Roman" w:hAnsi="Times New Roman" w:cs="Times New Roman"/>
          <w:sz w:val="24"/>
          <w:szCs w:val="24"/>
          <w:rPrChange w:id="3163" w:author="matheus" w:date="2011-07-25T13:04:00Z">
            <w:rPr/>
          </w:rPrChange>
        </w:rPr>
        <w:t xml:space="preserve">visando compressão </w:t>
      </w:r>
      <w:r w:rsidR="00C26CC9" w:rsidRPr="004F3007">
        <w:rPr>
          <w:rFonts w:ascii="Times New Roman" w:hAnsi="Times New Roman" w:cs="Times New Roman"/>
          <w:sz w:val="24"/>
          <w:szCs w:val="24"/>
          <w:rPrChange w:id="3164" w:author="matheus" w:date="2011-07-25T13:04:00Z">
            <w:rPr/>
          </w:rPrChange>
        </w:rPr>
        <w:t>é</w:t>
      </w:r>
      <w:r w:rsidR="006E7035" w:rsidRPr="004F3007">
        <w:rPr>
          <w:rFonts w:ascii="Times New Roman" w:hAnsi="Times New Roman" w:cs="Times New Roman"/>
          <w:sz w:val="24"/>
          <w:szCs w:val="24"/>
          <w:rPrChange w:id="3165" w:author="matheus" w:date="2011-07-25T13:04:00Z">
            <w:rPr/>
          </w:rPrChange>
        </w:rPr>
        <w:t xml:space="preserve"> converter o espaço de cores do </w:t>
      </w:r>
      <w:r w:rsidR="003C302D" w:rsidRPr="004F3007">
        <w:rPr>
          <w:rFonts w:ascii="Times New Roman" w:hAnsi="Times New Roman" w:cs="Times New Roman"/>
          <w:sz w:val="24"/>
          <w:szCs w:val="24"/>
          <w:rPrChange w:id="3166" w:author="matheus" w:date="2011-07-25T13:04:00Z">
            <w:rPr/>
          </w:rPrChange>
        </w:rPr>
        <w:t>anáglifo</w:t>
      </w:r>
      <w:r w:rsidR="00C26CC9" w:rsidRPr="004F3007">
        <w:rPr>
          <w:rFonts w:ascii="Times New Roman" w:hAnsi="Times New Roman" w:cs="Times New Roman"/>
          <w:sz w:val="24"/>
          <w:szCs w:val="24"/>
          <w:rPrChange w:id="3167" w:author="matheus" w:date="2011-07-25T13:04:00Z">
            <w:rPr/>
          </w:rPrChange>
        </w:rPr>
        <w:t xml:space="preserve"> complementar</w:t>
      </w:r>
      <w:r w:rsidR="006E7035" w:rsidRPr="004F3007">
        <w:rPr>
          <w:rFonts w:ascii="Times New Roman" w:hAnsi="Times New Roman" w:cs="Times New Roman"/>
          <w:sz w:val="24"/>
          <w:szCs w:val="24"/>
          <w:rPrChange w:id="3168" w:author="matheus" w:date="2011-07-25T13:04:00Z">
            <w:rPr/>
          </w:rPrChange>
        </w:rPr>
        <w:t xml:space="preserve"> de RGB para YC</w:t>
      </w:r>
      <w:r w:rsidR="006E7035" w:rsidRPr="004F3007">
        <w:rPr>
          <w:rFonts w:ascii="Times New Roman" w:hAnsi="Times New Roman" w:cs="Times New Roman"/>
          <w:sz w:val="24"/>
          <w:szCs w:val="24"/>
          <w:vertAlign w:val="subscript"/>
          <w:rPrChange w:id="3169" w:author="matheus" w:date="2011-07-25T13:04:00Z">
            <w:rPr>
              <w:vertAlign w:val="subscript"/>
            </w:rPr>
          </w:rPrChange>
        </w:rPr>
        <w:t>b</w:t>
      </w:r>
      <w:r w:rsidR="006E7035" w:rsidRPr="004F3007">
        <w:rPr>
          <w:rFonts w:ascii="Times New Roman" w:hAnsi="Times New Roman" w:cs="Times New Roman"/>
          <w:sz w:val="24"/>
          <w:szCs w:val="24"/>
          <w:rPrChange w:id="3170" w:author="matheus" w:date="2011-07-25T13:04:00Z">
            <w:rPr/>
          </w:rPrChange>
        </w:rPr>
        <w:t>C</w:t>
      </w:r>
      <w:r w:rsidR="006E7035" w:rsidRPr="004F3007">
        <w:rPr>
          <w:rFonts w:ascii="Times New Roman" w:hAnsi="Times New Roman" w:cs="Times New Roman"/>
          <w:sz w:val="24"/>
          <w:szCs w:val="24"/>
          <w:vertAlign w:val="subscript"/>
          <w:rPrChange w:id="3171" w:author="matheus" w:date="2011-07-25T13:04:00Z">
            <w:rPr>
              <w:vertAlign w:val="subscript"/>
            </w:rPr>
          </w:rPrChange>
        </w:rPr>
        <w:t>r</w:t>
      </w:r>
      <w:r w:rsidR="006E7035" w:rsidRPr="004F3007">
        <w:rPr>
          <w:rFonts w:ascii="Times New Roman" w:hAnsi="Times New Roman" w:cs="Times New Roman"/>
          <w:sz w:val="24"/>
          <w:szCs w:val="24"/>
          <w:rPrChange w:id="3172" w:author="matheus" w:date="2011-07-25T13:04:00Z">
            <w:rPr/>
          </w:rPrChange>
        </w:rPr>
        <w:t xml:space="preserve"> e armazenar somente as informações referentes à crominância (C</w:t>
      </w:r>
      <w:r w:rsidR="006E7035" w:rsidRPr="004F3007">
        <w:rPr>
          <w:rFonts w:ascii="Times New Roman" w:hAnsi="Times New Roman" w:cs="Times New Roman"/>
          <w:sz w:val="24"/>
          <w:szCs w:val="24"/>
          <w:vertAlign w:val="subscript"/>
          <w:rPrChange w:id="3173" w:author="matheus" w:date="2011-07-25T13:04:00Z">
            <w:rPr>
              <w:vertAlign w:val="subscript"/>
            </w:rPr>
          </w:rPrChange>
        </w:rPr>
        <w:t>b</w:t>
      </w:r>
      <w:r w:rsidR="006E7035" w:rsidRPr="004F3007">
        <w:rPr>
          <w:rFonts w:ascii="Times New Roman" w:hAnsi="Times New Roman" w:cs="Times New Roman"/>
          <w:sz w:val="24"/>
          <w:szCs w:val="24"/>
          <w:rPrChange w:id="3174" w:author="matheus" w:date="2011-07-25T13:04:00Z">
            <w:rPr/>
          </w:rPrChange>
        </w:rPr>
        <w:t xml:space="preserve"> e C</w:t>
      </w:r>
      <w:r w:rsidR="006E7035" w:rsidRPr="004F3007">
        <w:rPr>
          <w:rFonts w:ascii="Times New Roman" w:hAnsi="Times New Roman" w:cs="Times New Roman"/>
          <w:sz w:val="24"/>
          <w:szCs w:val="24"/>
          <w:vertAlign w:val="subscript"/>
          <w:rPrChange w:id="3175" w:author="matheus" w:date="2011-07-25T13:04:00Z">
            <w:rPr>
              <w:vertAlign w:val="subscript"/>
            </w:rPr>
          </w:rPrChange>
        </w:rPr>
        <w:t>r</w:t>
      </w:r>
      <w:r w:rsidR="006E7035" w:rsidRPr="004F3007">
        <w:rPr>
          <w:rFonts w:ascii="Times New Roman" w:hAnsi="Times New Roman" w:cs="Times New Roman"/>
          <w:sz w:val="24"/>
          <w:szCs w:val="24"/>
          <w:rPrChange w:id="3176" w:author="matheus" w:date="2011-07-25T13:04:00Z">
            <w:rPr/>
          </w:rPrChange>
        </w:rPr>
        <w:t>)</w:t>
      </w:r>
      <w:r w:rsidR="00C26CC9" w:rsidRPr="004F3007">
        <w:rPr>
          <w:rFonts w:ascii="Times New Roman" w:hAnsi="Times New Roman" w:cs="Times New Roman"/>
          <w:sz w:val="24"/>
          <w:szCs w:val="24"/>
          <w:rPrChange w:id="3177" w:author="matheus" w:date="2011-07-25T13:04:00Z">
            <w:rPr/>
          </w:rPrChange>
        </w:rPr>
        <w:t xml:space="preserve">, descartando informação de luminância (Y), já que esta pode ser obtida do </w:t>
      </w:r>
      <w:r w:rsidR="003C302D" w:rsidRPr="004F3007">
        <w:rPr>
          <w:rFonts w:ascii="Times New Roman" w:hAnsi="Times New Roman" w:cs="Times New Roman"/>
          <w:sz w:val="24"/>
          <w:szCs w:val="24"/>
          <w:rPrChange w:id="3178" w:author="matheus" w:date="2011-07-25T13:04:00Z">
            <w:rPr/>
          </w:rPrChange>
        </w:rPr>
        <w:t>anáglifo</w:t>
      </w:r>
      <w:r w:rsidR="00C26CC9" w:rsidRPr="004F3007">
        <w:rPr>
          <w:rFonts w:ascii="Times New Roman" w:hAnsi="Times New Roman" w:cs="Times New Roman"/>
          <w:sz w:val="24"/>
          <w:szCs w:val="24"/>
          <w:rPrChange w:id="3179" w:author="matheus" w:date="2011-07-25T13:04:00Z">
            <w:rPr/>
          </w:rPrChange>
        </w:rPr>
        <w:t xml:space="preserve"> principal</w:t>
      </w:r>
      <w:r w:rsidR="006E7035" w:rsidRPr="004F3007">
        <w:rPr>
          <w:rFonts w:ascii="Times New Roman" w:hAnsi="Times New Roman" w:cs="Times New Roman"/>
          <w:sz w:val="24"/>
          <w:szCs w:val="24"/>
          <w:rPrChange w:id="3180" w:author="matheus" w:date="2011-07-25T13:04:00Z">
            <w:rPr/>
          </w:rPrChange>
        </w:rPr>
        <w:t>.</w:t>
      </w:r>
      <w:r w:rsidR="002802D0" w:rsidRPr="004F3007">
        <w:rPr>
          <w:rFonts w:ascii="Times New Roman" w:hAnsi="Times New Roman" w:cs="Times New Roman"/>
          <w:sz w:val="24"/>
          <w:szCs w:val="24"/>
          <w:rPrChange w:id="3181" w:author="matheus" w:date="2011-07-25T13:04:00Z">
            <w:rPr/>
          </w:rPrChange>
        </w:rPr>
        <w:t xml:space="preserve"> Além disso, o </w:t>
      </w:r>
      <w:r w:rsidR="003C302D" w:rsidRPr="004F3007">
        <w:rPr>
          <w:rFonts w:ascii="Times New Roman" w:hAnsi="Times New Roman" w:cs="Times New Roman"/>
          <w:sz w:val="24"/>
          <w:szCs w:val="24"/>
          <w:rPrChange w:id="3182" w:author="matheus" w:date="2011-07-25T13:04:00Z">
            <w:rPr/>
          </w:rPrChange>
        </w:rPr>
        <w:t>anáglifo</w:t>
      </w:r>
      <w:r w:rsidR="002802D0" w:rsidRPr="004F3007">
        <w:rPr>
          <w:rFonts w:ascii="Times New Roman" w:hAnsi="Times New Roman" w:cs="Times New Roman"/>
          <w:sz w:val="24"/>
          <w:szCs w:val="24"/>
          <w:rPrChange w:id="3183" w:author="matheus" w:date="2011-07-25T13:04:00Z">
            <w:rPr/>
          </w:rPrChange>
        </w:rPr>
        <w:t xml:space="preserve"> complementar</w:t>
      </w:r>
      <w:r w:rsidR="0008295E" w:rsidRPr="004F3007">
        <w:rPr>
          <w:rFonts w:ascii="Times New Roman" w:hAnsi="Times New Roman" w:cs="Times New Roman"/>
          <w:sz w:val="24"/>
          <w:szCs w:val="24"/>
          <w:rPrChange w:id="3184" w:author="matheus" w:date="2011-07-25T13:04:00Z">
            <w:rPr/>
          </w:rPrChange>
        </w:rPr>
        <w:t>, já</w:t>
      </w:r>
      <w:r w:rsidR="002802D0" w:rsidRPr="004F3007">
        <w:rPr>
          <w:rFonts w:ascii="Times New Roman" w:hAnsi="Times New Roman" w:cs="Times New Roman"/>
          <w:sz w:val="24"/>
          <w:szCs w:val="24"/>
          <w:rPrChange w:id="3185" w:author="matheus" w:date="2011-07-25T13:04:00Z">
            <w:rPr/>
          </w:rPrChange>
        </w:rPr>
        <w:t xml:space="preserve"> no espaço YC</w:t>
      </w:r>
      <w:r w:rsidR="002802D0" w:rsidRPr="004F3007">
        <w:rPr>
          <w:rFonts w:ascii="Times New Roman" w:hAnsi="Times New Roman" w:cs="Times New Roman"/>
          <w:sz w:val="24"/>
          <w:szCs w:val="24"/>
          <w:vertAlign w:val="subscript"/>
          <w:rPrChange w:id="3186" w:author="matheus" w:date="2011-07-25T13:04:00Z">
            <w:rPr>
              <w:vertAlign w:val="subscript"/>
            </w:rPr>
          </w:rPrChange>
        </w:rPr>
        <w:t>b</w:t>
      </w:r>
      <w:r w:rsidR="002802D0" w:rsidRPr="004F3007">
        <w:rPr>
          <w:rFonts w:ascii="Times New Roman" w:hAnsi="Times New Roman" w:cs="Times New Roman"/>
          <w:sz w:val="24"/>
          <w:szCs w:val="24"/>
          <w:rPrChange w:id="3187" w:author="matheus" w:date="2011-07-25T13:04:00Z">
            <w:rPr/>
          </w:rPrChange>
        </w:rPr>
        <w:t>C</w:t>
      </w:r>
      <w:r w:rsidR="002802D0" w:rsidRPr="004F3007">
        <w:rPr>
          <w:rFonts w:ascii="Times New Roman" w:hAnsi="Times New Roman" w:cs="Times New Roman"/>
          <w:sz w:val="24"/>
          <w:szCs w:val="24"/>
          <w:vertAlign w:val="subscript"/>
          <w:rPrChange w:id="3188" w:author="matheus" w:date="2011-07-25T13:04:00Z">
            <w:rPr>
              <w:vertAlign w:val="subscript"/>
            </w:rPr>
          </w:rPrChange>
        </w:rPr>
        <w:t>r</w:t>
      </w:r>
      <w:r w:rsidR="0008295E" w:rsidRPr="004F3007">
        <w:rPr>
          <w:rFonts w:ascii="Times New Roman" w:hAnsi="Times New Roman" w:cs="Times New Roman"/>
          <w:sz w:val="24"/>
          <w:szCs w:val="24"/>
          <w:rPrChange w:id="3189" w:author="matheus" w:date="2011-07-25T13:04:00Z">
            <w:rPr/>
          </w:rPrChange>
        </w:rPr>
        <w:t xml:space="preserve">, </w:t>
      </w:r>
      <w:r w:rsidR="002802D0" w:rsidRPr="004F3007">
        <w:rPr>
          <w:rFonts w:ascii="Times New Roman" w:hAnsi="Times New Roman" w:cs="Times New Roman"/>
          <w:sz w:val="24"/>
          <w:szCs w:val="24"/>
          <w:rPrChange w:id="3190" w:author="matheus" w:date="2011-07-25T13:04:00Z">
            <w:rPr/>
          </w:rPrChange>
        </w:rPr>
        <w:t xml:space="preserve">pode passar </w:t>
      </w:r>
      <w:r w:rsidR="0038048C" w:rsidRPr="004F3007">
        <w:rPr>
          <w:rFonts w:ascii="Times New Roman" w:hAnsi="Times New Roman" w:cs="Times New Roman"/>
          <w:sz w:val="24"/>
          <w:szCs w:val="24"/>
          <w:rPrChange w:id="3191" w:author="matheus" w:date="2011-07-25T13:04:00Z">
            <w:rPr/>
          </w:rPrChange>
        </w:rPr>
        <w:t>pela</w:t>
      </w:r>
      <w:r w:rsidR="002802D0" w:rsidRPr="004F3007">
        <w:rPr>
          <w:rFonts w:ascii="Times New Roman" w:hAnsi="Times New Roman" w:cs="Times New Roman"/>
          <w:sz w:val="24"/>
          <w:szCs w:val="24"/>
          <w:rPrChange w:id="3192" w:author="matheus" w:date="2011-07-25T13:04:00Z">
            <w:rPr/>
          </w:rPrChange>
        </w:rPr>
        <w:t xml:space="preserve"> etapa de subamostragem de crominância, reduzindo ainda mais o volume de dados a ser armazenado</w:t>
      </w:r>
      <w:r w:rsidR="00A87E13" w:rsidRPr="004F3007">
        <w:rPr>
          <w:rFonts w:ascii="Times New Roman" w:hAnsi="Times New Roman" w:cs="Times New Roman"/>
          <w:sz w:val="24"/>
          <w:szCs w:val="24"/>
          <w:rPrChange w:id="3193" w:author="matheus" w:date="2011-07-25T13:04:00Z">
            <w:rPr/>
          </w:rPrChange>
        </w:rPr>
        <w:t xml:space="preserve"> na Tabela de Índice de Cores</w:t>
      </w:r>
      <w:r w:rsidR="002802D0" w:rsidRPr="004F3007">
        <w:rPr>
          <w:rFonts w:ascii="Times New Roman" w:hAnsi="Times New Roman" w:cs="Times New Roman"/>
          <w:sz w:val="24"/>
          <w:szCs w:val="24"/>
          <w:rPrChange w:id="3194" w:author="matheus" w:date="2011-07-25T13:04:00Z">
            <w:rPr/>
          </w:rPrChange>
        </w:rPr>
        <w:t>.</w:t>
      </w:r>
    </w:p>
    <w:p w:rsidR="00DA6BA0" w:rsidRPr="004F3007" w:rsidRDefault="0008295E">
      <w:pPr>
        <w:pStyle w:val="PargrafodaLista"/>
        <w:spacing w:after="0" w:line="360" w:lineRule="auto"/>
        <w:ind w:left="0" w:firstLine="567"/>
        <w:jc w:val="both"/>
        <w:rPr>
          <w:rFonts w:ascii="Times New Roman" w:hAnsi="Times New Roman" w:cs="Times New Roman"/>
          <w:sz w:val="24"/>
          <w:szCs w:val="24"/>
          <w:rPrChange w:id="3195" w:author="matheus" w:date="2011-07-25T13:04:00Z">
            <w:rPr/>
          </w:rPrChange>
        </w:rPr>
        <w:pPrChange w:id="3196"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197" w:author="matheus" w:date="2011-07-25T13:04:00Z">
            <w:rPr/>
          </w:rPrChange>
        </w:rPr>
        <w:t xml:space="preserve">De posse dessas informações, foi realizado </w:t>
      </w:r>
      <w:r w:rsidR="007D3FC5" w:rsidRPr="004F3007">
        <w:rPr>
          <w:rFonts w:ascii="Times New Roman" w:hAnsi="Times New Roman" w:cs="Times New Roman"/>
          <w:sz w:val="24"/>
          <w:szCs w:val="24"/>
          <w:rPrChange w:id="3198" w:author="matheus" w:date="2011-07-25T13:04:00Z">
            <w:rPr/>
          </w:rPrChange>
        </w:rPr>
        <w:t>o processo de conversão</w:t>
      </w:r>
      <w:r w:rsidRPr="004F3007">
        <w:rPr>
          <w:rFonts w:ascii="Times New Roman" w:hAnsi="Times New Roman" w:cs="Times New Roman"/>
          <w:sz w:val="24"/>
          <w:szCs w:val="24"/>
          <w:rPrChange w:id="3199" w:author="matheus" w:date="2011-07-25T13:04:00Z">
            <w:rPr/>
          </w:rPrChange>
        </w:rPr>
        <w:t xml:space="preserve"> anaglífica </w:t>
      </w:r>
      <w:r w:rsidR="00225222" w:rsidRPr="004F3007">
        <w:rPr>
          <w:rFonts w:ascii="Times New Roman" w:hAnsi="Times New Roman" w:cs="Times New Roman"/>
          <w:sz w:val="24"/>
          <w:szCs w:val="24"/>
          <w:rPrChange w:id="3200" w:author="matheus" w:date="2011-07-25T13:04:00Z">
            <w:rPr/>
          </w:rPrChange>
        </w:rPr>
        <w:t xml:space="preserve">que está </w:t>
      </w:r>
      <w:r w:rsidRPr="004F3007">
        <w:rPr>
          <w:rFonts w:ascii="Times New Roman" w:hAnsi="Times New Roman" w:cs="Times New Roman"/>
          <w:sz w:val="24"/>
          <w:szCs w:val="24"/>
          <w:rPrChange w:id="3201" w:author="matheus" w:date="2011-07-25T13:04:00Z">
            <w:rPr/>
          </w:rPrChange>
        </w:rPr>
        <w:t xml:space="preserve">ilustrado na </w:t>
      </w:r>
      <w:r w:rsidRPr="004F3007">
        <w:rPr>
          <w:rFonts w:ascii="Times New Roman" w:hAnsi="Times New Roman" w:cs="Times New Roman"/>
          <w:sz w:val="24"/>
          <w:szCs w:val="24"/>
          <w:highlight w:val="yellow"/>
          <w:rPrChange w:id="3202" w:author="matheus" w:date="2011-07-25T13:04:00Z">
            <w:rPr>
              <w:highlight w:val="yellow"/>
            </w:rPr>
          </w:rPrChange>
        </w:rPr>
        <w:t xml:space="preserve">Figura </w:t>
      </w:r>
      <w:r w:rsidR="00DA6BA0" w:rsidRPr="004F3007">
        <w:rPr>
          <w:rFonts w:ascii="Times New Roman" w:hAnsi="Times New Roman" w:cs="Times New Roman"/>
          <w:sz w:val="24"/>
          <w:szCs w:val="24"/>
          <w:highlight w:val="yellow"/>
          <w:rPrChange w:id="3203" w:author="matheus" w:date="2011-07-25T13:04:00Z">
            <w:rPr>
              <w:highlight w:val="yellow"/>
            </w:rPr>
          </w:rPrChange>
        </w:rPr>
        <w:t>6</w:t>
      </w:r>
      <w:r w:rsidRPr="004F3007">
        <w:rPr>
          <w:rFonts w:ascii="Times New Roman" w:hAnsi="Times New Roman" w:cs="Times New Roman"/>
          <w:sz w:val="24"/>
          <w:szCs w:val="24"/>
          <w:rPrChange w:id="3204" w:author="matheus" w:date="2011-07-25T13:04:00Z">
            <w:rPr/>
          </w:rPrChange>
        </w:rPr>
        <w:t>.</w:t>
      </w:r>
      <w:r w:rsidR="00EB07A2" w:rsidRPr="004F3007">
        <w:rPr>
          <w:rFonts w:ascii="Times New Roman" w:hAnsi="Times New Roman" w:cs="Times New Roman"/>
          <w:sz w:val="24"/>
          <w:szCs w:val="24"/>
          <w:rPrChange w:id="3205" w:author="matheus" w:date="2011-07-25T13:04:00Z">
            <w:rPr/>
          </w:rPrChange>
        </w:rPr>
        <w:t xml:space="preserve"> Primeiro, o par estéreo</w:t>
      </w:r>
      <w:r w:rsidR="007D3FC5" w:rsidRPr="004F3007">
        <w:rPr>
          <w:rFonts w:ascii="Times New Roman" w:hAnsi="Times New Roman" w:cs="Times New Roman"/>
          <w:sz w:val="24"/>
          <w:szCs w:val="24"/>
          <w:rPrChange w:id="3206" w:author="matheus" w:date="2011-07-25T13:04:00Z">
            <w:rPr/>
          </w:rPrChange>
        </w:rPr>
        <w:t xml:space="preserve"> é transformado em dois an</w:t>
      </w:r>
      <w:r w:rsidR="003C302D" w:rsidRPr="004F3007">
        <w:rPr>
          <w:rFonts w:ascii="Times New Roman" w:hAnsi="Times New Roman" w:cs="Times New Roman"/>
          <w:sz w:val="24"/>
          <w:szCs w:val="24"/>
          <w:rPrChange w:id="3207" w:author="matheus" w:date="2011-07-25T13:04:00Z">
            <w:rPr/>
          </w:rPrChange>
        </w:rPr>
        <w:t>á</w:t>
      </w:r>
      <w:r w:rsidR="007D3FC5" w:rsidRPr="004F3007">
        <w:rPr>
          <w:rFonts w:ascii="Times New Roman" w:hAnsi="Times New Roman" w:cs="Times New Roman"/>
          <w:sz w:val="24"/>
          <w:szCs w:val="24"/>
          <w:rPrChange w:id="3208" w:author="matheus" w:date="2011-07-25T13:04:00Z">
            <w:rPr/>
          </w:rPrChange>
        </w:rPr>
        <w:t>gl</w:t>
      </w:r>
      <w:r w:rsidR="003C302D" w:rsidRPr="004F3007">
        <w:rPr>
          <w:rFonts w:ascii="Times New Roman" w:hAnsi="Times New Roman" w:cs="Times New Roman"/>
          <w:sz w:val="24"/>
          <w:szCs w:val="24"/>
          <w:rPrChange w:id="3209" w:author="matheus" w:date="2011-07-25T13:04:00Z">
            <w:rPr/>
          </w:rPrChange>
        </w:rPr>
        <w:t>i</w:t>
      </w:r>
      <w:r w:rsidR="007D3FC5" w:rsidRPr="004F3007">
        <w:rPr>
          <w:rFonts w:ascii="Times New Roman" w:hAnsi="Times New Roman" w:cs="Times New Roman"/>
          <w:sz w:val="24"/>
          <w:szCs w:val="24"/>
          <w:rPrChange w:id="3210" w:author="matheus" w:date="2011-07-25T13:04:00Z">
            <w:rPr/>
          </w:rPrChange>
        </w:rPr>
        <w:t>fos</w:t>
      </w:r>
      <w:r w:rsidR="00EB07A2" w:rsidRPr="004F3007">
        <w:rPr>
          <w:rFonts w:ascii="Times New Roman" w:hAnsi="Times New Roman" w:cs="Times New Roman"/>
          <w:sz w:val="24"/>
          <w:szCs w:val="24"/>
          <w:rPrChange w:id="3211" w:author="matheus" w:date="2011-07-25T13:04:00Z">
            <w:rPr/>
          </w:rPrChange>
        </w:rPr>
        <w:t xml:space="preserve">, o principal (verde-magenta) e o complementar. </w:t>
      </w:r>
      <w:r w:rsidR="0082356A" w:rsidRPr="004F3007">
        <w:rPr>
          <w:rFonts w:ascii="Times New Roman" w:hAnsi="Times New Roman" w:cs="Times New Roman"/>
          <w:sz w:val="24"/>
          <w:szCs w:val="24"/>
          <w:rPrChange w:id="3212" w:author="matheus" w:date="2011-07-25T13:04:00Z">
            <w:rPr/>
          </w:rPrChange>
        </w:rPr>
        <w:t xml:space="preserve">O </w:t>
      </w:r>
      <w:r w:rsidR="003C302D" w:rsidRPr="004F3007">
        <w:rPr>
          <w:rFonts w:ascii="Times New Roman" w:hAnsi="Times New Roman" w:cs="Times New Roman"/>
          <w:sz w:val="24"/>
          <w:szCs w:val="24"/>
          <w:rPrChange w:id="3213" w:author="matheus" w:date="2011-07-25T13:04:00Z">
            <w:rPr/>
          </w:rPrChange>
        </w:rPr>
        <w:t>anáglifo</w:t>
      </w:r>
      <w:r w:rsidR="0082356A" w:rsidRPr="004F3007">
        <w:rPr>
          <w:rFonts w:ascii="Times New Roman" w:hAnsi="Times New Roman" w:cs="Times New Roman"/>
          <w:sz w:val="24"/>
          <w:szCs w:val="24"/>
          <w:rPrChange w:id="3214" w:author="matheus" w:date="2011-07-25T13:04:00Z">
            <w:rPr/>
          </w:rPrChange>
        </w:rPr>
        <w:t xml:space="preserve"> verde-magenta foi escolhido por ter se mostrado com os melhores resultados pelo trabalho de</w:t>
      </w:r>
      <w:r w:rsidR="005605AC" w:rsidRPr="004F3007">
        <w:rPr>
          <w:rFonts w:ascii="Times New Roman" w:hAnsi="Times New Roman" w:cs="Times New Roman"/>
          <w:sz w:val="24"/>
          <w:szCs w:val="24"/>
          <w:rPrChange w:id="3215" w:author="matheus" w:date="2011-07-25T13:04:00Z">
            <w:rPr/>
          </w:rPrChange>
        </w:rPr>
        <w:t xml:space="preserve"> Andrad</w:t>
      </w:r>
      <w:r w:rsidR="00B13A1D" w:rsidRPr="004F3007">
        <w:rPr>
          <w:rFonts w:ascii="Times New Roman" w:hAnsi="Times New Roman" w:cs="Times New Roman"/>
          <w:sz w:val="24"/>
          <w:szCs w:val="24"/>
          <w:rPrChange w:id="3216" w:author="matheus" w:date="2011-07-25T13:04:00Z">
            <w:rPr/>
          </w:rPrChange>
        </w:rPr>
        <w:t>e</w:t>
      </w:r>
      <w:r w:rsidR="005605AC" w:rsidRPr="004F3007">
        <w:rPr>
          <w:rFonts w:ascii="Times New Roman" w:hAnsi="Times New Roman" w:cs="Times New Roman"/>
          <w:sz w:val="24"/>
          <w:szCs w:val="24"/>
          <w:rPrChange w:id="3217" w:author="matheus" w:date="2011-07-25T13:04:00Z">
            <w:rPr/>
          </w:rPrChange>
        </w:rPr>
        <w:t xml:space="preserve"> </w:t>
      </w:r>
      <w:del w:id="3218" w:author="Matheus Zingarelli" w:date="2011-07-26T11:40:00Z">
        <w:r w:rsidR="005605AC" w:rsidRPr="004F3007" w:rsidDel="002A48B0">
          <w:rPr>
            <w:rFonts w:ascii="Times New Roman" w:hAnsi="Times New Roman" w:cs="Times New Roman"/>
            <w:sz w:val="24"/>
            <w:szCs w:val="24"/>
            <w:rPrChange w:id="3219" w:author="matheus" w:date="2011-07-25T13:04:00Z">
              <w:rPr/>
            </w:rPrChange>
          </w:rPr>
          <w:delText>&amp;</w:delText>
        </w:r>
      </w:del>
      <w:ins w:id="3220" w:author="Matheus Zingarelli" w:date="2011-07-26T11:40:00Z">
        <w:r w:rsidR="002A48B0">
          <w:rPr>
            <w:rFonts w:ascii="Times New Roman" w:hAnsi="Times New Roman" w:cs="Times New Roman"/>
            <w:sz w:val="24"/>
            <w:szCs w:val="24"/>
          </w:rPr>
          <w:t>e</w:t>
        </w:r>
      </w:ins>
      <w:r w:rsidR="005605AC" w:rsidRPr="004F3007">
        <w:rPr>
          <w:rFonts w:ascii="Times New Roman" w:hAnsi="Times New Roman" w:cs="Times New Roman"/>
          <w:sz w:val="24"/>
          <w:szCs w:val="24"/>
          <w:rPrChange w:id="3221" w:author="matheus" w:date="2011-07-25T13:04:00Z">
            <w:rPr/>
          </w:rPrChange>
        </w:rPr>
        <w:t xml:space="preserve"> Goularte (2010).</w:t>
      </w:r>
      <w:r w:rsidR="003546E1" w:rsidRPr="004F3007">
        <w:rPr>
          <w:rFonts w:ascii="Times New Roman" w:hAnsi="Times New Roman" w:cs="Times New Roman"/>
          <w:sz w:val="24"/>
          <w:szCs w:val="24"/>
          <w:rPrChange w:id="3222" w:author="matheus" w:date="2011-07-25T13:04:00Z">
            <w:rPr/>
          </w:rPrChange>
        </w:rPr>
        <w:t xml:space="preserve"> Começa então o processo de construção da Tabela de Índice de Cores, através da conversão do </w:t>
      </w:r>
      <w:r w:rsidR="003C302D" w:rsidRPr="004F3007">
        <w:rPr>
          <w:rFonts w:ascii="Times New Roman" w:hAnsi="Times New Roman" w:cs="Times New Roman"/>
          <w:sz w:val="24"/>
          <w:szCs w:val="24"/>
          <w:rPrChange w:id="3223" w:author="matheus" w:date="2011-07-25T13:04:00Z">
            <w:rPr/>
          </w:rPrChange>
        </w:rPr>
        <w:t>anáglifo</w:t>
      </w:r>
      <w:r w:rsidR="003546E1" w:rsidRPr="004F3007">
        <w:rPr>
          <w:rFonts w:ascii="Times New Roman" w:hAnsi="Times New Roman" w:cs="Times New Roman"/>
          <w:sz w:val="24"/>
          <w:szCs w:val="24"/>
          <w:rPrChange w:id="3224" w:author="matheus" w:date="2011-07-25T13:04:00Z">
            <w:rPr/>
          </w:rPrChange>
        </w:rPr>
        <w:t xml:space="preserve"> complementar do espaço de cores RGB para YC</w:t>
      </w:r>
      <w:r w:rsidR="003546E1" w:rsidRPr="004F3007">
        <w:rPr>
          <w:rFonts w:ascii="Times New Roman" w:hAnsi="Times New Roman" w:cs="Times New Roman"/>
          <w:sz w:val="24"/>
          <w:szCs w:val="24"/>
          <w:vertAlign w:val="subscript"/>
          <w:rPrChange w:id="3225" w:author="matheus" w:date="2011-07-25T13:04:00Z">
            <w:rPr>
              <w:vertAlign w:val="subscript"/>
            </w:rPr>
          </w:rPrChange>
        </w:rPr>
        <w:t>b</w:t>
      </w:r>
      <w:r w:rsidR="003546E1" w:rsidRPr="004F3007">
        <w:rPr>
          <w:rFonts w:ascii="Times New Roman" w:hAnsi="Times New Roman" w:cs="Times New Roman"/>
          <w:sz w:val="24"/>
          <w:szCs w:val="24"/>
          <w:rPrChange w:id="3226" w:author="matheus" w:date="2011-07-25T13:04:00Z">
            <w:rPr/>
          </w:rPrChange>
        </w:rPr>
        <w:t>C</w:t>
      </w:r>
      <w:r w:rsidR="003546E1" w:rsidRPr="004F3007">
        <w:rPr>
          <w:rFonts w:ascii="Times New Roman" w:hAnsi="Times New Roman" w:cs="Times New Roman"/>
          <w:sz w:val="24"/>
          <w:szCs w:val="24"/>
          <w:vertAlign w:val="subscript"/>
          <w:rPrChange w:id="3227" w:author="matheus" w:date="2011-07-25T13:04:00Z">
            <w:rPr>
              <w:vertAlign w:val="subscript"/>
            </w:rPr>
          </w:rPrChange>
        </w:rPr>
        <w:t>r</w:t>
      </w:r>
      <w:r w:rsidR="003546E1" w:rsidRPr="004F3007">
        <w:rPr>
          <w:rFonts w:ascii="Times New Roman" w:hAnsi="Times New Roman" w:cs="Times New Roman"/>
          <w:sz w:val="24"/>
          <w:szCs w:val="24"/>
          <w:rPrChange w:id="3228" w:author="matheus" w:date="2011-07-25T13:04:00Z">
            <w:rPr/>
          </w:rPrChange>
        </w:rPr>
        <w:t>, passando</w:t>
      </w:r>
      <w:r w:rsidR="003546E1" w:rsidRPr="004F3007">
        <w:rPr>
          <w:rFonts w:ascii="Times New Roman" w:hAnsi="Times New Roman" w:cs="Times New Roman"/>
          <w:sz w:val="24"/>
          <w:szCs w:val="24"/>
          <w:vertAlign w:val="subscript"/>
          <w:rPrChange w:id="3229" w:author="matheus" w:date="2011-07-25T13:04:00Z">
            <w:rPr>
              <w:vertAlign w:val="subscript"/>
            </w:rPr>
          </w:rPrChange>
        </w:rPr>
        <w:t xml:space="preserve"> </w:t>
      </w:r>
      <w:r w:rsidR="003546E1" w:rsidRPr="004F3007">
        <w:rPr>
          <w:rFonts w:ascii="Times New Roman" w:hAnsi="Times New Roman" w:cs="Times New Roman"/>
          <w:sz w:val="24"/>
          <w:szCs w:val="24"/>
          <w:rPrChange w:id="3230" w:author="matheus" w:date="2011-07-25T13:04:00Z">
            <w:rPr/>
          </w:rPrChange>
        </w:rPr>
        <w:t>pela subamostragem de crominância 4:2:2</w:t>
      </w:r>
      <w:r w:rsidR="009F085B" w:rsidRPr="004F3007">
        <w:rPr>
          <w:rFonts w:ascii="Times New Roman" w:hAnsi="Times New Roman" w:cs="Times New Roman"/>
          <w:sz w:val="24"/>
          <w:szCs w:val="24"/>
          <w:rPrChange w:id="3231" w:author="matheus" w:date="2011-07-25T13:04:00Z">
            <w:rPr/>
          </w:rPrChange>
        </w:rPr>
        <w:t xml:space="preserve">, </w:t>
      </w:r>
      <w:r w:rsidR="002B528C" w:rsidRPr="004F3007">
        <w:rPr>
          <w:rFonts w:ascii="Times New Roman" w:hAnsi="Times New Roman" w:cs="Times New Roman"/>
          <w:sz w:val="24"/>
          <w:szCs w:val="24"/>
          <w:rPrChange w:id="3232" w:author="matheus" w:date="2011-07-25T13:04:00Z">
            <w:rPr/>
          </w:rPrChange>
        </w:rPr>
        <w:t>também testada</w:t>
      </w:r>
      <w:r w:rsidR="009F085B" w:rsidRPr="004F3007">
        <w:rPr>
          <w:rFonts w:ascii="Times New Roman" w:hAnsi="Times New Roman" w:cs="Times New Roman"/>
          <w:sz w:val="24"/>
          <w:szCs w:val="24"/>
          <w:rPrChange w:id="3233" w:author="matheus" w:date="2011-07-25T13:04:00Z">
            <w:rPr/>
          </w:rPrChange>
        </w:rPr>
        <w:t xml:space="preserve"> por Andrade </w:t>
      </w:r>
      <w:del w:id="3234" w:author="Matheus Zingarelli" w:date="2011-07-26T11:40:00Z">
        <w:r w:rsidR="009F085B" w:rsidRPr="004F3007" w:rsidDel="002A48B0">
          <w:rPr>
            <w:rFonts w:ascii="Times New Roman" w:hAnsi="Times New Roman" w:cs="Times New Roman"/>
            <w:sz w:val="24"/>
            <w:szCs w:val="24"/>
            <w:rPrChange w:id="3235" w:author="matheus" w:date="2011-07-25T13:04:00Z">
              <w:rPr/>
            </w:rPrChange>
          </w:rPr>
          <w:delText>&amp;</w:delText>
        </w:r>
      </w:del>
      <w:ins w:id="3236" w:author="Matheus Zingarelli" w:date="2011-07-26T11:40:00Z">
        <w:r w:rsidR="002A48B0">
          <w:rPr>
            <w:rFonts w:ascii="Times New Roman" w:hAnsi="Times New Roman" w:cs="Times New Roman"/>
            <w:sz w:val="24"/>
            <w:szCs w:val="24"/>
          </w:rPr>
          <w:t>e</w:t>
        </w:r>
      </w:ins>
      <w:r w:rsidR="009F085B" w:rsidRPr="004F3007">
        <w:rPr>
          <w:rFonts w:ascii="Times New Roman" w:hAnsi="Times New Roman" w:cs="Times New Roman"/>
          <w:sz w:val="24"/>
          <w:szCs w:val="24"/>
          <w:rPrChange w:id="3237" w:author="matheus" w:date="2011-07-25T13:04:00Z">
            <w:rPr/>
          </w:rPrChange>
        </w:rPr>
        <w:t xml:space="preserve"> Goularte (2010) como a melhor alternativa </w:t>
      </w:r>
      <w:r w:rsidR="005605AC" w:rsidRPr="004F3007">
        <w:rPr>
          <w:rFonts w:ascii="Times New Roman" w:hAnsi="Times New Roman" w:cs="Times New Roman"/>
          <w:sz w:val="24"/>
          <w:szCs w:val="24"/>
          <w:rPrChange w:id="3238" w:author="matheus" w:date="2011-07-25T13:04:00Z">
            <w:rPr/>
          </w:rPrChange>
        </w:rPr>
        <w:t>em conjunto com o</w:t>
      </w:r>
      <w:r w:rsidR="009F085B" w:rsidRPr="004F3007">
        <w:rPr>
          <w:rFonts w:ascii="Times New Roman" w:hAnsi="Times New Roman" w:cs="Times New Roman"/>
          <w:sz w:val="24"/>
          <w:szCs w:val="24"/>
          <w:rPrChange w:id="3239" w:author="matheus" w:date="2011-07-25T13:04:00Z">
            <w:rPr/>
          </w:rPrChange>
        </w:rPr>
        <w:t xml:space="preserve"> </w:t>
      </w:r>
      <w:r w:rsidR="005605AC" w:rsidRPr="004F3007">
        <w:rPr>
          <w:rFonts w:ascii="Times New Roman" w:hAnsi="Times New Roman" w:cs="Times New Roman"/>
          <w:sz w:val="24"/>
          <w:szCs w:val="24"/>
          <w:rPrChange w:id="3240" w:author="matheus" w:date="2011-07-25T13:04:00Z">
            <w:rPr/>
          </w:rPrChange>
        </w:rPr>
        <w:t>anáglifo</w:t>
      </w:r>
      <w:r w:rsidR="009F085B" w:rsidRPr="004F3007">
        <w:rPr>
          <w:rFonts w:ascii="Times New Roman" w:hAnsi="Times New Roman" w:cs="Times New Roman"/>
          <w:sz w:val="24"/>
          <w:szCs w:val="24"/>
          <w:rPrChange w:id="3241" w:author="matheus" w:date="2011-07-25T13:04:00Z">
            <w:rPr/>
          </w:rPrChange>
        </w:rPr>
        <w:t xml:space="preserve"> verde-magenta</w:t>
      </w:r>
      <w:r w:rsidR="00A2187D" w:rsidRPr="004F3007">
        <w:rPr>
          <w:rFonts w:ascii="Times New Roman" w:hAnsi="Times New Roman" w:cs="Times New Roman"/>
          <w:sz w:val="24"/>
          <w:szCs w:val="24"/>
          <w:rPrChange w:id="3242" w:author="matheus" w:date="2011-07-25T13:04:00Z">
            <w:rPr/>
          </w:rPrChange>
        </w:rPr>
        <w:t xml:space="preserve">. Logo após, descartamos as </w:t>
      </w:r>
      <w:r w:rsidR="00A2187D" w:rsidRPr="004F3007">
        <w:rPr>
          <w:rFonts w:ascii="Times New Roman" w:hAnsi="Times New Roman" w:cs="Times New Roman"/>
          <w:sz w:val="24"/>
          <w:szCs w:val="24"/>
          <w:rPrChange w:id="3243" w:author="matheus" w:date="2011-07-25T13:04:00Z">
            <w:rPr/>
          </w:rPrChange>
        </w:rPr>
        <w:lastRenderedPageBreak/>
        <w:t>informações de Y e armazenamos somente C</w:t>
      </w:r>
      <w:r w:rsidR="00A2187D" w:rsidRPr="004F3007">
        <w:rPr>
          <w:rFonts w:ascii="Times New Roman" w:hAnsi="Times New Roman" w:cs="Times New Roman"/>
          <w:sz w:val="24"/>
          <w:szCs w:val="24"/>
          <w:vertAlign w:val="subscript"/>
          <w:rPrChange w:id="3244" w:author="matheus" w:date="2011-07-25T13:04:00Z">
            <w:rPr>
              <w:vertAlign w:val="subscript"/>
            </w:rPr>
          </w:rPrChange>
        </w:rPr>
        <w:t>b</w:t>
      </w:r>
      <w:r w:rsidR="005653DB" w:rsidRPr="004F3007">
        <w:rPr>
          <w:rFonts w:ascii="Times New Roman" w:hAnsi="Times New Roman" w:cs="Times New Roman"/>
          <w:sz w:val="24"/>
          <w:szCs w:val="24"/>
          <w:rPrChange w:id="3245" w:author="matheus" w:date="2011-07-25T13:04:00Z">
            <w:rPr/>
          </w:rPrChange>
        </w:rPr>
        <w:t xml:space="preserve"> e </w:t>
      </w:r>
      <w:r w:rsidR="00A2187D" w:rsidRPr="004F3007">
        <w:rPr>
          <w:rFonts w:ascii="Times New Roman" w:hAnsi="Times New Roman" w:cs="Times New Roman"/>
          <w:sz w:val="24"/>
          <w:szCs w:val="24"/>
          <w:rPrChange w:id="3246" w:author="matheus" w:date="2011-07-25T13:04:00Z">
            <w:rPr/>
          </w:rPrChange>
        </w:rPr>
        <w:t>C</w:t>
      </w:r>
      <w:r w:rsidR="00A2187D" w:rsidRPr="004F3007">
        <w:rPr>
          <w:rFonts w:ascii="Times New Roman" w:hAnsi="Times New Roman" w:cs="Times New Roman"/>
          <w:sz w:val="24"/>
          <w:szCs w:val="24"/>
          <w:vertAlign w:val="subscript"/>
          <w:rPrChange w:id="3247" w:author="matheus" w:date="2011-07-25T13:04:00Z">
            <w:rPr>
              <w:vertAlign w:val="subscript"/>
            </w:rPr>
          </w:rPrChange>
        </w:rPr>
        <w:t xml:space="preserve">r </w:t>
      </w:r>
      <w:r w:rsidR="00A2187D" w:rsidRPr="004F3007">
        <w:rPr>
          <w:rFonts w:ascii="Times New Roman" w:hAnsi="Times New Roman" w:cs="Times New Roman"/>
          <w:sz w:val="24"/>
          <w:szCs w:val="24"/>
          <w:rPrChange w:id="3248" w:author="matheus" w:date="2011-07-25T13:04:00Z">
            <w:rPr/>
          </w:rPrChange>
        </w:rPr>
        <w:t xml:space="preserve">juntamente com o </w:t>
      </w:r>
      <w:r w:rsidR="003C302D" w:rsidRPr="004F3007">
        <w:rPr>
          <w:rFonts w:ascii="Times New Roman" w:hAnsi="Times New Roman" w:cs="Times New Roman"/>
          <w:sz w:val="24"/>
          <w:szCs w:val="24"/>
          <w:rPrChange w:id="3249" w:author="matheus" w:date="2011-07-25T13:04:00Z">
            <w:rPr/>
          </w:rPrChange>
        </w:rPr>
        <w:t>anáglifo</w:t>
      </w:r>
      <w:r w:rsidR="00A2187D" w:rsidRPr="004F3007">
        <w:rPr>
          <w:rFonts w:ascii="Times New Roman" w:hAnsi="Times New Roman" w:cs="Times New Roman"/>
          <w:sz w:val="24"/>
          <w:szCs w:val="24"/>
          <w:rPrChange w:id="3250" w:author="matheus" w:date="2011-07-25T13:04:00Z">
            <w:rPr/>
          </w:rPrChange>
        </w:rPr>
        <w:t xml:space="preserve"> principal.</w:t>
      </w:r>
      <w:r w:rsidR="005653DB" w:rsidRPr="004F3007">
        <w:rPr>
          <w:rFonts w:ascii="Times New Roman" w:hAnsi="Times New Roman" w:cs="Times New Roman"/>
          <w:sz w:val="24"/>
          <w:szCs w:val="24"/>
          <w:rPrChange w:id="3251" w:author="matheus" w:date="2011-07-25T13:04:00Z">
            <w:rPr/>
          </w:rPrChange>
        </w:rPr>
        <w:t xml:space="preserve"> Observe que as informações de Y podem ser descartadas, pois trazem apenas dados relacionados à luminância, o que não impacta tanto quanto a perda de dados de cor. Além disso, </w:t>
      </w:r>
      <w:r w:rsidR="00044E2B" w:rsidRPr="004F3007">
        <w:rPr>
          <w:rFonts w:ascii="Times New Roman" w:hAnsi="Times New Roman" w:cs="Times New Roman"/>
          <w:sz w:val="24"/>
          <w:szCs w:val="24"/>
          <w:rPrChange w:id="3252" w:author="matheus" w:date="2011-07-25T13:04:00Z">
            <w:rPr/>
          </w:rPrChange>
        </w:rPr>
        <w:t xml:space="preserve">dados de Y podem ser recuperados </w:t>
      </w:r>
      <w:r w:rsidR="005653DB" w:rsidRPr="004F3007">
        <w:rPr>
          <w:rFonts w:ascii="Times New Roman" w:hAnsi="Times New Roman" w:cs="Times New Roman"/>
          <w:sz w:val="24"/>
          <w:szCs w:val="24"/>
          <w:rPrChange w:id="3253" w:author="matheus" w:date="2011-07-25T13:04:00Z">
            <w:rPr/>
          </w:rPrChange>
        </w:rPr>
        <w:t xml:space="preserve">através do </w:t>
      </w:r>
      <w:r w:rsidR="003C302D" w:rsidRPr="004F3007">
        <w:rPr>
          <w:rFonts w:ascii="Times New Roman" w:hAnsi="Times New Roman" w:cs="Times New Roman"/>
          <w:sz w:val="24"/>
          <w:szCs w:val="24"/>
          <w:rPrChange w:id="3254" w:author="matheus" w:date="2011-07-25T13:04:00Z">
            <w:rPr/>
          </w:rPrChange>
        </w:rPr>
        <w:t>anáglifo</w:t>
      </w:r>
      <w:r w:rsidR="005653DB" w:rsidRPr="004F3007">
        <w:rPr>
          <w:rFonts w:ascii="Times New Roman" w:hAnsi="Times New Roman" w:cs="Times New Roman"/>
          <w:sz w:val="24"/>
          <w:szCs w:val="24"/>
          <w:rPrChange w:id="3255" w:author="matheus" w:date="2011-07-25T13:04:00Z">
            <w:rPr/>
          </w:rPrChange>
        </w:rPr>
        <w:t xml:space="preserve"> principal durante o processo de reversão,</w:t>
      </w:r>
      <w:r w:rsidR="00044E2B" w:rsidRPr="004F3007">
        <w:rPr>
          <w:rFonts w:ascii="Times New Roman" w:hAnsi="Times New Roman" w:cs="Times New Roman"/>
          <w:sz w:val="24"/>
          <w:szCs w:val="24"/>
          <w:rPrChange w:id="3256" w:author="matheus" w:date="2011-07-25T13:04:00Z">
            <w:rPr/>
          </w:rPrChange>
        </w:rPr>
        <w:t xml:space="preserve"> </w:t>
      </w:r>
      <w:r w:rsidR="002B528C" w:rsidRPr="004F3007">
        <w:rPr>
          <w:rFonts w:ascii="Times New Roman" w:hAnsi="Times New Roman" w:cs="Times New Roman"/>
          <w:sz w:val="24"/>
          <w:szCs w:val="24"/>
          <w:rPrChange w:id="3257" w:author="matheus" w:date="2011-07-25T13:04:00Z">
            <w:rPr/>
          </w:rPrChange>
        </w:rPr>
        <w:t xml:space="preserve">a ser </w:t>
      </w:r>
      <w:r w:rsidR="00044E2B" w:rsidRPr="004F3007">
        <w:rPr>
          <w:rFonts w:ascii="Times New Roman" w:hAnsi="Times New Roman" w:cs="Times New Roman"/>
          <w:sz w:val="24"/>
          <w:szCs w:val="24"/>
          <w:rPrChange w:id="3258" w:author="matheus" w:date="2011-07-25T13:04:00Z">
            <w:rPr/>
          </w:rPrChange>
        </w:rPr>
        <w:t>explicado a seguir.</w:t>
      </w:r>
      <w:r w:rsidR="007D478F" w:rsidRPr="004F3007">
        <w:rPr>
          <w:rFonts w:ascii="Times New Roman" w:hAnsi="Times New Roman" w:cs="Times New Roman"/>
          <w:sz w:val="24"/>
          <w:szCs w:val="24"/>
          <w:rPrChange w:id="3259" w:author="matheus" w:date="2011-07-25T13:04:00Z">
            <w:rPr/>
          </w:rPrChange>
        </w:rPr>
        <w:t xml:space="preserve"> Vale também ressaltar que tanto a Tabela de Índice de Cores quanto o </w:t>
      </w:r>
      <w:r w:rsidR="003C302D" w:rsidRPr="004F3007">
        <w:rPr>
          <w:rFonts w:ascii="Times New Roman" w:hAnsi="Times New Roman" w:cs="Times New Roman"/>
          <w:sz w:val="24"/>
          <w:szCs w:val="24"/>
          <w:rPrChange w:id="3260" w:author="matheus" w:date="2011-07-25T13:04:00Z">
            <w:rPr/>
          </w:rPrChange>
        </w:rPr>
        <w:t>anáglifo</w:t>
      </w:r>
      <w:r w:rsidR="007D478F" w:rsidRPr="004F3007">
        <w:rPr>
          <w:rFonts w:ascii="Times New Roman" w:hAnsi="Times New Roman" w:cs="Times New Roman"/>
          <w:sz w:val="24"/>
          <w:szCs w:val="24"/>
          <w:rPrChange w:id="3261" w:author="matheus" w:date="2011-07-25T13:04:00Z">
            <w:rPr/>
          </w:rPrChange>
        </w:rPr>
        <w:t xml:space="preserve"> principal podem ainda passar por um processo de compressão de dados sem perdas, reduzindo ainda mais o tamanho final.</w:t>
      </w:r>
    </w:p>
    <w:p w:rsidR="00DA6BA0" w:rsidRPr="004F3007" w:rsidRDefault="00DA6BA0">
      <w:pPr>
        <w:pStyle w:val="PargrafodaLista"/>
        <w:spacing w:after="0" w:line="360" w:lineRule="auto"/>
        <w:ind w:left="0" w:firstLine="567"/>
        <w:jc w:val="both"/>
        <w:rPr>
          <w:rFonts w:ascii="Times New Roman" w:hAnsi="Times New Roman" w:cs="Times New Roman"/>
          <w:sz w:val="24"/>
          <w:szCs w:val="24"/>
          <w:rPrChange w:id="3262" w:author="matheus" w:date="2011-07-25T13:04:00Z">
            <w:rPr/>
          </w:rPrChange>
        </w:rPr>
        <w:pPrChange w:id="3263" w:author="matheus" w:date="2011-07-25T13:55:00Z">
          <w:pPr>
            <w:pStyle w:val="PargrafodaLista"/>
            <w:ind w:left="792" w:firstLine="624"/>
            <w:jc w:val="both"/>
          </w:pPr>
        </w:pPrChange>
      </w:pPr>
    </w:p>
    <w:p w:rsidR="00DA6BA0" w:rsidRPr="004F3007" w:rsidRDefault="00DA6BA0">
      <w:pPr>
        <w:pStyle w:val="PargrafodaLista"/>
        <w:spacing w:after="0" w:line="360" w:lineRule="auto"/>
        <w:ind w:left="0" w:firstLine="567"/>
        <w:jc w:val="both"/>
        <w:rPr>
          <w:rFonts w:ascii="Times New Roman" w:hAnsi="Times New Roman" w:cs="Times New Roman"/>
          <w:sz w:val="24"/>
          <w:szCs w:val="24"/>
          <w:rPrChange w:id="3264" w:author="matheus" w:date="2011-07-25T13:04:00Z">
            <w:rPr/>
          </w:rPrChange>
        </w:rPr>
        <w:pPrChange w:id="3265"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3266" w:author="matheus" w:date="2011-07-25T13:13:00Z"/>
          <w:rFonts w:ascii="Times New Roman" w:hAnsi="Times New Roman" w:cs="Times New Roman"/>
          <w:sz w:val="24"/>
          <w:szCs w:val="24"/>
          <w:rPrChange w:id="3267" w:author="matheus" w:date="2011-07-25T13:04:00Z">
            <w:rPr>
              <w:del w:id="3268" w:author="matheus" w:date="2011-07-25T13:13:00Z"/>
            </w:rPr>
          </w:rPrChange>
        </w:rPr>
        <w:pPrChange w:id="3269"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3270" w:author="matheus" w:date="2011-07-25T13:13:00Z"/>
          <w:rFonts w:ascii="Times New Roman" w:hAnsi="Times New Roman" w:cs="Times New Roman"/>
          <w:sz w:val="24"/>
          <w:szCs w:val="24"/>
          <w:rPrChange w:id="3271" w:author="matheus" w:date="2011-07-25T13:04:00Z">
            <w:rPr>
              <w:del w:id="3272" w:author="matheus" w:date="2011-07-25T13:13:00Z"/>
            </w:rPr>
          </w:rPrChange>
        </w:rPr>
        <w:pPrChange w:id="3273"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3274" w:author="matheus" w:date="2011-07-25T13:13:00Z"/>
          <w:rFonts w:ascii="Times New Roman" w:hAnsi="Times New Roman" w:cs="Times New Roman"/>
          <w:sz w:val="24"/>
          <w:szCs w:val="24"/>
          <w:rPrChange w:id="3275" w:author="matheus" w:date="2011-07-25T13:04:00Z">
            <w:rPr>
              <w:del w:id="3276" w:author="matheus" w:date="2011-07-25T13:13:00Z"/>
            </w:rPr>
          </w:rPrChange>
        </w:rPr>
        <w:pPrChange w:id="3277"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3278" w:author="matheus" w:date="2011-07-25T13:13:00Z"/>
          <w:rFonts w:ascii="Times New Roman" w:hAnsi="Times New Roman" w:cs="Times New Roman"/>
          <w:sz w:val="24"/>
          <w:szCs w:val="24"/>
          <w:rPrChange w:id="3279" w:author="matheus" w:date="2011-07-25T13:04:00Z">
            <w:rPr>
              <w:del w:id="3280" w:author="matheus" w:date="2011-07-25T13:13:00Z"/>
            </w:rPr>
          </w:rPrChange>
        </w:rPr>
        <w:pPrChange w:id="3281"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3282" w:author="matheus" w:date="2011-07-25T13:13:00Z"/>
          <w:rFonts w:ascii="Times New Roman" w:hAnsi="Times New Roman" w:cs="Times New Roman"/>
          <w:sz w:val="24"/>
          <w:szCs w:val="24"/>
          <w:rPrChange w:id="3283" w:author="matheus" w:date="2011-07-25T13:04:00Z">
            <w:rPr>
              <w:del w:id="3284" w:author="matheus" w:date="2011-07-25T13:13:00Z"/>
            </w:rPr>
          </w:rPrChange>
        </w:rPr>
        <w:pPrChange w:id="3285" w:author="matheus" w:date="2011-07-25T13:55:00Z">
          <w:pPr>
            <w:pStyle w:val="PargrafodaLista"/>
            <w:ind w:left="792" w:firstLine="624"/>
            <w:jc w:val="both"/>
          </w:pPr>
        </w:pPrChange>
      </w:pPr>
    </w:p>
    <w:p w:rsidR="00DA6BA0" w:rsidRDefault="00234CEA">
      <w:pPr>
        <w:pStyle w:val="PargrafodaLista"/>
        <w:spacing w:after="0" w:line="360" w:lineRule="auto"/>
        <w:ind w:left="0" w:firstLine="567"/>
        <w:jc w:val="both"/>
        <w:rPr>
          <w:ins w:id="3286" w:author="matheus" w:date="2011-07-25T13:56:00Z"/>
          <w:rFonts w:ascii="Times New Roman" w:hAnsi="Times New Roman" w:cs="Times New Roman"/>
          <w:sz w:val="24"/>
          <w:szCs w:val="24"/>
        </w:rPr>
        <w:pPrChange w:id="3287" w:author="matheus" w:date="2011-07-25T13:55:00Z">
          <w:pPr>
            <w:pStyle w:val="PargrafodaLista"/>
            <w:ind w:left="792" w:firstLine="624"/>
            <w:jc w:val="both"/>
          </w:pPr>
        </w:pPrChange>
      </w:pPr>
      <w:r w:rsidRPr="004F3007">
        <w:rPr>
          <w:rFonts w:ascii="Times New Roman" w:hAnsi="Times New Roman" w:cs="Times New Roman"/>
          <w:noProof/>
          <w:sz w:val="24"/>
          <w:szCs w:val="24"/>
          <w:lang w:eastAsia="pt-BR"/>
          <w:rPrChange w:id="3288" w:author="Unknown">
            <w:rPr>
              <w:noProof/>
              <w:lang w:eastAsia="pt-BR"/>
            </w:rPr>
          </w:rPrChange>
        </w:rPr>
        <mc:AlternateContent>
          <mc:Choice Requires="wps">
            <w:drawing>
              <wp:anchor distT="0" distB="0" distL="114300" distR="114300" simplePos="0" relativeHeight="251681792" behindDoc="0" locked="0" layoutInCell="1" allowOverlap="1" wp14:anchorId="3174897B" wp14:editId="5ECB001C">
                <wp:simplePos x="0" y="0"/>
                <wp:positionH relativeFrom="column">
                  <wp:posOffset>1110615</wp:posOffset>
                </wp:positionH>
                <wp:positionV relativeFrom="paragraph">
                  <wp:posOffset>7739380</wp:posOffset>
                </wp:positionV>
                <wp:extent cx="2854960" cy="635"/>
                <wp:effectExtent l="0" t="0" r="2540" b="0"/>
                <wp:wrapTopAndBottom/>
                <wp:docPr id="1169" name="Caixa de texto 1169"/>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a:effectLst/>
                      </wps:spPr>
                      <wps:txbx>
                        <w:txbxContent>
                          <w:p w:rsidR="00C71D24" w:rsidRPr="00710C6A" w:rsidRDefault="00C71D24" w:rsidP="00234CEA">
                            <w:pPr>
                              <w:pStyle w:val="Legenda"/>
                              <w:rPr>
                                <w:rFonts w:eastAsiaTheme="minorHAnsi"/>
                                <w:i/>
                                <w:noProof/>
                                <w:lang w:val="pt-BR"/>
                              </w:rPr>
                            </w:pPr>
                            <w:bookmarkStart w:id="3289" w:name="_Toc299110712"/>
                            <w:bookmarkStart w:id="3290" w:name="_Toc299110736"/>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7</w:t>
                            </w:r>
                            <w:r>
                              <w:fldChar w:fldCharType="end"/>
                            </w:r>
                            <w:r w:rsidRPr="00710C6A">
                              <w:rPr>
                                <w:lang w:val="pt-BR"/>
                              </w:rPr>
                              <w:t xml:space="preserve"> - Reversão anaglífica utilizando a Tabela de Índice de Cores</w:t>
                            </w:r>
                            <w:bookmarkEnd w:id="3289"/>
                            <w:bookmarkEnd w:id="3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169" o:spid="_x0000_s1053" type="#_x0000_t202" style="position:absolute;left:0;text-align:left;margin-left:87.45pt;margin-top:609.4pt;width:224.8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" stroked="f">
                <v:textbox style="mso-fit-shape-to-text:t" inset="0,0,0,0">
                  <w:txbxContent>
                    <w:p w:rsidR="00C71D24" w:rsidRPr="00710C6A" w:rsidRDefault="00C71D24" w:rsidP="00234CEA">
                      <w:pPr>
                        <w:pStyle w:val="Legenda"/>
                        <w:rPr>
                          <w:rFonts w:eastAsiaTheme="minorHAnsi"/>
                          <w:i/>
                          <w:noProof/>
                          <w:lang w:val="pt-BR"/>
                        </w:rPr>
                      </w:pPr>
                      <w:bookmarkStart w:id="3291" w:name="_Toc299110712"/>
                      <w:bookmarkStart w:id="3292" w:name="_Toc299110736"/>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7</w:t>
                      </w:r>
                      <w:r>
                        <w:fldChar w:fldCharType="end"/>
                      </w:r>
                      <w:r w:rsidRPr="00710C6A">
                        <w:rPr>
                          <w:lang w:val="pt-BR"/>
                        </w:rPr>
                        <w:t xml:space="preserve"> - Reversão anaglífica utilizando a Tabela de Índice de Cores</w:t>
                      </w:r>
                      <w:bookmarkEnd w:id="3291"/>
                      <w:bookmarkEnd w:id="3292"/>
                    </w:p>
                  </w:txbxContent>
                </v:textbox>
                <w10:wrap type="topAndBottom"/>
              </v:shape>
            </w:pict>
          </mc:Fallback>
        </mc:AlternateContent>
      </w:r>
      <w:r w:rsidRPr="004F3007">
        <w:rPr>
          <w:rFonts w:ascii="Times New Roman" w:hAnsi="Times New Roman" w:cs="Times New Roman"/>
          <w:noProof/>
          <w:sz w:val="24"/>
          <w:szCs w:val="24"/>
          <w:lang w:eastAsia="pt-BR"/>
          <w:rPrChange w:id="3293" w:author="Unknown">
            <w:rPr>
              <w:noProof/>
              <w:lang w:eastAsia="pt-BR"/>
            </w:rPr>
          </w:rPrChange>
        </w:rPr>
        <mc:AlternateContent>
          <mc:Choice Requires="wps">
            <w:drawing>
              <wp:anchor distT="0" distB="0" distL="114300" distR="114300" simplePos="0" relativeHeight="251679744" behindDoc="0" locked="0" layoutInCell="1" allowOverlap="1" wp14:anchorId="2CD01681" wp14:editId="45FC0EA8">
                <wp:simplePos x="0" y="0"/>
                <wp:positionH relativeFrom="column">
                  <wp:posOffset>892810</wp:posOffset>
                </wp:positionH>
                <wp:positionV relativeFrom="paragraph">
                  <wp:posOffset>3158490</wp:posOffset>
                </wp:positionV>
                <wp:extent cx="3219450" cy="635"/>
                <wp:effectExtent l="0" t="0" r="0" b="0"/>
                <wp:wrapTopAndBottom/>
                <wp:docPr id="1168" name="Caixa de texto 1168"/>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a:effectLst/>
                      </wps:spPr>
                      <wps:txbx>
                        <w:txbxContent>
                          <w:p w:rsidR="00C71D24" w:rsidRPr="00710C6A" w:rsidRDefault="00C71D24" w:rsidP="00710C6A">
                            <w:pPr>
                              <w:pStyle w:val="Legenda"/>
                              <w:rPr>
                                <w:rFonts w:eastAsiaTheme="minorHAnsi"/>
                                <w:i/>
                                <w:noProof/>
                                <w:lang w:val="pt-BR"/>
                              </w:rPr>
                            </w:pPr>
                            <w:bookmarkStart w:id="3294" w:name="_Toc299110713"/>
                            <w:bookmarkStart w:id="3295" w:name="_Toc299110737"/>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6</w:t>
                            </w:r>
                            <w:r>
                              <w:fldChar w:fldCharType="end"/>
                            </w:r>
                            <w:r w:rsidRPr="00710C6A">
                              <w:rPr>
                                <w:lang w:val="pt-BR"/>
                              </w:rPr>
                              <w:t xml:space="preserve"> - Conversão anaglífica utilizando a Tabela de Índice de Cores</w:t>
                            </w:r>
                            <w:bookmarkEnd w:id="3294"/>
                            <w:bookmarkEnd w:id="3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68" o:spid="_x0000_s1054" type="#_x0000_t202" style="position:absolute;left:0;text-align:left;margin-left:70.3pt;margin-top:248.7pt;width:2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" stroked="f">
                <v:textbox style="mso-fit-shape-to-text:t" inset="0,0,0,0">
                  <w:txbxContent>
                    <w:p w:rsidR="00C71D24" w:rsidRPr="00710C6A" w:rsidRDefault="00C71D24" w:rsidP="00710C6A">
                      <w:pPr>
                        <w:pStyle w:val="Legenda"/>
                        <w:rPr>
                          <w:rFonts w:eastAsiaTheme="minorHAnsi"/>
                          <w:i/>
                          <w:noProof/>
                          <w:lang w:val="pt-BR"/>
                        </w:rPr>
                      </w:pPr>
                      <w:bookmarkStart w:id="3296" w:name="_Toc299110713"/>
                      <w:bookmarkStart w:id="3297" w:name="_Toc299110737"/>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6</w:t>
                      </w:r>
                      <w:r>
                        <w:fldChar w:fldCharType="end"/>
                      </w:r>
                      <w:r w:rsidRPr="00710C6A">
                        <w:rPr>
                          <w:lang w:val="pt-BR"/>
                        </w:rPr>
                        <w:t xml:space="preserve"> - Conversão anaglífica utilizando a Tabela de Índice de Cores</w:t>
                      </w:r>
                      <w:bookmarkEnd w:id="3296"/>
                      <w:bookmarkEnd w:id="3297"/>
                    </w:p>
                  </w:txbxContent>
                </v:textbox>
                <w10:wrap type="topAndBottom"/>
              </v:shape>
            </w:pict>
          </mc:Fallback>
        </mc:AlternateContent>
      </w:r>
      <w:r w:rsidR="00710C6A" w:rsidRPr="004F3007">
        <w:rPr>
          <w:rFonts w:ascii="Times New Roman" w:hAnsi="Times New Roman" w:cs="Times New Roman"/>
          <w:noProof/>
          <w:sz w:val="24"/>
          <w:szCs w:val="24"/>
          <w:lang w:eastAsia="pt-BR"/>
          <w:rPrChange w:id="3298" w:author="Unknown">
            <w:rPr>
              <w:noProof/>
              <w:lang w:eastAsia="pt-BR"/>
            </w:rPr>
          </w:rPrChange>
        </w:rPr>
        <mc:AlternateContent>
          <mc:Choice Requires="wpg">
            <w:drawing>
              <wp:anchor distT="0" distB="0" distL="114300" distR="114300" simplePos="0" relativeHeight="251662336" behindDoc="0" locked="0" layoutInCell="1" allowOverlap="1" wp14:anchorId="71CB1AEB" wp14:editId="17D4AC0C">
                <wp:simplePos x="0" y="0"/>
                <wp:positionH relativeFrom="column">
                  <wp:posOffset>1028065</wp:posOffset>
                </wp:positionH>
                <wp:positionV relativeFrom="paragraph">
                  <wp:posOffset>3665855</wp:posOffset>
                </wp:positionV>
                <wp:extent cx="2940685" cy="4051935"/>
                <wp:effectExtent l="0" t="0" r="12065" b="24765"/>
                <wp:wrapTopAndBottom/>
                <wp:docPr id="1123"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0685" cy="4051935"/>
                          <a:chOff x="945" y="9062"/>
                          <a:chExt cx="4631" cy="6381"/>
                        </a:xfrm>
                      </wpg:grpSpPr>
                      <wpg:grpSp>
                        <wpg:cNvPr id="1124" name="Group 116"/>
                        <wpg:cNvGrpSpPr>
                          <a:grpSpLocks/>
                        </wpg:cNvGrpSpPr>
                        <wpg:grpSpPr bwMode="auto">
                          <a:xfrm>
                            <a:off x="2593" y="9825"/>
                            <a:ext cx="2369" cy="677"/>
                            <a:chOff x="2736" y="1610"/>
                            <a:chExt cx="2472" cy="4007"/>
                          </a:xfrm>
                        </wpg:grpSpPr>
                        <wps:wsp>
                          <wps:cNvPr id="1125" name="AutoShape 117"/>
                          <wps:cNvCnPr>
                            <a:cxnSpLocks noChangeShapeType="1"/>
                          </wps:cNvCnPr>
                          <wps:spPr bwMode="auto">
                            <a:xfrm>
                              <a:off x="5200" y="1610"/>
                              <a:ext cx="8" cy="4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 name="AutoShape 118"/>
                          <wps:cNvCnPr>
                            <a:cxnSpLocks noChangeShapeType="1"/>
                          </wps:cNvCnPr>
                          <wps:spPr bwMode="auto">
                            <a:xfrm>
                              <a:off x="2736" y="1610"/>
                              <a:ext cx="24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27" name="Rectangle 119"/>
                        <wps:cNvSpPr>
                          <a:spLocks noChangeArrowheads="1"/>
                        </wps:cNvSpPr>
                        <wps:spPr bwMode="auto">
                          <a:xfrm>
                            <a:off x="1344" y="9627"/>
                            <a:ext cx="1381" cy="377"/>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g:grpSp>
                        <wpg:cNvPr id="1128" name="Group 120"/>
                        <wpg:cNvGrpSpPr>
                          <a:grpSpLocks/>
                        </wpg:cNvGrpSpPr>
                        <wpg:grpSpPr bwMode="auto">
                          <a:xfrm>
                            <a:off x="3520" y="14344"/>
                            <a:ext cx="1934" cy="753"/>
                            <a:chOff x="5919" y="12194"/>
                            <a:chExt cx="1934" cy="753"/>
                          </a:xfrm>
                        </wpg:grpSpPr>
                        <wps:wsp>
                          <wps:cNvPr id="1129" name="Rectangle 121"/>
                          <wps:cNvSpPr>
                            <a:spLocks noChangeArrowheads="1"/>
                          </wps:cNvSpPr>
                          <wps:spPr bwMode="auto">
                            <a:xfrm>
                              <a:off x="6171" y="12506"/>
                              <a:ext cx="1381" cy="441"/>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1130" name="Caixa de Texto 2"/>
                          <wps:cNvSpPr txBox="1">
                            <a:spLocks noChangeArrowheads="1"/>
                          </wps:cNvSpPr>
                          <wps:spPr bwMode="auto">
                            <a:xfrm>
                              <a:off x="5919" y="12194"/>
                              <a:ext cx="193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2E0AF2" w:rsidRDefault="00C71D24" w:rsidP="00661F83">
                                <w:pPr>
                                  <w:rPr>
                                    <w:rFonts w:ascii="Calibri" w:hAnsi="Calibri" w:cs="Calibri"/>
                                    <w:sz w:val="20"/>
                                    <w:szCs w:val="20"/>
                                  </w:rPr>
                                </w:pPr>
                                <w:r w:rsidRPr="002E0AF2">
                                  <w:rPr>
                                    <w:rFonts w:ascii="Calibri" w:hAnsi="Calibri" w:cs="Calibri"/>
                                    <w:sz w:val="20"/>
                                    <w:szCs w:val="20"/>
                                  </w:rPr>
                                  <w:t>Imagem lado direito</w:t>
                                </w:r>
                              </w:p>
                            </w:txbxContent>
                          </wps:txbx>
                          <wps:bodyPr rot="0" vert="horz" wrap="square" lIns="91440" tIns="45720" rIns="91440" bIns="45720" anchor="t" anchorCtr="0" upright="1">
                            <a:noAutofit/>
                          </wps:bodyPr>
                        </wps:wsp>
                      </wpg:grpSp>
                      <wps:wsp>
                        <wps:cNvPr id="1131" name="Caixa de Texto 2"/>
                        <wps:cNvSpPr txBox="1">
                          <a:spLocks noChangeArrowheads="1"/>
                        </wps:cNvSpPr>
                        <wps:spPr bwMode="auto">
                          <a:xfrm>
                            <a:off x="945" y="9252"/>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2E0AF2" w:rsidRDefault="00C71D24"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wps:txbx>
                        <wps:bodyPr rot="0" vert="horz" wrap="square" lIns="91440" tIns="45720" rIns="91440" bIns="45720" anchor="t" anchorCtr="0" upright="1">
                          <a:noAutofit/>
                        </wps:bodyPr>
                      </wps:wsp>
                      <wpg:grpSp>
                        <wpg:cNvPr id="1132" name="Group 124"/>
                        <wpg:cNvGrpSpPr>
                          <a:grpSpLocks/>
                        </wpg:cNvGrpSpPr>
                        <wpg:grpSpPr bwMode="auto">
                          <a:xfrm>
                            <a:off x="1216" y="14344"/>
                            <a:ext cx="2168" cy="753"/>
                            <a:chOff x="-913" y="12186"/>
                            <a:chExt cx="2168" cy="753"/>
                          </a:xfrm>
                        </wpg:grpSpPr>
                        <wps:wsp>
                          <wps:cNvPr id="1133" name="Rectangle 125"/>
                          <wps:cNvSpPr>
                            <a:spLocks noChangeArrowheads="1"/>
                          </wps:cNvSpPr>
                          <wps:spPr bwMode="auto">
                            <a:xfrm>
                              <a:off x="-661" y="12498"/>
                              <a:ext cx="1381" cy="441"/>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34" name="Caixa de Texto 2"/>
                          <wps:cNvSpPr txBox="1">
                            <a:spLocks noChangeArrowheads="1"/>
                          </wps:cNvSpPr>
                          <wps:spPr bwMode="auto">
                            <a:xfrm>
                              <a:off x="-913" y="12186"/>
                              <a:ext cx="2168"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2E0AF2" w:rsidRDefault="00C71D24"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wps:txbx>
                          <wps:bodyPr rot="0" vert="horz" wrap="square" lIns="91440" tIns="45720" rIns="91440" bIns="45720" anchor="t" anchorCtr="0" upright="1">
                            <a:noAutofit/>
                          </wps:bodyPr>
                        </wps:wsp>
                      </wpg:grpSp>
                      <wps:wsp>
                        <wps:cNvPr id="1135" name="Rectangle 127"/>
                        <wps:cNvSpPr>
                          <a:spLocks noChangeArrowheads="1"/>
                        </wps:cNvSpPr>
                        <wps:spPr bwMode="auto">
                          <a:xfrm>
                            <a:off x="1079" y="9062"/>
                            <a:ext cx="4497" cy="638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 name="Rectangle 128"/>
                        <wps:cNvSpPr>
                          <a:spLocks noChangeArrowheads="1"/>
                        </wps:cNvSpPr>
                        <wps:spPr bwMode="auto">
                          <a:xfrm>
                            <a:off x="4050" y="10549"/>
                            <a:ext cx="1404" cy="443"/>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sidRPr="00D754C8">
                                <w:rPr>
                                  <w:rFonts w:ascii="Calibri" w:hAnsi="Calibri" w:cs="Calibri"/>
                                  <w:b/>
                                </w:rPr>
                                <w:t>Y</w:t>
                              </w:r>
                              <w:r>
                                <w:rPr>
                                  <w:rFonts w:ascii="Calibri" w:hAnsi="Calibri" w:cs="Calibri"/>
                                  <w:b/>
                                </w:rPr>
                                <w:t xml:space="preserve">’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wps:txbx>
                        <wps:bodyPr rot="0" vert="horz" wrap="square" lIns="91440" tIns="45720" rIns="91440" bIns="45720" anchor="t" anchorCtr="0" upright="1">
                          <a:noAutofit/>
                        </wps:bodyPr>
                      </wps:wsp>
                      <wps:wsp>
                        <wps:cNvPr id="1137" name="AutoShape 129"/>
                        <wps:cNvCnPr>
                          <a:cxnSpLocks noChangeShapeType="1"/>
                        </wps:cNvCnPr>
                        <wps:spPr bwMode="auto">
                          <a:xfrm>
                            <a:off x="1944" y="10037"/>
                            <a:ext cx="0" cy="3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8" name="AutoShape 130"/>
                        <wps:cNvSpPr>
                          <a:spLocks noChangeArrowheads="1"/>
                        </wps:cNvSpPr>
                        <wps:spPr bwMode="auto">
                          <a:xfrm>
                            <a:off x="1228" y="13571"/>
                            <a:ext cx="4198" cy="462"/>
                          </a:xfrm>
                          <a:prstGeom prst="roundRect">
                            <a:avLst>
                              <a:gd name="adj" fmla="val 16667"/>
                            </a:avLst>
                          </a:prstGeom>
                          <a:solidFill>
                            <a:srgbClr val="C0504D"/>
                          </a:solidFill>
                          <a:ln w="19050">
                            <a:solidFill>
                              <a:srgbClr val="F2F2F2"/>
                            </a:solidFill>
                            <a:round/>
                            <a:headEnd/>
                            <a:tailEnd/>
                          </a:ln>
                          <a:effectLst>
                            <a:outerShdw dist="28398" dir="3806097" algn="ctr" rotWithShape="0">
                              <a:srgbClr val="622423">
                                <a:alpha val="50000"/>
                              </a:srgbClr>
                            </a:outerShdw>
                          </a:effectLst>
                        </wps:spPr>
                        <wps:txbx>
                          <w:txbxContent>
                            <w:p w:rsidR="00C71D24" w:rsidRPr="00C30F6E" w:rsidRDefault="00C71D24"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wps:txbx>
                        <wps:bodyPr rot="0" vert="horz" wrap="square" lIns="91440" tIns="45720" rIns="91440" bIns="45720" anchor="t" anchorCtr="0" upright="1">
                          <a:noAutofit/>
                        </wps:bodyPr>
                      </wps:wsp>
                      <wps:wsp>
                        <wps:cNvPr id="1139" name="AutoShape 131"/>
                        <wps:cNvCnPr>
                          <a:cxnSpLocks noChangeShapeType="1"/>
                        </wps:cNvCnPr>
                        <wps:spPr bwMode="auto">
                          <a:xfrm>
                            <a:off x="3695" y="13226"/>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0" name="AutoShape 132"/>
                        <wps:cNvSpPr>
                          <a:spLocks/>
                        </wps:cNvSpPr>
                        <wps:spPr bwMode="auto">
                          <a:xfrm rot="5400000">
                            <a:off x="3284" y="12817"/>
                            <a:ext cx="144" cy="2824"/>
                          </a:xfrm>
                          <a:prstGeom prst="rightBrace">
                            <a:avLst>
                              <a:gd name="adj1" fmla="val 16342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AutoShape 133"/>
                        <wps:cNvSpPr>
                          <a:spLocks noChangeArrowheads="1"/>
                        </wps:cNvSpPr>
                        <wps:spPr bwMode="auto">
                          <a:xfrm>
                            <a:off x="3150" y="9619"/>
                            <a:ext cx="1368" cy="39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C71D24" w:rsidRPr="00BE5A2E" w:rsidRDefault="00C71D24"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
                          </w:txbxContent>
                        </wps:txbx>
                        <wps:bodyPr rot="0" vert="horz" wrap="square" lIns="91440" tIns="45720" rIns="91440" bIns="45720" anchor="t" anchorCtr="0" upright="1">
                          <a:noAutofit/>
                        </wps:bodyPr>
                      </wps:wsp>
                      <wps:wsp>
                        <wps:cNvPr id="1142" name="Rectangle 134"/>
                        <wps:cNvSpPr>
                          <a:spLocks noChangeArrowheads="1"/>
                        </wps:cNvSpPr>
                        <wps:spPr bwMode="auto">
                          <a:xfrm>
                            <a:off x="3060" y="12812"/>
                            <a:ext cx="1381" cy="441"/>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wps:txbx>
                        <wps:bodyPr rot="0" vert="horz" wrap="square" lIns="91440" tIns="45720" rIns="91440" bIns="45720" anchor="t" anchorCtr="0" upright="1">
                          <a:noAutofit/>
                        </wps:bodyPr>
                      </wps:wsp>
                      <wps:wsp>
                        <wps:cNvPr id="1143" name="Caixa de Texto 2"/>
                        <wps:cNvSpPr txBox="1">
                          <a:spLocks noChangeArrowheads="1"/>
                        </wps:cNvSpPr>
                        <wps:spPr bwMode="auto">
                          <a:xfrm>
                            <a:off x="2583" y="12464"/>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BE5A2E" w:rsidRDefault="00C71D24" w:rsidP="00661F83">
                              <w:pPr>
                                <w:spacing w:after="0"/>
                                <w:jc w:val="center"/>
                                <w:rPr>
                                  <w:rFonts w:ascii="Calibri" w:hAnsi="Calibri" w:cs="Calibri"/>
                                  <w:szCs w:val="18"/>
                                </w:rPr>
                              </w:pPr>
                              <w:r w:rsidRPr="00BE5A2E">
                                <w:rPr>
                                  <w:rFonts w:ascii="Calibri" w:hAnsi="Calibri" w:cs="Calibri"/>
                                  <w:szCs w:val="18"/>
                                </w:rPr>
                                <w:t>Complementary anaglyph</w:t>
                              </w:r>
                            </w:p>
                          </w:txbxContent>
                        </wps:txbx>
                        <wps:bodyPr rot="0" vert="horz" wrap="square" lIns="91440" tIns="45720" rIns="91440" bIns="45720" anchor="t" anchorCtr="0" upright="1">
                          <a:noAutofit/>
                        </wps:bodyPr>
                      </wps:wsp>
                      <wps:wsp>
                        <wps:cNvPr id="1144" name="Rectangle 136"/>
                        <wps:cNvSpPr>
                          <a:spLocks noChangeArrowheads="1"/>
                        </wps:cNvSpPr>
                        <wps:spPr bwMode="auto">
                          <a:xfrm>
                            <a:off x="2352" y="10547"/>
                            <a:ext cx="1381" cy="441"/>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Pr>
                                  <w:rFonts w:ascii="Calibri" w:hAnsi="Calibri" w:cs="Calibri"/>
                                  <w:b/>
                                </w:rPr>
                                <w:t>C</w:t>
                              </w:r>
                              <w:r w:rsidRPr="00BE5A2E">
                                <w:rPr>
                                  <w:rFonts w:ascii="Calibri" w:hAnsi="Calibri" w:cs="Calibri"/>
                                  <w:b/>
                                  <w:vertAlign w:val="subscript"/>
                                </w:rPr>
                                <w:t>b</w:t>
                              </w:r>
                              <w:r>
                                <w:rPr>
                                  <w:rFonts w:ascii="Calibri" w:hAnsi="Calibri" w:cs="Calibri"/>
                                  <w:b/>
                                  <w:vertAlign w:val="subscript"/>
                                </w:rPr>
                                <w:t xml:space="preserve">  </w:t>
                              </w:r>
                              <w:r>
                                <w:rPr>
                                  <w:rFonts w:ascii="Calibri" w:hAnsi="Calibri" w:cs="Calibri"/>
                                  <w:b/>
                                </w:rPr>
                                <w:t>C</w:t>
                              </w:r>
                              <w:r w:rsidRPr="00BE5A2E">
                                <w:rPr>
                                  <w:rFonts w:ascii="Calibri" w:hAnsi="Calibri" w:cs="Calibri"/>
                                  <w:b/>
                                  <w:vertAlign w:val="subscript"/>
                                </w:rPr>
                                <w:t>r</w:t>
                              </w:r>
                            </w:p>
                          </w:txbxContent>
                        </wps:txbx>
                        <wps:bodyPr rot="0" vert="horz" wrap="square" lIns="91440" tIns="45720" rIns="91440" bIns="45720" anchor="t" anchorCtr="0" upright="1">
                          <a:noAutofit/>
                        </wps:bodyPr>
                      </wps:wsp>
                      <wps:wsp>
                        <wps:cNvPr id="1145" name="Caixa de Texto 2"/>
                        <wps:cNvSpPr txBox="1">
                          <a:spLocks noChangeArrowheads="1"/>
                        </wps:cNvSpPr>
                        <wps:spPr bwMode="auto">
                          <a:xfrm>
                            <a:off x="1918" y="10213"/>
                            <a:ext cx="2243"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2E0AF2" w:rsidRDefault="00C71D24"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wps:txbx>
                        <wps:bodyPr rot="0" vert="horz" wrap="square" lIns="91440" tIns="45720" rIns="91440" bIns="45720" anchor="t" anchorCtr="0" upright="1">
                          <a:noAutofit/>
                        </wps:bodyPr>
                      </wps:wsp>
                      <wps:wsp>
                        <wps:cNvPr id="1146" name="Rectangle 138"/>
                        <wps:cNvSpPr>
                          <a:spLocks noChangeArrowheads="1"/>
                        </wps:cNvSpPr>
                        <wps:spPr bwMode="auto">
                          <a:xfrm>
                            <a:off x="2764" y="10502"/>
                            <a:ext cx="1818" cy="562"/>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7" name="AutoShape 139"/>
                        <wps:cNvSpPr>
                          <a:spLocks noChangeArrowheads="1"/>
                        </wps:cNvSpPr>
                        <wps:spPr bwMode="auto">
                          <a:xfrm>
                            <a:off x="3642" y="11116"/>
                            <a:ext cx="261" cy="1372"/>
                          </a:xfrm>
                          <a:prstGeom prst="downArrow">
                            <a:avLst>
                              <a:gd name="adj1" fmla="val 35630"/>
                              <a:gd name="adj2" fmla="val 87003"/>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8" name="AutoShape 140"/>
                        <wps:cNvSpPr>
                          <a:spLocks noChangeArrowheads="1"/>
                        </wps:cNvSpPr>
                        <wps:spPr bwMode="auto">
                          <a:xfrm>
                            <a:off x="2801" y="11237"/>
                            <a:ext cx="2079" cy="40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C71D24" w:rsidRPr="00DF27C6" w:rsidRDefault="00C71D24" w:rsidP="00661F83">
                              <w:pPr>
                                <w:spacing w:after="0"/>
                                <w:jc w:val="center"/>
                                <w:rPr>
                                  <w:rFonts w:ascii="Calibri" w:hAnsi="Calibri" w:cs="Calibri"/>
                                  <w:b/>
                                  <w:i/>
                                  <w:color w:val="FFFFFF"/>
                                  <w:sz w:val="16"/>
                                  <w:szCs w:val="16"/>
                                </w:rPr>
                              </w:pPr>
                              <w:r>
                                <w:rPr>
                                  <w:rFonts w:ascii="Calibri" w:hAnsi="Calibri" w:cs="Calibri"/>
                                  <w:b/>
                                  <w:i/>
                                  <w:color w:val="FFFFFF"/>
                                  <w:sz w:val="16"/>
                                  <w:szCs w:val="16"/>
                                </w:rPr>
                                <w:t>Subamostragem 4:4:4</w:t>
                              </w:r>
                            </w:p>
                          </w:txbxContent>
                        </wps:txbx>
                        <wps:bodyPr rot="0" vert="horz" wrap="square" lIns="91440" tIns="45720" rIns="91440" bIns="45720" anchor="t" anchorCtr="0" upright="1">
                          <a:noAutofit/>
                        </wps:bodyPr>
                      </wps:wsp>
                      <wps:wsp>
                        <wps:cNvPr id="1149" name="AutoShape 141"/>
                        <wps:cNvSpPr>
                          <a:spLocks noChangeArrowheads="1"/>
                        </wps:cNvSpPr>
                        <wps:spPr bwMode="auto">
                          <a:xfrm>
                            <a:off x="2790" y="11722"/>
                            <a:ext cx="2079" cy="363"/>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C71D24" w:rsidRPr="00DF27C6" w:rsidRDefault="00C71D24" w:rsidP="00661F83">
                              <w:pPr>
                                <w:spacing w:after="0"/>
                                <w:jc w:val="center"/>
                                <w:rPr>
                                  <w:rFonts w:ascii="Calibri" w:hAnsi="Calibri" w:cs="Calibri"/>
                                  <w:b/>
                                  <w:i/>
                                  <w:color w:val="FFFFFF"/>
                                  <w:sz w:val="16"/>
                                  <w:szCs w:val="16"/>
                                </w:rPr>
                              </w:pPr>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r w:rsidRPr="00DF27C6">
                                <w:rPr>
                                  <w:rFonts w:ascii="Calibri" w:hAnsi="Calibri" w:cs="Calibri"/>
                                  <w:b/>
                                  <w:i/>
                                  <w:color w:val="FFFFFF"/>
                                  <w:sz w:val="16"/>
                                  <w:szCs w:val="16"/>
                                </w:rPr>
                                <w:t xml:space="preserve"> -&gt; RGB</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oup 115" o:spid="_x0000_s1055" style="position:absolute;left:0;text-align:left;margin-left:80.95pt;margin-top:288.65pt;width:231.55pt;height:319.05pt;z-index:251662336;mso-width-relative:margin" coordorigin="945,9062" coordsize="463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">
                <v:group id="Group 116" o:spid="_x0000_s1056" style="position:absolute;left:2593;top:9825;width:2369;height:677" coordorigin="2736,1610" coordsize="2472,4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shapetype id="_x0000_t32" coordsize="21600,21600" o:spt="32" o:oned="t" path="m,l21600,21600e" filled="f">
                    <v:path arrowok="t" fillok="f" o:connecttype="none"/>
                    <o:lock v:ext="edit" shapetype="t"/>
                  </v:shapetype>
                  <v:shape id="AutoShape 117" o:spid="_x0000_s1057" type="#_x0000_t32" style="position:absolute;left:5200;top:1610;width:8;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GxMQAAADdAAAADwAAAGRycy9kb3ducmV2LnhtbERPTWvCQBC9C/6HZQRvuomgaHSVUqiI&#10;0oNaQnsbsmMSmp0Nu6vG/vpuQehtHu9zVpvONOJGzteWFaTjBARxYXXNpYKP89toDsIHZI2NZVLw&#10;IA+bdb+3wkzbOx/pdgqliCHsM1RQhdBmUvqiIoN+bFviyF2sMxgidKXUDu8x3DRykiQzabDm2FBh&#10;S68VFd+nq1HweVhc80f+Tvs8Xey/0Bn/c94qNRx0L0sQgbrwL366dzrOTydT+Psmni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8obExAAAAN0AAAAPAAAAAAAAAAAA&#10;AAAAAKECAABkcnMvZG93bnJldi54bWxQSwUGAAAAAAQABAD5AAAAkgMAAAAA&#10;">
                    <v:stroke endarrow="block"/>
                  </v:shape>
                  <v:shape id="AutoShape 118" o:spid="_x0000_s1058" type="#_x0000_t32" style="position:absolute;left:2736;top:1610;width:24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Q9sQAAADdAAAADwAAAGRycy9kb3ducmV2LnhtbERPTWsCMRC9F/wPYYReimZXqJTVKGtB&#10;qAUPWr2Pm3ET3Ey2m6jbf98UCt7m8T5nvuxdI27UBetZQT7OQBBXXluuFRy+1qM3ECEia2w8k4If&#10;CrBcDJ7mWGh/5x3d9rEWKYRDgQpMjG0hZagMOQxj3xIn7uw7hzHBrpa6w3sKd42cZNlUOrScGgy2&#10;9G6ouuyvTsF2k6/Kk7Gbz9233b6uy+ZavxyVeh725QxEpD4+xP/uD53m55Mp/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0JD2xAAAAN0AAAAPAAAAAAAAAAAA&#10;AAAAAKECAABkcnMvZG93bnJldi54bWxQSwUGAAAAAAQABAD5AAAAkgMAAAAA&#10;"/>
                </v:group>
                <v:rect id="Rectangle 119" o:spid="_x0000_s1059" style="position:absolute;left:1344;top:9627;width:1381;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dlMQA&#10;AADdAAAADwAAAGRycy9kb3ducmV2LnhtbERPTWvCQBC9C/6HZQq96cYUbJu6iigRe0zipbdpdpqk&#10;zc6G7Eajv94tFHqbx/uc1WY0rThT7xrLChbzCARxaXXDlYJTkc5eQDiPrLG1TAqu5GCznk5WmGh7&#10;4YzOua9ECGGXoILa+y6R0pU1GXRz2xEH7sv2Bn2AfSV1j5cQbloZR9FSGmw4NNTY0a6m8icfjILP&#10;Jj7hLSsOkXlNn/z7WHwPH3ulHh/G7RsIT6P/F/+5jzrMX8TP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3ZTEAAAA3QAAAA8AAAAAAAAAAAAAAAAAmAIAAGRycy9k&#10;b3ducmV2LnhtbFBLBQYAAAAABAAEAPUAAACJAwAAAAA=&#10;">
                  <v:textbox>
                    <w:txbxContent>
                      <w:p w:rsidR="00C71D24" w:rsidRPr="00D754C8" w:rsidRDefault="00C71D24"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v:textbox>
                </v:rect>
                <v:group id="Group 120" o:spid="_x0000_s1060" style="position:absolute;left:3520;top:14344;width:1934;height:753" coordorigin="5919,12194" coordsize="1934,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rect id="Rectangle 121" o:spid="_x0000_s1061" style="position:absolute;left:6171;top:12506;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sfcQA&#10;AADdAAAADwAAAGRycy9kb3ducmV2LnhtbERPS2vCQBC+C/0PyxR6MxsjSJO6iihKPeZx6W2anSap&#10;2dmQXTXtr+8WCr3Nx/ec9XYyvbjR6DrLChZRDIK4trrjRkFVHufPIJxH1thbJgVf5GC7eZitMdP2&#10;zjndCt+IEMIuQwWt90MmpatbMugiOxAH7sOOBn2AYyP1iPcQbnqZxPFKGuw4NLQ40L6l+lJcjYL3&#10;LqnwOy9PsUmPS3+eys/r20Gpp8dp9wLC0+T/xX/uVx3mL5IUfr8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7H3EAAAA3QAAAA8AAAAAAAAAAAAAAAAAmAIAAGRycy9k&#10;b3ducmV2LnhtbFBLBQYAAAAABAAEAPUAAACJAwAAAAA=&#10;">
                    <v:textbox>
                      <w:txbxContent>
                        <w:p w:rsidR="00C71D24" w:rsidRPr="00D754C8" w:rsidRDefault="00C71D24"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shape id="Caixa de Texto 2" o:spid="_x0000_s1062" type="#_x0000_t202" style="position:absolute;left:5919;top:12194;width:1934;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C71D24" w:rsidRPr="002E0AF2" w:rsidRDefault="00C71D24" w:rsidP="00661F83">
                          <w:pPr>
                            <w:rPr>
                              <w:rFonts w:ascii="Calibri" w:hAnsi="Calibri" w:cs="Calibri"/>
                              <w:sz w:val="20"/>
                              <w:szCs w:val="20"/>
                            </w:rPr>
                          </w:pPr>
                          <w:r w:rsidRPr="002E0AF2">
                            <w:rPr>
                              <w:rFonts w:ascii="Calibri" w:hAnsi="Calibri" w:cs="Calibri"/>
                              <w:sz w:val="20"/>
                              <w:szCs w:val="20"/>
                            </w:rPr>
                            <w:t>Imagem lado direito</w:t>
                          </w:r>
                        </w:p>
                      </w:txbxContent>
                    </v:textbox>
                  </v:shape>
                </v:group>
                <v:shape id="Caixa de Texto 2" o:spid="_x0000_s1063" type="#_x0000_t202" style="position:absolute;left:945;top:9252;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kMIA&#10;AADdAAAADwAAAGRycy9kb3ducmV2LnhtbERPTWvCQBC9C/0PyxR6093YVmrqKqIIPVnUKngbsmMS&#10;mp0N2dXEf+8Kgrd5vM+ZzDpbiQs1vnSsIRkoEMSZMyXnGv52q/4XCB+QDVaOScOVPMymL70Jpsa1&#10;vKHLNuQihrBPUUMRQp1K6bOCLPqBq4kjd3KNxRBhk0vTYBvDbSWHSo2kxZJjQ4E1LQrK/rdnq2G/&#10;Ph0PH+o3X9rPunWdkmzHUuu3127+DSJQF57ih/vHxPnJew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6AeQwgAAAN0AAAAPAAAAAAAAAAAAAAAAAJgCAABkcnMvZG93&#10;bnJldi54bWxQSwUGAAAAAAQABAD1AAAAhwMAAAAA&#10;" filled="f" stroked="f">
                  <v:textbox>
                    <w:txbxContent>
                      <w:p w:rsidR="00C71D24" w:rsidRPr="002E0AF2" w:rsidRDefault="00C71D24"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v:textbox>
                </v:shape>
                <v:group id="Group 124" o:spid="_x0000_s1064" style="position:absolute;left:1216;top:14344;width:2168;height:753" coordorigin="-913,12186" coordsize="2168,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mXr8QAAADdAAAADwAAAGRycy9kb3ducmV2LnhtbERPTWvCQBC9F/oflin0&#10;1myitEh0DUG09CBCjSDehuyYBLOzIbtN4r/vCoXe5vE+Z5VNphUD9a6xrCCJYhDEpdUNVwpOxe5t&#10;AcJ5ZI2tZVJwJwfZ+vlpham2I3/TcPSVCCHsUlRQe9+lUrqyJoMush1x4K62N+gD7CupexxDuGnl&#10;LI4/pMGGQ0ONHW1qKm/HH6Pgc8QxnyfbYX+7bu6X4v1w3iek1OvLlC9BeJr8v/jP/aXD/GQ+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mXr8QAAADdAAAA&#10;DwAAAAAAAAAAAAAAAACqAgAAZHJzL2Rvd25yZXYueG1sUEsFBgAAAAAEAAQA+gAAAJsDAAAAAA==&#10;">
                  <v:rect id="Rectangle 125" o:spid="_x0000_s1065" style="position:absolute;left:-661;top:12498;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xNSsQA&#10;AADdAAAADwAAAGRycy9kb3ducmV2LnhtbERPS2vCQBC+F/wPyxR6q5sHFBtdpShKe9Tk0ts0OybR&#10;7GzIrknaX98tCL3Nx/ec1WYyrRiod41lBfE8AkFcWt1wpaDI988LEM4ja2wtk4JvcrBZzx5WmGk7&#10;8pGGk69ECGGXoYLa+y6T0pU1GXRz2xEH7mx7gz7AvpK6xzGEm1YmUfQiDTYcGmrsaFtTeT3djIKv&#10;Jinw55gfIvO6T/3HlF9unzulnh6ntyUIT5P/F9/d7zrMj9MU/r4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TUrEAAAA3QAAAA8AAAAAAAAAAAAAAAAAmAIAAGRycy9k&#10;b3ducmV2LnhtbFBLBQYAAAAABAAEAPUAAACJAwAAAAA=&#10;">
                    <v:textbox>
                      <w:txbxContent>
                        <w:p w:rsidR="00C71D24" w:rsidRPr="00D754C8" w:rsidRDefault="00C71D24"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v:textbox>
                  </v:rect>
                  <v:shape id="Caixa de Texto 2" o:spid="_x0000_s1066" type="#_x0000_t202" style="position:absolute;left:-913;top:12186;width:2168;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C71D24" w:rsidRPr="002E0AF2" w:rsidRDefault="00C71D24"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v:textbox>
                  </v:shape>
                </v:group>
                <v:rect id="Rectangle 127" o:spid="_x0000_s1067" style="position:absolute;left:1079;top:9062;width:4497;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X2sIA&#10;AADdAAAADwAAAGRycy9kb3ducmV2LnhtbERPTWsCMRC9F/wPYQRvNWvFIqtR1qLQk1AV1NuwGZPF&#10;zWTZRHf775tCobd5vM9ZrntXiye1ofKsYDLOQBCXXldsFJyOu9c5iBCRNdaeScE3BVivBi9LzLXv&#10;+Iueh2hECuGQowIbY5NLGUpLDsPYN8SJu/nWYUywNVK32KVwV8u3LHuXDitODRYb+rBU3g8Pp2Db&#10;XPfFzARZnKO93P2m29m9UWo07IsFiEh9/Bf/uT91mj+ZzuD3m3S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xfawgAAAN0AAAAPAAAAAAAAAAAAAAAAAJgCAABkcnMvZG93&#10;bnJldi54bWxQSwUGAAAAAAQABAD1AAAAhwMAAAAA&#10;" filled="f"/>
                <v:rect id="Rectangle 128" o:spid="_x0000_s1068" style="position:absolute;left:4050;top:10549;width:140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u0sEA&#10;AADdAAAADwAAAGRycy9kb3ducmV2LnhtbERPTYvCMBC9C/6HMII3TVWQtRpFFMU9ar14G5uxrTaT&#10;0kSt++uNsOBtHu9zZovGlOJBtSssKxj0IxDEqdUFZwqOyab3A8J5ZI2lZVLwIgeLebs1w1jbJ+/p&#10;cfCZCCHsYlSQe1/FUro0J4OubyviwF1sbdAHWGdS1/gM4aaUwygaS4MFh4YcK1rllN4Od6PgXAyP&#10;+LdPtpGZbEb+t0mu99NaqW6nWU5BeGr8V/zv3ukwfzAaw+ebcIK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r7tLBAAAA3QAAAA8AAAAAAAAAAAAAAAAAmAIAAGRycy9kb3du&#10;cmV2LnhtbFBLBQYAAAAABAAEAPUAAACGAwAAAAA=&#10;">
                  <v:textbox>
                    <w:txbxContent>
                      <w:p w:rsidR="00C71D24" w:rsidRPr="00D754C8" w:rsidRDefault="00C71D24" w:rsidP="00661F83">
                        <w:pPr>
                          <w:jc w:val="center"/>
                          <w:rPr>
                            <w:rFonts w:ascii="Calibri" w:hAnsi="Calibri" w:cs="Calibri"/>
                            <w:b/>
                          </w:rPr>
                        </w:pPr>
                        <w:r w:rsidRPr="00D754C8">
                          <w:rPr>
                            <w:rFonts w:ascii="Calibri" w:hAnsi="Calibri" w:cs="Calibri"/>
                            <w:b/>
                          </w:rPr>
                          <w:t>Y</w:t>
                        </w:r>
                        <w:r>
                          <w:rPr>
                            <w:rFonts w:ascii="Calibri" w:hAnsi="Calibri" w:cs="Calibri"/>
                            <w:b/>
                          </w:rPr>
                          <w:t xml:space="preserve">’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v:textbox>
                </v:rect>
                <v:shape id="AutoShape 129" o:spid="_x0000_s1069" type="#_x0000_t32" style="position:absolute;left:1944;top:10037;width:0;height:35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Ur9cUAAADdAAAADwAAAGRycy9kb3ducmV2LnhtbERPS2vCQBC+F/wPywi91U0qtBpdRYRK&#10;sfTgg6C3ITsmwexs2F019td3CwVv8/E9ZzrvTCOu5HxtWUE6SEAQF1bXXCrY7z5eRiB8QNbYWCYF&#10;d/Iwn/Wepphpe+MNXbehFDGEfYYKqhDaTEpfVGTQD2xLHLmTdQZDhK6U2uEthptGvibJmzRYc2yo&#10;sKVlRcV5ezEKDl/jS37Pv2mdp+P1EZ3xP7uVUs/9bjEBEagLD/G/+1PH+enwHf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Ur9cUAAADdAAAADwAAAAAAAAAA&#10;AAAAAAChAgAAZHJzL2Rvd25yZXYueG1sUEsFBgAAAAAEAAQA+QAAAJMDAAAAAA==&#10;">
                  <v:stroke endarrow="block"/>
                </v:shape>
                <v:roundrect id="AutoShape 130" o:spid="_x0000_s1070" style="position:absolute;left:1228;top:13571;width:4198;height: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zgqcQA&#10;AADdAAAADwAAAGRycy9kb3ducmV2LnhtbESPT4vCQAzF7wt+hyHC3tapq6hUR5GC4MWDf0CPoRPb&#10;YidTOrO2++3NQfCW8F7e+2W16V2tntSGyrOB8SgBRZx7W3Fh4HLe/SxAhYhssfZMBv4pwGY9+Fph&#10;an3HR3qeYqEkhEOKBsoYm1TrkJfkMIx8Qyza3bcOo6xtoW2LnYS7Wv8myUw7rFgaSmwoKyl/nP6c&#10;gXpyyKfZIYvz6tLd5tfCLbKjM+Z72G+XoCL18WN+X++t4I8ngiv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84KnEAAAA3QAAAA8AAAAAAAAAAAAAAAAAmAIAAGRycy9k&#10;b3ducmV2LnhtbFBLBQYAAAAABAAEAPUAAACJAwAAAAA=&#10;" fillcolor="#c0504d" strokecolor="#f2f2f2" strokeweight="1.5pt">
                  <v:shadow on="t" color="#622423" opacity=".5" offset="1pt"/>
                  <v:textbox>
                    <w:txbxContent>
                      <w:p w:rsidR="00C71D24" w:rsidRPr="00C30F6E" w:rsidRDefault="00C71D24"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v:textbox>
                </v:roundrect>
                <v:shape id="AutoShape 131" o:spid="_x0000_s1071" type="#_x0000_t32" style="position:absolute;left:3695;top:13226;width:0;height: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aHMQAAADdAAAADwAAAGRycy9kb3ducmV2LnhtbERPTWvCQBC9C/6HZQq96SYWiomuUgRL&#10;sXhQS6i3ITtNQrOzYXfV2F/fFQRv83ifM1/2phVncr6xrCAdJyCIS6sbrhR8HdajKQgfkDW2lknB&#10;lTwsF8PBHHNtL7yj8z5UIoawz1FBHUKXS+nLmgz6se2II/djncEQoaukdniJ4aaVkyR5lQYbjg01&#10;drSqqfzdn4yC78/sVFyLLW2KNNsc0Rn/d3hX6vmpf5uBCNSHh/ju/tBxfvqSwe2beIJ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hocxAAAAN0AAAAPAAAAAAAAAAAA&#10;AAAAAKECAABkcnMvZG93bnJldi54bWxQSwUGAAAAAAQABAD5AAAAkgMAAAAA&#10;">
                  <v:stroke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2" o:spid="_x0000_s1072" type="#_x0000_t88" style="position:absolute;left:3284;top:12817;width:144;height:28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0YcUA&#10;AADdAAAADwAAAGRycy9kb3ducmV2LnhtbESPQWsCMRCF74X+hzCF3mp2SxXZGkUEwVOhaqHHYTPd&#10;LG4mMUl17a/vHAq9zfDevPfNYjX6QV0o5T6wgXpSgSJug+25M3A8bJ/moHJBtjgEJgM3yrBa3t8t&#10;sLHhyu902ZdOSQjnBg24UmKjdW4decyTEIlF+wrJY5E1ddomvEq4H/RzVc20x56lwWGkjaP2tP/2&#10;Bj5imM4Pduduw1ufbP15/pnGszGPD+P6FVShsfyb/653VvDrF+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LRhxQAAAN0AAAAPAAAAAAAAAAAAAAAAAJgCAABkcnMv&#10;ZG93bnJldi54bWxQSwUGAAAAAAQABAD1AAAAigMAAAAA&#10;"/>
                <v:roundrect id="AutoShape 133" o:spid="_x0000_s1073" style="position:absolute;left:3150;top:9619;width:1368;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IPsIA&#10;AADdAAAADwAAAGRycy9kb3ducmV2LnhtbERP24rCMBB9F/Yfwiz4pmkXV6VrFBEWRB/EyweMzdiG&#10;bSalibX69WZB8G0O5zqzRWcr0VLjjWMF6TABQZw7bbhQcDr+DqYgfEDWWDkmBXfysJh/9GaYaXfj&#10;PbWHUIgYwj5DBWUIdSalz0uy6IeuJo7cxTUWQ4RNIXWDtxhuK/mVJGNp0XBsKLGmVUn53+FqFYzb&#10;y+a0W9vcfJ8lP8x2crxOtkr1P7vlD4hAXXiLX+61jvPTUQr/38QT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IAg+wgAAAN0AAAAPAAAAAAAAAAAAAAAAAJgCAABkcnMvZG93&#10;bnJldi54bWxQSwUGAAAAAAQABAD1AAAAhwMAAAAA&#10;" fillcolor="#c0504d" strokecolor="#f2f2f2" strokeweight="1pt">
                  <v:shadow on="t" color="#622423" opacity=".5" offset="1pt"/>
                  <v:textbox>
                    <w:txbxContent>
                      <w:p w:rsidR="00C71D24" w:rsidRPr="00BE5A2E" w:rsidRDefault="00C71D24"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
                    </w:txbxContent>
                  </v:textbox>
                </v:roundrect>
                <v:rect id="Rectangle 134" o:spid="_x0000_s1074" style="position:absolute;left:3060;top:12812;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brMQA&#10;AADdAAAADwAAAGRycy9kb3ducmV2LnhtbERPTWvCQBC9C/6HZQq96cZUSpu6iigRe0zipbdpdpqk&#10;zc6G7Eajv94tFHqbx/uc1WY0rThT7xrLChbzCARxaXXDlYJTkc5eQDiPrLG1TAqu5GCznk5WmGh7&#10;4YzOua9ECGGXoILa+y6R0pU1GXRz2xEH7sv2Bn2AfSV1j5cQbloZR9GzNNhwaKixo11N5U8+GAWf&#10;TXzCW1YcIvOaPvn3sfgePvZKPT6M2zcQnkb/L/5zH3WYv1jG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m6zEAAAA3QAAAA8AAAAAAAAAAAAAAAAAmAIAAGRycy9k&#10;b3ducmV2LnhtbFBLBQYAAAAABAAEAPUAAACJAwAAAAA=&#10;">
                  <v:textbox>
                    <w:txbxContent>
                      <w:p w:rsidR="00C71D24" w:rsidRPr="00D754C8" w:rsidRDefault="00C71D24"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v:textbox>
                </v:rect>
                <v:shape id="Caixa de Texto 2" o:spid="_x0000_s1075" type="#_x0000_t202" style="position:absolute;left:2583;top:12464;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C71D24" w:rsidRPr="00BE5A2E" w:rsidRDefault="00C71D24" w:rsidP="00661F83">
                        <w:pPr>
                          <w:spacing w:after="0"/>
                          <w:jc w:val="center"/>
                          <w:rPr>
                            <w:rFonts w:ascii="Calibri" w:hAnsi="Calibri" w:cs="Calibri"/>
                            <w:szCs w:val="18"/>
                          </w:rPr>
                        </w:pPr>
                        <w:r w:rsidRPr="00BE5A2E">
                          <w:rPr>
                            <w:rFonts w:ascii="Calibri" w:hAnsi="Calibri" w:cs="Calibri"/>
                            <w:szCs w:val="18"/>
                          </w:rPr>
                          <w:t>Complementary anaglyph</w:t>
                        </w:r>
                      </w:p>
                    </w:txbxContent>
                  </v:textbox>
                </v:shape>
                <v:rect id="Rectangle 136" o:spid="_x0000_s1076" style="position:absolute;left:2352;top:10547;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mQ8QA&#10;AADdAAAADwAAAGRycy9kb3ducmV2LnhtbERPTWvCQBC9F/wPywi9NRutlBqzilhS9Kjx0tuYHZO0&#10;2dmQXU3sr+8KBW/zeJ+TrgbTiCt1rrasYBLFIIgLq2suFRzz7OUdhPPIGhvLpOBGDlbL0VOKibY9&#10;7+l68KUIIewSVFB53yZSuqIigy6yLXHgzrYz6APsSqk77EO4aeQ0jt+kwZpDQ4UtbSoqfg4Xo+BU&#10;T4/4u88/YzPPXv1uyL8vXx9KPY+H9QKEp8E/xP/urQ7zJ7MZ3L8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zpkPEAAAA3QAAAA8AAAAAAAAAAAAAAAAAmAIAAGRycy9k&#10;b3ducmV2LnhtbFBLBQYAAAAABAAEAPUAAACJAwAAAAA=&#10;">
                  <v:textbox>
                    <w:txbxContent>
                      <w:p w:rsidR="00C71D24" w:rsidRPr="00D754C8" w:rsidRDefault="00C71D24" w:rsidP="00661F83">
                        <w:pPr>
                          <w:jc w:val="center"/>
                          <w:rPr>
                            <w:rFonts w:ascii="Calibri" w:hAnsi="Calibri" w:cs="Calibri"/>
                            <w:b/>
                          </w:rPr>
                        </w:pPr>
                        <w:r>
                          <w:rPr>
                            <w:rFonts w:ascii="Calibri" w:hAnsi="Calibri" w:cs="Calibri"/>
                            <w:b/>
                          </w:rPr>
                          <w:t>C</w:t>
                        </w:r>
                        <w:r w:rsidRPr="00BE5A2E">
                          <w:rPr>
                            <w:rFonts w:ascii="Calibri" w:hAnsi="Calibri" w:cs="Calibri"/>
                            <w:b/>
                            <w:vertAlign w:val="subscript"/>
                          </w:rPr>
                          <w:t>b</w:t>
                        </w:r>
                        <w:r>
                          <w:rPr>
                            <w:rFonts w:ascii="Calibri" w:hAnsi="Calibri" w:cs="Calibri"/>
                            <w:b/>
                            <w:vertAlign w:val="subscript"/>
                          </w:rPr>
                          <w:t xml:space="preserve">  </w:t>
                        </w:r>
                        <w:r>
                          <w:rPr>
                            <w:rFonts w:ascii="Calibri" w:hAnsi="Calibri" w:cs="Calibri"/>
                            <w:b/>
                          </w:rPr>
                          <w:t>C</w:t>
                        </w:r>
                        <w:r w:rsidRPr="00BE5A2E">
                          <w:rPr>
                            <w:rFonts w:ascii="Calibri" w:hAnsi="Calibri" w:cs="Calibri"/>
                            <w:b/>
                            <w:vertAlign w:val="subscript"/>
                          </w:rPr>
                          <w:t>r</w:t>
                        </w:r>
                      </w:p>
                    </w:txbxContent>
                  </v:textbox>
                </v:rect>
                <v:shape id="Caixa de Texto 2" o:spid="_x0000_s1077" type="#_x0000_t202" style="position:absolute;left:1918;top:10213;width:2243;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C71D24" w:rsidRPr="002E0AF2" w:rsidRDefault="00C71D24"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v:textbox>
                </v:shape>
                <v:rect id="Rectangle 138" o:spid="_x0000_s1078" style="position:absolute;left:2764;top:10502;width:1818;height: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P7MMQA&#10;AADdAAAADwAAAGRycy9kb3ducmV2LnhtbERP22rCQBB9L/gPywh9001sEUndBLGKVgq1Nh8wZMck&#10;NDubZtcY/75bEPo2h3OdZTaYRvTUudqygngagSAurK65VJB/bScLEM4ja2wsk4IbOcjS0cMSE22v&#10;/En9yZcihLBLUEHlfZtI6YqKDLqpbYkDd7adQR9gV0rd4TWEm0bOomguDdYcGipsaV1R8X26GAVv&#10;+6f3/KA3M3M7lDL/eT0f7e5DqcfxsHoB4Wnw/+K7e6/D/Ph5D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D+zDEAAAA3QAAAA8AAAAAAAAAAAAAAAAAmAIAAGRycy9k&#10;b3ducmV2LnhtbFBLBQYAAAAABAAEAPUAAACJAwAAAAA=&#10;" filled="f" strokecolor="#c0504d" strokeweight="2.25pt">
                  <v:stroke dashstyle="dash"/>
                  <v:shadow color="#868686"/>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39" o:spid="_x0000_s1079" type="#_x0000_t67" style="position:absolute;left:3642;top:11116;width:26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ya8MA&#10;AADdAAAADwAAAGRycy9kb3ducmV2LnhtbERP24rCMBB9X/Afwgi+rWkX6Uo1inhBwZet+gFjM7bF&#10;ZlKarFa/3iws+DaHc53pvDO1uFHrKssK4mEEgji3uuJCwem4+RyDcB5ZY22ZFDzIwXzW+5hiqu2d&#10;M7odfCFCCLsUFZTeN6mULi/JoBvahjhwF9sa9AG2hdQt3kO4qeVXFCXSYMWhocSGliXl18OvUbDq&#10;1qMdnbfP/fqRxD/nJKtMkik16HeLCQhPnX+L/907HebHo2/4+y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yya8MAAADdAAAADwAAAAAAAAAAAAAAAACYAgAAZHJzL2Rv&#10;d25yZXYueG1sUEsFBgAAAAAEAAQA9QAAAIgDAAAAAA==&#10;" adj="18025,6952" strokecolor="#c0504d" strokeweight="2.5pt">
                  <v:shadow color="#868686"/>
                </v:shape>
                <v:roundrect id="AutoShape 140" o:spid="_x0000_s1080" style="position:absolute;left:2801;top:11237;width:2079;height:4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ho8YA&#10;AADdAAAADwAAAGRycy9kb3ducmV2LnhtbESP3WrCQBCF74W+wzJC73Sj1B9SVylCQepF8ecBptkx&#10;WczOhuwa0z69c1HwboZz5pxvVpve16qjNrrABibjDBRxEazj0sD59DlagooJ2WIdmAz8UoTN+mWw&#10;wtyGOx+oO6ZSSQjHHA1UKTW51rGoyGMch4ZYtEtoPSZZ21LbFu8S7ms9zbK59uhYGipsaFtRcT3e&#10;vIF5d/k6f+984WY/mv/cfnG6LfbGvA77j3dQifr0NP9f76zgT94EV76REf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ho8YAAADdAAAADwAAAAAAAAAAAAAAAACYAgAAZHJz&#10;L2Rvd25yZXYueG1sUEsFBgAAAAAEAAQA9QAAAIsDAAAAAA==&#10;" fillcolor="#c0504d" strokecolor="#f2f2f2" strokeweight="1pt">
                  <v:shadow on="t" color="#622423" opacity=".5" offset="1pt"/>
                  <v:textbox>
                    <w:txbxContent>
                      <w:p w:rsidR="00C71D24" w:rsidRPr="00DF27C6" w:rsidRDefault="00C71D24" w:rsidP="00661F83">
                        <w:pPr>
                          <w:spacing w:after="0"/>
                          <w:jc w:val="center"/>
                          <w:rPr>
                            <w:rFonts w:ascii="Calibri" w:hAnsi="Calibri" w:cs="Calibri"/>
                            <w:b/>
                            <w:i/>
                            <w:color w:val="FFFFFF"/>
                            <w:sz w:val="16"/>
                            <w:szCs w:val="16"/>
                          </w:rPr>
                        </w:pPr>
                        <w:r>
                          <w:rPr>
                            <w:rFonts w:ascii="Calibri" w:hAnsi="Calibri" w:cs="Calibri"/>
                            <w:b/>
                            <w:i/>
                            <w:color w:val="FFFFFF"/>
                            <w:sz w:val="16"/>
                            <w:szCs w:val="16"/>
                          </w:rPr>
                          <w:t>Subamostragem 4:4:4</w:t>
                        </w:r>
                      </w:p>
                    </w:txbxContent>
                  </v:textbox>
                </v:roundrect>
                <v:roundrect id="AutoShape 141" o:spid="_x0000_s1081" style="position:absolute;left:2790;top:11722;width:2079;height:3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EOMIA&#10;AADdAAAADwAAAGRycy9kb3ducmV2LnhtbERP24rCMBB9F/yHMMK+aaqst2oUWVgQfVi8fMDYjG2w&#10;mZQm1u5+vREWfJvDuc5y3dpSNFR741jBcJCAIM6cNpwrOJ+++zMQPiBrLB2Tgl/ysF51O0tMtXvw&#10;gZpjyEUMYZ+igiKEKpXSZwVZ9ANXEUfu6mqLIcI6l7rGRwy3pRwlyURaNBwbCqzoq6DsdrxbBZPm&#10;ujv/bG1mxhfJf2Y/Pd2ne6U+eu1mASJQG97if/dWx/nDzzm8vokn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gQ4wgAAAN0AAAAPAAAAAAAAAAAAAAAAAJgCAABkcnMvZG93&#10;bnJldi54bWxQSwUGAAAAAAQABAD1AAAAhwMAAAAA&#10;" fillcolor="#c0504d" strokecolor="#f2f2f2" strokeweight="1pt">
                  <v:shadow on="t" color="#622423" opacity=".5" offset="1pt"/>
                  <v:textbox>
                    <w:txbxContent>
                      <w:p w:rsidR="00C71D24" w:rsidRPr="00DF27C6" w:rsidRDefault="00C71D24" w:rsidP="00661F83">
                        <w:pPr>
                          <w:spacing w:after="0"/>
                          <w:jc w:val="center"/>
                          <w:rPr>
                            <w:rFonts w:ascii="Calibri" w:hAnsi="Calibri" w:cs="Calibri"/>
                            <w:b/>
                            <w:i/>
                            <w:color w:val="FFFFFF"/>
                            <w:sz w:val="16"/>
                            <w:szCs w:val="16"/>
                          </w:rPr>
                        </w:pPr>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r w:rsidRPr="00DF27C6">
                          <w:rPr>
                            <w:rFonts w:ascii="Calibri" w:hAnsi="Calibri" w:cs="Calibri"/>
                            <w:b/>
                            <w:i/>
                            <w:color w:val="FFFFFF"/>
                            <w:sz w:val="16"/>
                            <w:szCs w:val="16"/>
                          </w:rPr>
                          <w:t xml:space="preserve"> -&gt; RGB</w:t>
                        </w:r>
                      </w:p>
                    </w:txbxContent>
                  </v:textbox>
                </v:roundrect>
                <w10:wrap type="topAndBottom"/>
              </v:group>
            </w:pict>
          </mc:Fallback>
        </mc:AlternateContent>
      </w:r>
      <w:r w:rsidR="00DA6BA0" w:rsidRPr="004F3007">
        <w:rPr>
          <w:rFonts w:ascii="Times New Roman" w:hAnsi="Times New Roman" w:cs="Times New Roman"/>
          <w:i/>
          <w:noProof/>
          <w:sz w:val="24"/>
          <w:szCs w:val="24"/>
          <w:lang w:eastAsia="pt-BR"/>
          <w:rPrChange w:id="3299" w:author="Unknown">
            <w:rPr>
              <w:i/>
              <w:noProof/>
              <w:lang w:eastAsia="pt-BR"/>
            </w:rPr>
          </w:rPrChange>
        </w:rPr>
        <mc:AlternateContent>
          <mc:Choice Requires="wpg">
            <w:drawing>
              <wp:anchor distT="0" distB="0" distL="114300" distR="114300" simplePos="0" relativeHeight="251661312" behindDoc="0" locked="0" layoutInCell="1" allowOverlap="1" wp14:anchorId="54D919CE" wp14:editId="27BFDEAF">
                <wp:simplePos x="0" y="0"/>
                <wp:positionH relativeFrom="column">
                  <wp:posOffset>883285</wp:posOffset>
                </wp:positionH>
                <wp:positionV relativeFrom="paragraph">
                  <wp:posOffset>-251460</wp:posOffset>
                </wp:positionV>
                <wp:extent cx="3219450" cy="3413125"/>
                <wp:effectExtent l="0" t="0" r="19050" b="15875"/>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0" cy="3413125"/>
                          <a:chOff x="6780" y="1480"/>
                          <a:chExt cx="4452" cy="4709"/>
                        </a:xfrm>
                      </wpg:grpSpPr>
                      <wps:wsp>
                        <wps:cNvPr id="5" name="AutoShape 5"/>
                        <wps:cNvCnPr>
                          <a:cxnSpLocks noChangeShapeType="1"/>
                        </wps:cNvCnPr>
                        <wps:spPr bwMode="auto">
                          <a:xfrm>
                            <a:off x="7993" y="3914"/>
                            <a:ext cx="0" cy="1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Caixa de Texto 2"/>
                        <wps:cNvSpPr txBox="1">
                          <a:spLocks noChangeArrowheads="1"/>
                        </wps:cNvSpPr>
                        <wps:spPr bwMode="auto">
                          <a:xfrm>
                            <a:off x="9381" y="4997"/>
                            <a:ext cx="149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DA6BA0" w:rsidRDefault="00C71D24"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wps:txbx>
                        <wps:bodyPr rot="0" vert="horz" wrap="square" lIns="91440" tIns="45720" rIns="91440" bIns="45720" anchor="t" anchorCtr="0" upright="1">
                          <a:noAutofit/>
                        </wps:bodyPr>
                      </wps:wsp>
                      <wps:wsp>
                        <wps:cNvPr id="8" name="Rectangle 7"/>
                        <wps:cNvSpPr>
                          <a:spLocks noChangeArrowheads="1"/>
                        </wps:cNvSpPr>
                        <wps:spPr bwMode="auto">
                          <a:xfrm>
                            <a:off x="9360" y="1806"/>
                            <a:ext cx="1381" cy="359"/>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9" name="Rectangle 8"/>
                        <wps:cNvSpPr>
                          <a:spLocks noChangeArrowheads="1"/>
                        </wps:cNvSpPr>
                        <wps:spPr bwMode="auto">
                          <a:xfrm>
                            <a:off x="7265" y="1800"/>
                            <a:ext cx="1381" cy="359"/>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s:wsp>
                        <wps:cNvPr id="10" name="Rectangle 9"/>
                        <wps:cNvSpPr>
                          <a:spLocks noChangeArrowheads="1"/>
                        </wps:cNvSpPr>
                        <wps:spPr bwMode="auto">
                          <a:xfrm>
                            <a:off x="9400" y="3505"/>
                            <a:ext cx="1404" cy="360"/>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 name="Rectangle 10"/>
                        <wps:cNvSpPr>
                          <a:spLocks noChangeArrowheads="1"/>
                        </wps:cNvSpPr>
                        <wps:spPr bwMode="auto">
                          <a:xfrm>
                            <a:off x="7309" y="3502"/>
                            <a:ext cx="1404" cy="360"/>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C71D24" w:rsidRPr="00D754C8" w:rsidRDefault="00C71D24" w:rsidP="00661F83">
                              <w:pPr>
                                <w:jc w:val="center"/>
                                <w:rPr>
                                  <w:rFonts w:ascii="Calibri" w:hAnsi="Calibri" w:cs="Calibri"/>
                                  <w:b/>
                                </w:rPr>
                              </w:pPr>
                            </w:p>
                          </w:txbxContent>
                        </wps:txbx>
                        <wps:bodyPr rot="0" vert="horz" wrap="square" lIns="91440" tIns="45720" rIns="91440" bIns="45720" anchor="t" anchorCtr="0" upright="1">
                          <a:noAutofit/>
                        </wps:bodyPr>
                      </wps:wsp>
                      <wps:wsp>
                        <wps:cNvPr id="12" name="Caixa de Texto 2"/>
                        <wps:cNvSpPr txBox="1">
                          <a:spLocks noChangeArrowheads="1"/>
                        </wps:cNvSpPr>
                        <wps:spPr bwMode="auto">
                          <a:xfrm>
                            <a:off x="9182" y="1519"/>
                            <a:ext cx="178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DA6BA0" w:rsidRDefault="00C71D24"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wps:txbx>
                        <wps:bodyPr rot="0" vert="horz" wrap="square" lIns="91440" tIns="45720" rIns="91440" bIns="45720" anchor="t" anchorCtr="0" upright="1">
                          <a:noAutofit/>
                        </wps:bodyPr>
                      </wps:wsp>
                      <wps:wsp>
                        <wps:cNvPr id="13" name="Caixa de Texto 2"/>
                        <wps:cNvSpPr txBox="1">
                          <a:spLocks noChangeArrowheads="1"/>
                        </wps:cNvSpPr>
                        <wps:spPr bwMode="auto">
                          <a:xfrm>
                            <a:off x="7041" y="1513"/>
                            <a:ext cx="197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DA6BA0" w:rsidRDefault="00C71D24"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wps:txbx>
                        <wps:bodyPr rot="0" vert="horz" wrap="square" lIns="91440" tIns="45720" rIns="91440" bIns="45720" anchor="t" anchorCtr="0" upright="1">
                          <a:noAutofit/>
                        </wps:bodyPr>
                      </wps:wsp>
                      <wps:wsp>
                        <wps:cNvPr id="15" name="AutoShape 13"/>
                        <wps:cNvCnPr>
                          <a:cxnSpLocks noChangeShapeType="1"/>
                        </wps:cNvCnPr>
                        <wps:spPr bwMode="auto">
                          <a:xfrm>
                            <a:off x="7944"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14"/>
                        <wps:cNvCnPr>
                          <a:cxnSpLocks noChangeShapeType="1"/>
                        </wps:cNvCnPr>
                        <wps:spPr bwMode="auto">
                          <a:xfrm>
                            <a:off x="10233"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Rectangle 15"/>
                        <wps:cNvSpPr>
                          <a:spLocks noChangeArrowheads="1"/>
                        </wps:cNvSpPr>
                        <wps:spPr bwMode="auto">
                          <a:xfrm>
                            <a:off x="6780" y="1480"/>
                            <a:ext cx="4452" cy="470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16"/>
                        <wps:cNvSpPr>
                          <a:spLocks noChangeArrowheads="1"/>
                        </wps:cNvSpPr>
                        <wps:spPr bwMode="auto">
                          <a:xfrm>
                            <a:off x="7599" y="2547"/>
                            <a:ext cx="3125" cy="44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C71D24" w:rsidRPr="009B65AF" w:rsidRDefault="00C71D24" w:rsidP="00661F83">
                              <w:pPr>
                                <w:jc w:val="center"/>
                                <w:rPr>
                                  <w:rFonts w:ascii="Calibri" w:hAnsi="Calibri" w:cs="Calibri"/>
                                  <w:b/>
                                  <w:i/>
                                  <w:color w:val="FFFFFF"/>
                                </w:rPr>
                              </w:pPr>
                              <w:r>
                                <w:rPr>
                                  <w:rFonts w:ascii="Calibri" w:hAnsi="Calibri" w:cs="Calibri"/>
                                  <w:b/>
                                  <w:i/>
                                  <w:color w:val="FFFFFF"/>
                                </w:rPr>
                                <w:t>Conversão Anaglífica</w:t>
                              </w:r>
                            </w:p>
                          </w:txbxContent>
                        </wps:txbx>
                        <wps:bodyPr rot="0" vert="horz" wrap="square" lIns="91440" tIns="45720" rIns="91440" bIns="45720" anchor="t" anchorCtr="0" upright="1">
                          <a:noAutofit/>
                        </wps:bodyPr>
                      </wps:wsp>
                      <wps:wsp>
                        <wps:cNvPr id="30" name="Caixa de Texto 2"/>
                        <wps:cNvSpPr txBox="1">
                          <a:spLocks noChangeArrowheads="1"/>
                        </wps:cNvSpPr>
                        <wps:spPr bwMode="auto">
                          <a:xfrm>
                            <a:off x="9088" y="3231"/>
                            <a:ext cx="2033"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DA6BA0" w:rsidRDefault="00C71D24" w:rsidP="00661F83">
                              <w:pPr>
                                <w:rPr>
                                  <w:rFonts w:ascii="Calibri" w:hAnsi="Calibri" w:cs="Calibri"/>
                                  <w:sz w:val="20"/>
                                  <w:szCs w:val="20"/>
                                </w:rPr>
                              </w:pPr>
                              <w:r w:rsidRPr="00DA6BA0">
                                <w:rPr>
                                  <w:rFonts w:ascii="Calibri" w:hAnsi="Calibri" w:cs="Calibri"/>
                                  <w:sz w:val="20"/>
                                  <w:szCs w:val="20"/>
                                </w:rPr>
                                <w:t>Anáglifo verde-magenta</w:t>
                              </w:r>
                            </w:p>
                          </w:txbxContent>
                        </wps:txbx>
                        <wps:bodyPr rot="0" vert="horz" wrap="square" lIns="91440" tIns="45720" rIns="91440" bIns="45720" anchor="t" anchorCtr="0" upright="1">
                          <a:noAutofit/>
                        </wps:bodyPr>
                      </wps:wsp>
                      <wps:wsp>
                        <wps:cNvPr id="31" name="Caixa de Texto 2"/>
                        <wps:cNvSpPr txBox="1">
                          <a:spLocks noChangeArrowheads="1"/>
                        </wps:cNvSpPr>
                        <wps:spPr bwMode="auto">
                          <a:xfrm>
                            <a:off x="7025" y="3225"/>
                            <a:ext cx="1991"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D24" w:rsidRPr="00DA6BA0" w:rsidRDefault="00C71D24" w:rsidP="00661F83">
                              <w:pPr>
                                <w:rPr>
                                  <w:rFonts w:ascii="Calibri" w:hAnsi="Calibri" w:cs="Calibri"/>
                                  <w:sz w:val="20"/>
                                  <w:szCs w:val="20"/>
                                </w:rPr>
                              </w:pPr>
                              <w:r w:rsidRPr="00DA6BA0">
                                <w:rPr>
                                  <w:rFonts w:ascii="Calibri" w:hAnsi="Calibri" w:cs="Calibri"/>
                                  <w:sz w:val="20"/>
                                  <w:szCs w:val="20"/>
                                </w:rPr>
                                <w:t>Anáglifo Complementar</w:t>
                              </w:r>
                            </w:p>
                          </w:txbxContent>
                        </wps:txbx>
                        <wps:bodyPr rot="0" vert="horz" wrap="square" lIns="91440" tIns="45720" rIns="91440" bIns="45720" anchor="t" anchorCtr="0" upright="1">
                          <a:noAutofit/>
                        </wps:bodyPr>
                      </wps:wsp>
                      <wps:wsp>
                        <wps:cNvPr id="1024" name="AutoShape 19"/>
                        <wps:cNvSpPr>
                          <a:spLocks/>
                        </wps:cNvSpPr>
                        <wps:spPr bwMode="auto">
                          <a:xfrm rot="-5400000">
                            <a:off x="9009" y="1999"/>
                            <a:ext cx="142" cy="2238"/>
                          </a:xfrm>
                          <a:prstGeom prst="leftBrace">
                            <a:avLst>
                              <a:gd name="adj1" fmla="val 13133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Rectangle 20"/>
                        <wps:cNvSpPr>
                          <a:spLocks noChangeArrowheads="1"/>
                        </wps:cNvSpPr>
                        <wps:spPr bwMode="auto">
                          <a:xfrm>
                            <a:off x="9401" y="5460"/>
                            <a:ext cx="1428" cy="422"/>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sidRPr="00D754C8">
                                <w:rPr>
                                  <w:rFonts w:ascii="Calibri" w:hAnsi="Calibri" w:cs="Calibri"/>
                                  <w:b/>
                                </w:rPr>
                                <w:t>C</w:t>
                              </w:r>
                              <w:r w:rsidRPr="00D754C8">
                                <w:rPr>
                                  <w:rFonts w:ascii="Calibri" w:hAnsi="Calibri" w:cs="Calibri"/>
                                  <w:b/>
                                  <w:vertAlign w:val="subscript"/>
                                </w:rPr>
                                <w:t xml:space="preserve">b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27" name="AutoShape 21"/>
                        <wps:cNvSpPr>
                          <a:spLocks noChangeArrowheads="1"/>
                        </wps:cNvSpPr>
                        <wps:spPr bwMode="auto">
                          <a:xfrm>
                            <a:off x="6837" y="4080"/>
                            <a:ext cx="2345" cy="38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C71D24" w:rsidRPr="00874CBA" w:rsidRDefault="00C71D24" w:rsidP="00661F83">
                              <w:pPr>
                                <w:jc w:val="center"/>
                                <w:rPr>
                                  <w:rFonts w:ascii="Calibri" w:hAnsi="Calibri" w:cs="Calibri"/>
                                  <w:b/>
                                  <w:i/>
                                  <w:color w:val="FFFFFF"/>
                                </w:rPr>
                              </w:pPr>
                              <w:r>
                                <w:rPr>
                                  <w:rFonts w:ascii="Calibri" w:hAnsi="Calibri" w:cs="Calibri"/>
                                  <w:b/>
                                  <w:i/>
                                  <w:color w:val="FFFFFF"/>
                                </w:rPr>
                                <w:t>RGB -&gt; 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
                          </w:txbxContent>
                        </wps:txbx>
                        <wps:bodyPr rot="0" vert="horz" wrap="square" lIns="91440" tIns="45720" rIns="91440" bIns="45720" anchor="t" anchorCtr="0" upright="1">
                          <a:noAutofit/>
                        </wps:bodyPr>
                      </wps:wsp>
                      <wps:wsp>
                        <wps:cNvPr id="1028" name="AutoShape 22"/>
                        <wps:cNvSpPr>
                          <a:spLocks noChangeArrowheads="1"/>
                        </wps:cNvSpPr>
                        <wps:spPr bwMode="auto">
                          <a:xfrm>
                            <a:off x="6837" y="4599"/>
                            <a:ext cx="2345" cy="398"/>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C71D24" w:rsidRPr="00874CBA" w:rsidRDefault="00C71D24" w:rsidP="00661F83">
                              <w:pPr>
                                <w:jc w:val="center"/>
                                <w:rPr>
                                  <w:rFonts w:ascii="Calibri" w:hAnsi="Calibri" w:cs="Calibri"/>
                                  <w:b/>
                                  <w:i/>
                                  <w:color w:val="FFFFFF"/>
                                </w:rPr>
                              </w:pPr>
                              <w:r>
                                <w:rPr>
                                  <w:rFonts w:ascii="Calibri" w:hAnsi="Calibri" w:cs="Calibri"/>
                                  <w:b/>
                                  <w:i/>
                                  <w:color w:val="FFFFFF"/>
                                </w:rPr>
                                <w:t xml:space="preserve">Subamostragem 4:2:2 </w:t>
                              </w:r>
                            </w:p>
                          </w:txbxContent>
                        </wps:txbx>
                        <wps:bodyPr rot="0" vert="horz" wrap="square" lIns="91440" tIns="45720" rIns="91440" bIns="45720" anchor="t" anchorCtr="0" upright="1">
                          <a:noAutofit/>
                        </wps:bodyPr>
                      </wps:wsp>
                      <wps:wsp>
                        <wps:cNvPr id="1029" name="Rectangle 23"/>
                        <wps:cNvSpPr>
                          <a:spLocks noChangeArrowheads="1"/>
                        </wps:cNvSpPr>
                        <wps:spPr bwMode="auto">
                          <a:xfrm>
                            <a:off x="7309" y="5460"/>
                            <a:ext cx="1428" cy="422"/>
                          </a:xfrm>
                          <a:prstGeom prst="rect">
                            <a:avLst/>
                          </a:prstGeom>
                          <a:solidFill>
                            <a:srgbClr val="FFFFFF"/>
                          </a:solidFill>
                          <a:ln w="9525">
                            <a:solidFill>
                              <a:srgbClr val="000000"/>
                            </a:solidFill>
                            <a:miter lim="800000"/>
                            <a:headEnd/>
                            <a:tailEnd/>
                          </a:ln>
                        </wps:spPr>
                        <wps:txbx>
                          <w:txbxContent>
                            <w:p w:rsidR="00C71D24" w:rsidRPr="00D754C8" w:rsidRDefault="00C71D24" w:rsidP="00661F83">
                              <w:pPr>
                                <w:jc w:val="center"/>
                                <w:rPr>
                                  <w:rFonts w:ascii="Calibri" w:hAnsi="Calibri" w:cs="Calibri"/>
                                  <w:b/>
                                </w:rPr>
                              </w:pPr>
                              <w:r>
                                <w:rPr>
                                  <w:rFonts w:ascii="Calibri" w:hAnsi="Calibri" w:cs="Calibri"/>
                                  <w:b/>
                                </w:rPr>
                                <w:t xml:space="preserve">Y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30" name="Rectangle 24"/>
                        <wps:cNvSpPr>
                          <a:spLocks noChangeArrowheads="1"/>
                        </wps:cNvSpPr>
                        <wps:spPr bwMode="auto">
                          <a:xfrm>
                            <a:off x="7853" y="5364"/>
                            <a:ext cx="557" cy="621"/>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31" name="AutoShape 25"/>
                        <wps:cNvSpPr>
                          <a:spLocks noChangeArrowheads="1"/>
                        </wps:cNvSpPr>
                        <wps:spPr bwMode="auto">
                          <a:xfrm>
                            <a:off x="8557" y="5519"/>
                            <a:ext cx="713" cy="306"/>
                          </a:xfrm>
                          <a:prstGeom prst="rightArrow">
                            <a:avLst>
                              <a:gd name="adj1" fmla="val 50000"/>
                              <a:gd name="adj2" fmla="val 58252"/>
                            </a:avLst>
                          </a:prstGeom>
                          <a:solidFill>
                            <a:srgbClr val="FFFFFF"/>
                          </a:solidFill>
                          <a:ln w="28575">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4" o:spid="_x0000_s1082" style="position:absolute;left:0;text-align:left;margin-left:69.55pt;margin-top:-19.8pt;width:253.5pt;height:268.75pt;z-index:251661312;mso-width-relative:margin;mso-height-relative:margin" coordorigin="6780,1480" coordsize="4452,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">
                <v:shape id="AutoShape 5" o:spid="_x0000_s1083" type="#_x0000_t32" style="position:absolute;left:7993;top:3914;width:0;height:13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tMExAAAANoAAAAPAAAAAAAAAAAA&#10;AAAAAKECAABkcnMvZG93bnJldi54bWxQSwUGAAAAAAQABAD5AAAAkgMAAAAA&#10;">
                  <v:stroke endarrow="block"/>
                </v:shape>
                <v:shape id="Caixa de Texto 2" o:spid="_x0000_s1084" type="#_x0000_t202" style="position:absolute;left:9381;top:4997;width:149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C71D24" w:rsidRPr="00DA6BA0" w:rsidRDefault="00C71D24"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v:textbox>
                </v:shape>
                <v:rect id="Rectangle 7" o:spid="_x0000_s1085" style="position:absolute;left:9360;top:1806;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C71D24" w:rsidRPr="00D754C8" w:rsidRDefault="00C71D24"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rect id="Rectangle 8" o:spid="_x0000_s1086" style="position:absolute;left:7265;top:1800;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C71D24" w:rsidRPr="00D754C8" w:rsidRDefault="00C71D24"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v:textbox>
                </v:rect>
                <v:rect id="Rectangle 9" o:spid="_x0000_s1087" style="position:absolute;left:9400;top:3505;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C71D24" w:rsidRPr="00D754C8" w:rsidRDefault="00C71D24"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v:textbox>
                </v:rect>
                <v:rect id="Rectangle 10" o:spid="_x0000_s1088" style="position:absolute;left:7309;top:3502;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C71D24" w:rsidRPr="00D754C8" w:rsidRDefault="00C71D24"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C71D24" w:rsidRPr="00D754C8" w:rsidRDefault="00C71D24" w:rsidP="00661F83">
                        <w:pPr>
                          <w:jc w:val="center"/>
                          <w:rPr>
                            <w:rFonts w:ascii="Calibri" w:hAnsi="Calibri" w:cs="Calibri"/>
                            <w:b/>
                          </w:rPr>
                        </w:pPr>
                      </w:p>
                    </w:txbxContent>
                  </v:textbox>
                </v:rect>
                <v:shape id="Caixa de Texto 2" o:spid="_x0000_s1089" type="#_x0000_t202" style="position:absolute;left:9182;top:1519;width:178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C71D24" w:rsidRPr="00DA6BA0" w:rsidRDefault="00C71D24"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v:textbox>
                </v:shape>
                <v:shape id="Caixa de Texto 2" o:spid="_x0000_s1090" type="#_x0000_t202" style="position:absolute;left:7041;top:1513;width:197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C71D24" w:rsidRPr="00DA6BA0" w:rsidRDefault="00C71D24"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v:textbox>
                </v:shape>
                <v:shape id="AutoShape 13" o:spid="_x0000_s1091" type="#_x0000_t32" style="position:absolute;left:7944;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4" o:spid="_x0000_s1092" type="#_x0000_t32" style="position:absolute;left:10233;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6sMUAAADbAAAADwAAAGRycy9kb3ducmV2LnhtbESPQWvCQBSE74X+h+UVvNWNHmyNrlIK&#10;FbF4qJGgt0f2mYRm34bdVaO/3hUEj8PMfMNM551pxImcry0rGPQTEMSF1TWXCrbZz/snCB+QNTaW&#10;ScGFPMxnry9TTLU98x+dNqEUEcI+RQVVCG0qpS8qMuj7tiWO3sE6gyFKV0rt8BzhppHDJBlJgzXH&#10;hQpb+q6o+N8cjYLd7/iYX/I1rfLBeLVHZ/w1WyjVe+u+JiACdeEZfrSXWsHw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S6sMUAAADbAAAADwAAAAAAAAAA&#10;AAAAAAChAgAAZHJzL2Rvd25yZXYueG1sUEsFBgAAAAAEAAQA+QAAAJMDAAAAAA==&#10;">
                  <v:stroke endarrow="block"/>
                </v:shape>
                <v:rect id="Rectangle 15" o:spid="_x0000_s1093" style="position:absolute;left:6780;top:1480;width:4452;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678A&#10;AADbAAAADwAAAGRycy9kb3ducmV2LnhtbERPTYvCMBC9L/gfwgje1lTBZalGqaLgSVh3YfU2NGNS&#10;bCalibb+e3MQPD7e92LVu1rcqQ2VZwWTcQaCuPS6YqPg73f3+Q0iRGSNtWdS8KAAq+XgY4G59h3/&#10;0P0YjUghHHJUYGNscilDaclhGPuGOHEX3zqMCbZG6ha7FO5qOc2yL+mw4tRgsaGNpfJ6vDkF2+Z8&#10;KGYmyOI/2tPVr7udPRilRsO+mIOI1Me3+OXeawXTNDZ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7/rvwAAANsAAAAPAAAAAAAAAAAAAAAAAJgCAABkcnMvZG93bnJl&#10;di54bWxQSwUGAAAAAAQABAD1AAAAhAMAAAAA&#10;" filled="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6" o:spid="_x0000_s1094" type="#_x0000_t176" style="position:absolute;left:7599;top:2547;width:3125;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qH8QA&#10;AADbAAAADwAAAGRycy9kb3ducmV2LnhtbESPQWvCQBSE74X+h+UVvNVNcyhJdJUiCj1ooLHU6yP7&#10;zAazb0N2jfHfu4VCj8PMfMMs15PtxEiDbx0reJsnIIhrp1tuFHwfd68ZCB+QNXaOScGdPKxXz09L&#10;LLS78ReNVWhEhLAvUIEJoS+k9LUhi37ueuLond1gMUQ5NFIPeItw28k0Sd6lxZbjgsGeNobqS3W1&#10;CvaHn/J03BqjszJNN9sxt3sdlJq9TB8LEIGm8B/+a39qBWkOv1/i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wKh/EAAAA2wAAAA8AAAAAAAAAAAAAAAAAmAIAAGRycy9k&#10;b3ducmV2LnhtbFBLBQYAAAAABAAEAPUAAACJAwAAAAA=&#10;" fillcolor="#c0504d" strokecolor="#f2f2f2" strokeweight="1pt">
                  <v:shadow on="t" color="#622423" opacity=".5" offset="1pt"/>
                  <v:textbox>
                    <w:txbxContent>
                      <w:p w:rsidR="00C71D24" w:rsidRPr="009B65AF" w:rsidRDefault="00C71D24" w:rsidP="00661F83">
                        <w:pPr>
                          <w:jc w:val="center"/>
                          <w:rPr>
                            <w:rFonts w:ascii="Calibri" w:hAnsi="Calibri" w:cs="Calibri"/>
                            <w:b/>
                            <w:i/>
                            <w:color w:val="FFFFFF"/>
                          </w:rPr>
                        </w:pPr>
                        <w:r>
                          <w:rPr>
                            <w:rFonts w:ascii="Calibri" w:hAnsi="Calibri" w:cs="Calibri"/>
                            <w:b/>
                            <w:i/>
                            <w:color w:val="FFFFFF"/>
                          </w:rPr>
                          <w:t>Conversão Anaglífica</w:t>
                        </w:r>
                      </w:p>
                    </w:txbxContent>
                  </v:textbox>
                </v:shape>
                <v:shape id="Caixa de Texto 2" o:spid="_x0000_s1095" type="#_x0000_t202" style="position:absolute;left:9088;top:3231;width:2033;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C71D24" w:rsidRPr="00DA6BA0" w:rsidRDefault="00C71D24" w:rsidP="00661F83">
                        <w:pPr>
                          <w:rPr>
                            <w:rFonts w:ascii="Calibri" w:hAnsi="Calibri" w:cs="Calibri"/>
                            <w:sz w:val="20"/>
                            <w:szCs w:val="20"/>
                          </w:rPr>
                        </w:pPr>
                        <w:r w:rsidRPr="00DA6BA0">
                          <w:rPr>
                            <w:rFonts w:ascii="Calibri" w:hAnsi="Calibri" w:cs="Calibri"/>
                            <w:sz w:val="20"/>
                            <w:szCs w:val="20"/>
                          </w:rPr>
                          <w:t>Anáglifo verde-magenta</w:t>
                        </w:r>
                      </w:p>
                    </w:txbxContent>
                  </v:textbox>
                </v:shape>
                <v:shape id="Caixa de Texto 2" o:spid="_x0000_s1096" type="#_x0000_t202" style="position:absolute;left:7025;top:3225;width:1991;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C71D24" w:rsidRPr="00DA6BA0" w:rsidRDefault="00C71D24" w:rsidP="00661F83">
                        <w:pPr>
                          <w:rPr>
                            <w:rFonts w:ascii="Calibri" w:hAnsi="Calibri" w:cs="Calibri"/>
                            <w:sz w:val="20"/>
                            <w:szCs w:val="20"/>
                          </w:rPr>
                        </w:pPr>
                        <w:r w:rsidRPr="00DA6BA0">
                          <w:rPr>
                            <w:rFonts w:ascii="Calibri" w:hAnsi="Calibri" w:cs="Calibri"/>
                            <w:sz w:val="20"/>
                            <w:szCs w:val="20"/>
                          </w:rPr>
                          <w:t>Anáglifo Complementar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 o:spid="_x0000_s1097" type="#_x0000_t87" style="position:absolute;left:9009;top:1999;width:142;height:223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XuBcEA&#10;AADdAAAADwAAAGRycy9kb3ducmV2LnhtbERPTUvDQBC9C/6HZQRvdmKVKrGbIEJpjyYV8Tjsjkk0&#10;Oxuymyb9964geJvH+5xtubhenXgMnRcNt6sMFIvxtpNGw9txd/MIKkQSS70X1nDmAGVxebGl3PpZ&#10;Kj7VsVEpREJOGtoYhxwxmJYdhZUfWBL36UdHMcGxQTvSnMJdj+ss26CjTlJDSwO/tGy+68lp2Eym&#10;wvp9NtVXv0f0D/xx9zppfX21PD+BirzEf/Gf+2DT/Gx9D7/fpBOw+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17gXBAAAA3QAAAA8AAAAAAAAAAAAAAAAAmAIAAGRycy9kb3du&#10;cmV2LnhtbFBLBQYAAAAABAAEAPUAAACGAwAAAAA=&#10;"/>
                <v:rect id="Rectangle 20" o:spid="_x0000_s1098" style="position:absolute;left:9401;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Hp5cMA&#10;AADdAAAADwAAAGRycy9kb3ducmV2LnhtbERPTWvCQBC9C/0PyxS86W4jFY2uUlqUetR48TZmxyRt&#10;djZkV4399V1B8DaP9znzZWdrcaHWV441vA0VCOLcmYoLDftsNZiA8AHZYO2YNNzIw3Lx0ptjatyV&#10;t3TZhULEEPYpaihDaFIpfV6SRT90DXHkTq61GCJsC2lavMZwW8tEqbG0WHFsKLGhz5Ly393ZajhW&#10;yR7/ttla2elqFDZd9nM+fGndf+0+ZiACdeEpfri/TZyvkne4fxN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Hp5cMAAADdAAAADwAAAAAAAAAAAAAAAACYAgAAZHJzL2Rv&#10;d25yZXYueG1sUEsFBgAAAAAEAAQA9QAAAIgDAAAAAA==&#10;">
                  <v:textbox>
                    <w:txbxContent>
                      <w:p w:rsidR="00C71D24" w:rsidRPr="00D754C8" w:rsidRDefault="00C71D24" w:rsidP="00661F83">
                        <w:pPr>
                          <w:jc w:val="center"/>
                          <w:rPr>
                            <w:rFonts w:ascii="Calibri" w:hAnsi="Calibri" w:cs="Calibri"/>
                            <w:b/>
                          </w:rPr>
                        </w:pPr>
                        <w:r w:rsidRPr="00D754C8">
                          <w:rPr>
                            <w:rFonts w:ascii="Calibri" w:hAnsi="Calibri" w:cs="Calibri"/>
                            <w:b/>
                          </w:rPr>
                          <w:t>C</w:t>
                        </w:r>
                        <w:r w:rsidRPr="00D754C8">
                          <w:rPr>
                            <w:rFonts w:ascii="Calibri" w:hAnsi="Calibri" w:cs="Calibri"/>
                            <w:b/>
                            <w:vertAlign w:val="subscript"/>
                          </w:rPr>
                          <w:t xml:space="preserve">b </w:t>
                        </w:r>
                        <w:r w:rsidRPr="00D754C8">
                          <w:rPr>
                            <w:rFonts w:ascii="Calibri" w:hAnsi="Calibri" w:cs="Calibri"/>
                            <w:b/>
                          </w:rPr>
                          <w:t>C</w:t>
                        </w:r>
                        <w:r w:rsidRPr="00D754C8">
                          <w:rPr>
                            <w:rFonts w:ascii="Calibri" w:hAnsi="Calibri" w:cs="Calibri"/>
                            <w:b/>
                            <w:vertAlign w:val="subscript"/>
                          </w:rPr>
                          <w:t>r</w:t>
                        </w:r>
                      </w:p>
                    </w:txbxContent>
                  </v:textbox>
                </v:rect>
                <v:shape id="AutoShape 21" o:spid="_x0000_s1099" type="#_x0000_t176" style="position:absolute;left:6837;top:4080;width:2345;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ryMIA&#10;AADdAAAADwAAAGRycy9kb3ducmV2LnhtbERPS4vCMBC+L+x/CLPgbU23Bx/VKCIueFBhVfQ6NGNT&#10;bCalibX+eyMIe5uP7znTeWcr0VLjS8cKfvoJCOLc6ZILBcfD7/cIhA/IGivHpOBBHuazz48pZtrd&#10;+Y/afShEDGGfoQITQp1J6XNDFn3f1cSRu7jGYoiwKaRu8B7DbSXTJBlIiyXHBoM1LQ3l1/3NKths&#10;T7vzYWWMHu3SdLlqx3ajg1K9r24xARGoC//it3ut4/wkHcLrm3iC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KvIwgAAAN0AAAAPAAAAAAAAAAAAAAAAAJgCAABkcnMvZG93&#10;bnJldi54bWxQSwUGAAAAAAQABAD1AAAAhwMAAAAA&#10;" fillcolor="#c0504d" strokecolor="#f2f2f2" strokeweight="1pt">
                  <v:shadow on="t" color="#622423" opacity=".5" offset="1pt"/>
                  <v:textbox>
                    <w:txbxContent>
                      <w:p w:rsidR="00C71D24" w:rsidRPr="00874CBA" w:rsidRDefault="00C71D24" w:rsidP="00661F83">
                        <w:pPr>
                          <w:jc w:val="center"/>
                          <w:rPr>
                            <w:rFonts w:ascii="Calibri" w:hAnsi="Calibri" w:cs="Calibri"/>
                            <w:b/>
                            <w:i/>
                            <w:color w:val="FFFFFF"/>
                          </w:rPr>
                        </w:pPr>
                        <w:r>
                          <w:rPr>
                            <w:rFonts w:ascii="Calibri" w:hAnsi="Calibri" w:cs="Calibri"/>
                            <w:b/>
                            <w:i/>
                            <w:color w:val="FFFFFF"/>
                          </w:rPr>
                          <w:t>RGB -&gt; 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
                    </w:txbxContent>
                  </v:textbox>
                </v:shape>
                <v:shape id="AutoShape 22" o:spid="_x0000_s1100" type="#_x0000_t176" style="position:absolute;left:6837;top:4599;width:2345;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usUA&#10;AADdAAAADwAAAGRycy9kb3ducmV2LnhtbESPQWvCQBCF7wX/wzJCb3VjDsVGVxFR6EGFaqnXITtm&#10;g9nZkF1j+u+dQ6G3Gd6b975ZrAbfqJ66WAc2MJ1koIjLYGuuDHyfd28zUDEhW2wCk4FfirBajl4W&#10;WNjw4C/qT6lSEsKxQAMupbbQOpaOPMZJaIlFu4bOY5K1q7Tt8CHhvtF5lr1rjzVLg8OWNo7K2+nu&#10;DewPP8fLeeucnR3zfLPtP/zeJmNex8N6DirRkP7Nf9efVvCzXHDlGxlBL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z+6xQAAAN0AAAAPAAAAAAAAAAAAAAAAAJgCAABkcnMv&#10;ZG93bnJldi54bWxQSwUGAAAAAAQABAD1AAAAigMAAAAA&#10;" fillcolor="#c0504d" strokecolor="#f2f2f2" strokeweight="1pt">
                  <v:shadow on="t" color="#622423" opacity=".5" offset="1pt"/>
                  <v:textbox>
                    <w:txbxContent>
                      <w:p w:rsidR="00C71D24" w:rsidRPr="00874CBA" w:rsidRDefault="00C71D24" w:rsidP="00661F83">
                        <w:pPr>
                          <w:jc w:val="center"/>
                          <w:rPr>
                            <w:rFonts w:ascii="Calibri" w:hAnsi="Calibri" w:cs="Calibri"/>
                            <w:b/>
                            <w:i/>
                            <w:color w:val="FFFFFF"/>
                          </w:rPr>
                        </w:pPr>
                        <w:r>
                          <w:rPr>
                            <w:rFonts w:ascii="Calibri" w:hAnsi="Calibri" w:cs="Calibri"/>
                            <w:b/>
                            <w:i/>
                            <w:color w:val="FFFFFF"/>
                          </w:rPr>
                          <w:t xml:space="preserve">Subamostragem 4:2:2 </w:t>
                        </w:r>
                      </w:p>
                    </w:txbxContent>
                  </v:textbox>
                </v:shape>
                <v:rect id="Rectangle 23" o:spid="_x0000_s1101" style="position:absolute;left:7309;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4MIA&#10;AADdAAAADwAAAGRycy9kb3ducmV2LnhtbERPTYvCMBC9L/gfwgje1sQKi3aNIoriHrVevI3NbNvd&#10;ZlKaqNVfv1kQvM3jfc5s0dlaXKn1lWMNo6ECQZw7U3Gh4Zht3icgfEA2WDsmDXfysJj33maYGnfj&#10;PV0PoRAxhH2KGsoQmlRKn5dk0Q9dQxy5b9daDBG2hTQt3mK4rWWi1Ie0WHFsKLGhVUn57+FiNZyr&#10;5IiPfbZVdroZh68u+7mc1loP+t3yE0SgLrzET/fOxPkqmcL/N/E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jOPgwgAAAN0AAAAPAAAAAAAAAAAAAAAAAJgCAABkcnMvZG93&#10;bnJldi54bWxQSwUGAAAAAAQABAD1AAAAhwMAAAAA&#10;">
                  <v:textbox>
                    <w:txbxContent>
                      <w:p w:rsidR="00C71D24" w:rsidRPr="00D754C8" w:rsidRDefault="00C71D24" w:rsidP="00661F83">
                        <w:pPr>
                          <w:jc w:val="center"/>
                          <w:rPr>
                            <w:rFonts w:ascii="Calibri" w:hAnsi="Calibri" w:cs="Calibri"/>
                            <w:b/>
                          </w:rPr>
                        </w:pPr>
                        <w:r>
                          <w:rPr>
                            <w:rFonts w:ascii="Calibri" w:hAnsi="Calibri" w:cs="Calibri"/>
                            <w:b/>
                          </w:rPr>
                          <w:t xml:space="preserve">Y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v:textbox>
                </v:rect>
                <v:rect id="Rectangle 24" o:spid="_x0000_s1102" style="position:absolute;left:7853;top:5364;width:557;height: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6P8cA&#10;AADdAAAADwAAAGRycy9kb3ducmV2LnhtbESPW2vCQBCF3wX/wzJC3+qmCqWkrkF6oVYEL80PGLKT&#10;C2Zn0+xW47/vPAi+zXDOnPPNIhtcq87Uh8azgadpAoq48LbhykD+8/n4AipEZIutZzJwpQDZcjxa&#10;YGr9hQ90PsZKSQiHFA3UMXap1qGoyWGY+o5YtNL3DqOsfaVtjxcJd62eJcmzdtiwNNTY0VtNxen4&#10;5wx8r+fbfGM/Zu66qXT++17u/dfOmIfJsHoFFWmId/Ptem0FP5kLv3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uj/HAAAA3QAAAA8AAAAAAAAAAAAAAAAAmAIAAGRy&#10;cy9kb3ducmV2LnhtbFBLBQYAAAAABAAEAPUAAACMAwAAAAA=&#10;" filled="f" strokecolor="#c0504d" strokeweight="2.25pt">
                  <v:stroke dashstyle="dash"/>
                  <v:shadow color="#868686"/>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5" o:spid="_x0000_s1103" type="#_x0000_t13" style="position:absolute;left:8557;top:5519;width:713;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rtsIA&#10;AADdAAAADwAAAGRycy9kb3ducmV2LnhtbERP3WrCMBS+H+wdwhl4M2ZaB+I6o2wDdV5afYBDc5p0&#10;a05KE2t9ezMYeHc+vt+zXI+uFQP1ofGsIJ9mIIgrrxs2Ck7HzcsCRIjIGlvPpOBKAdarx4clFtpf&#10;+EBDGY1IIRwKVGBj7AopQ2XJYZj6jjhxte8dxgR7I3WPlxTuWjnLsrl02HBqsNjRl6Xqtzw7BfNd&#10;KfdvNR3Hbf5ZDz/WDNWzUWryNH68g4g0xrv43/2t0/zsNYe/b9IJ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u2wgAAAN0AAAAPAAAAAAAAAAAAAAAAAJgCAABkcnMvZG93&#10;bnJldi54bWxQSwUGAAAAAAQABAD1AAAAhwMAAAAA&#10;" strokecolor="#c0504d" strokeweight="2.25pt">
                  <v:shadow color="#868686"/>
                </v:shape>
                <w10:wrap type="topAndBottom"/>
              </v:group>
            </w:pict>
          </mc:Fallback>
        </mc:AlternateContent>
      </w:r>
      <w:r w:rsidR="00044E2B" w:rsidRPr="004F3007">
        <w:rPr>
          <w:rFonts w:ascii="Times New Roman" w:hAnsi="Times New Roman" w:cs="Times New Roman"/>
          <w:sz w:val="24"/>
          <w:szCs w:val="24"/>
          <w:rPrChange w:id="3300" w:author="matheus" w:date="2011-07-25T13:04:00Z">
            <w:rPr/>
          </w:rPrChange>
        </w:rPr>
        <w:t>O processo de reversão está</w:t>
      </w:r>
      <w:r w:rsidR="005653DB" w:rsidRPr="004F3007">
        <w:rPr>
          <w:rFonts w:ascii="Times New Roman" w:hAnsi="Times New Roman" w:cs="Times New Roman"/>
          <w:sz w:val="24"/>
          <w:szCs w:val="24"/>
          <w:rPrChange w:id="3301" w:author="matheus" w:date="2011-07-25T13:04:00Z">
            <w:rPr/>
          </w:rPrChange>
        </w:rPr>
        <w:t xml:space="preserve"> ilustrado na </w:t>
      </w:r>
      <w:r w:rsidR="005653DB" w:rsidRPr="004F3007">
        <w:rPr>
          <w:rFonts w:ascii="Times New Roman" w:hAnsi="Times New Roman" w:cs="Times New Roman"/>
          <w:sz w:val="24"/>
          <w:szCs w:val="24"/>
          <w:highlight w:val="yellow"/>
          <w:rPrChange w:id="3302" w:author="matheus" w:date="2011-07-25T13:04:00Z">
            <w:rPr>
              <w:highlight w:val="yellow"/>
            </w:rPr>
          </w:rPrChange>
        </w:rPr>
        <w:t xml:space="preserve">Figura </w:t>
      </w:r>
      <w:r w:rsidR="002E0AF2" w:rsidRPr="004F3007">
        <w:rPr>
          <w:rFonts w:ascii="Times New Roman" w:hAnsi="Times New Roman" w:cs="Times New Roman"/>
          <w:sz w:val="24"/>
          <w:szCs w:val="24"/>
          <w:highlight w:val="yellow"/>
          <w:rPrChange w:id="3303" w:author="matheus" w:date="2011-07-25T13:04:00Z">
            <w:rPr>
              <w:highlight w:val="yellow"/>
            </w:rPr>
          </w:rPrChange>
        </w:rPr>
        <w:t>7</w:t>
      </w:r>
      <w:r w:rsidR="005653DB" w:rsidRPr="004F3007">
        <w:rPr>
          <w:rFonts w:ascii="Times New Roman" w:hAnsi="Times New Roman" w:cs="Times New Roman"/>
          <w:sz w:val="24"/>
          <w:szCs w:val="24"/>
          <w:rPrChange w:id="3304" w:author="matheus" w:date="2011-07-25T13:04:00Z">
            <w:rPr/>
          </w:rPrChange>
        </w:rPr>
        <w:t>.</w:t>
      </w:r>
      <w:r w:rsidR="00044E2B" w:rsidRPr="004F3007">
        <w:rPr>
          <w:rFonts w:ascii="Times New Roman" w:hAnsi="Times New Roman" w:cs="Times New Roman"/>
          <w:sz w:val="24"/>
          <w:szCs w:val="24"/>
          <w:rPrChange w:id="3305" w:author="matheus" w:date="2011-07-25T13:04:00Z">
            <w:rPr/>
          </w:rPrChange>
        </w:rPr>
        <w:t xml:space="preserve"> Nesta etapa, o </w:t>
      </w:r>
      <w:r w:rsidR="003C302D" w:rsidRPr="004F3007">
        <w:rPr>
          <w:rFonts w:ascii="Times New Roman" w:hAnsi="Times New Roman" w:cs="Times New Roman"/>
          <w:sz w:val="24"/>
          <w:szCs w:val="24"/>
          <w:rPrChange w:id="3306" w:author="matheus" w:date="2011-07-25T13:04:00Z">
            <w:rPr/>
          </w:rPrChange>
        </w:rPr>
        <w:t>anáglifo</w:t>
      </w:r>
      <w:r w:rsidR="00044E2B" w:rsidRPr="004F3007">
        <w:rPr>
          <w:rFonts w:ascii="Times New Roman" w:hAnsi="Times New Roman" w:cs="Times New Roman"/>
          <w:sz w:val="24"/>
          <w:szCs w:val="24"/>
          <w:rPrChange w:id="3307" w:author="matheus" w:date="2011-07-25T13:04:00Z">
            <w:rPr/>
          </w:rPrChange>
        </w:rPr>
        <w:t xml:space="preserve"> principal também passa pelo processo de conversão do espaço de cores de RGB para YC</w:t>
      </w:r>
      <w:r w:rsidR="00044E2B" w:rsidRPr="004F3007">
        <w:rPr>
          <w:rFonts w:ascii="Times New Roman" w:hAnsi="Times New Roman" w:cs="Times New Roman"/>
          <w:sz w:val="24"/>
          <w:szCs w:val="24"/>
          <w:vertAlign w:val="subscript"/>
          <w:rPrChange w:id="3308" w:author="matheus" w:date="2011-07-25T13:04:00Z">
            <w:rPr>
              <w:vertAlign w:val="subscript"/>
            </w:rPr>
          </w:rPrChange>
        </w:rPr>
        <w:t>b</w:t>
      </w:r>
      <w:r w:rsidR="00044E2B" w:rsidRPr="004F3007">
        <w:rPr>
          <w:rFonts w:ascii="Times New Roman" w:hAnsi="Times New Roman" w:cs="Times New Roman"/>
          <w:sz w:val="24"/>
          <w:szCs w:val="24"/>
          <w:rPrChange w:id="3309" w:author="matheus" w:date="2011-07-25T13:04:00Z">
            <w:rPr/>
          </w:rPrChange>
        </w:rPr>
        <w:t>C</w:t>
      </w:r>
      <w:r w:rsidR="00044E2B" w:rsidRPr="004F3007">
        <w:rPr>
          <w:rFonts w:ascii="Times New Roman" w:hAnsi="Times New Roman" w:cs="Times New Roman"/>
          <w:sz w:val="24"/>
          <w:szCs w:val="24"/>
          <w:vertAlign w:val="subscript"/>
          <w:rPrChange w:id="3310" w:author="matheus" w:date="2011-07-25T13:04:00Z">
            <w:rPr>
              <w:vertAlign w:val="subscript"/>
            </w:rPr>
          </w:rPrChange>
        </w:rPr>
        <w:t>r</w:t>
      </w:r>
      <w:r w:rsidR="00044E2B" w:rsidRPr="004F3007">
        <w:rPr>
          <w:rFonts w:ascii="Times New Roman" w:hAnsi="Times New Roman" w:cs="Times New Roman"/>
          <w:sz w:val="24"/>
          <w:szCs w:val="24"/>
          <w:rPrChange w:id="3311" w:author="matheus" w:date="2011-07-25T13:04:00Z">
            <w:rPr/>
          </w:rPrChange>
        </w:rPr>
        <w:t xml:space="preserve">. Com isso, obtemos um Y’, os dados de luminância </w:t>
      </w:r>
      <w:r w:rsidR="000D566C" w:rsidRPr="004F3007">
        <w:rPr>
          <w:rFonts w:ascii="Times New Roman" w:hAnsi="Times New Roman" w:cs="Times New Roman"/>
          <w:sz w:val="24"/>
          <w:szCs w:val="24"/>
          <w:rPrChange w:id="3312" w:author="matheus" w:date="2011-07-25T13:04:00Z">
            <w:rPr/>
          </w:rPrChange>
        </w:rPr>
        <w:t xml:space="preserve">do </w:t>
      </w:r>
      <w:r w:rsidR="003C302D" w:rsidRPr="004F3007">
        <w:rPr>
          <w:rFonts w:ascii="Times New Roman" w:hAnsi="Times New Roman" w:cs="Times New Roman"/>
          <w:sz w:val="24"/>
          <w:szCs w:val="24"/>
          <w:rPrChange w:id="3313" w:author="matheus" w:date="2011-07-25T13:04:00Z">
            <w:rPr/>
          </w:rPrChange>
        </w:rPr>
        <w:t>anáglifo</w:t>
      </w:r>
      <w:r w:rsidR="000D566C" w:rsidRPr="004F3007">
        <w:rPr>
          <w:rFonts w:ascii="Times New Roman" w:hAnsi="Times New Roman" w:cs="Times New Roman"/>
          <w:sz w:val="24"/>
          <w:szCs w:val="24"/>
          <w:rPrChange w:id="3314" w:author="matheus" w:date="2011-07-25T13:04:00Z">
            <w:rPr/>
          </w:rPrChange>
        </w:rPr>
        <w:t xml:space="preserve"> principal. Em conjunto com os dados da </w:t>
      </w:r>
      <w:r w:rsidR="000D566C" w:rsidRPr="004F3007">
        <w:rPr>
          <w:rFonts w:ascii="Times New Roman" w:hAnsi="Times New Roman" w:cs="Times New Roman"/>
          <w:sz w:val="24"/>
          <w:szCs w:val="24"/>
          <w:rPrChange w:id="3315" w:author="matheus" w:date="2011-07-25T13:04:00Z">
            <w:rPr/>
          </w:rPrChange>
        </w:rPr>
        <w:lastRenderedPageBreak/>
        <w:t xml:space="preserve">Tabela de Índice de Cores, utilizamos o Y’ para reconstruir o </w:t>
      </w:r>
      <w:r w:rsidR="003C302D" w:rsidRPr="004F3007">
        <w:rPr>
          <w:rFonts w:ascii="Times New Roman" w:hAnsi="Times New Roman" w:cs="Times New Roman"/>
          <w:sz w:val="24"/>
          <w:szCs w:val="24"/>
          <w:rPrChange w:id="3316" w:author="matheus" w:date="2011-07-25T13:04:00Z">
            <w:rPr/>
          </w:rPrChange>
        </w:rPr>
        <w:t>anáglifo</w:t>
      </w:r>
      <w:r w:rsidR="000D566C" w:rsidRPr="004F3007">
        <w:rPr>
          <w:rFonts w:ascii="Times New Roman" w:hAnsi="Times New Roman" w:cs="Times New Roman"/>
          <w:sz w:val="24"/>
          <w:szCs w:val="24"/>
          <w:rPrChange w:id="3317" w:author="matheus" w:date="2011-07-25T13:04:00Z">
            <w:rPr/>
          </w:rPrChange>
        </w:rPr>
        <w:t xml:space="preserve"> complementar, neste caso na forma de Y’C</w:t>
      </w:r>
      <w:r w:rsidR="000D566C" w:rsidRPr="004F3007">
        <w:rPr>
          <w:rFonts w:ascii="Times New Roman" w:hAnsi="Times New Roman" w:cs="Times New Roman"/>
          <w:sz w:val="24"/>
          <w:szCs w:val="24"/>
          <w:vertAlign w:val="subscript"/>
          <w:rPrChange w:id="3318" w:author="matheus" w:date="2011-07-25T13:04:00Z">
            <w:rPr>
              <w:vertAlign w:val="subscript"/>
            </w:rPr>
          </w:rPrChange>
        </w:rPr>
        <w:t>b</w:t>
      </w:r>
      <w:r w:rsidR="000D566C" w:rsidRPr="004F3007">
        <w:rPr>
          <w:rFonts w:ascii="Times New Roman" w:hAnsi="Times New Roman" w:cs="Times New Roman"/>
          <w:sz w:val="24"/>
          <w:szCs w:val="24"/>
          <w:rPrChange w:id="3319" w:author="matheus" w:date="2011-07-25T13:04:00Z">
            <w:rPr/>
          </w:rPrChange>
        </w:rPr>
        <w:t>C</w:t>
      </w:r>
      <w:r w:rsidR="000D566C" w:rsidRPr="004F3007">
        <w:rPr>
          <w:rFonts w:ascii="Times New Roman" w:hAnsi="Times New Roman" w:cs="Times New Roman"/>
          <w:sz w:val="24"/>
          <w:szCs w:val="24"/>
          <w:vertAlign w:val="subscript"/>
          <w:rPrChange w:id="3320" w:author="matheus" w:date="2011-07-25T13:04:00Z">
            <w:rPr>
              <w:vertAlign w:val="subscript"/>
            </w:rPr>
          </w:rPrChange>
        </w:rPr>
        <w:t>r</w:t>
      </w:r>
      <w:r w:rsidR="000D566C" w:rsidRPr="004F3007">
        <w:rPr>
          <w:rFonts w:ascii="Times New Roman" w:hAnsi="Times New Roman" w:cs="Times New Roman"/>
          <w:sz w:val="24"/>
          <w:szCs w:val="24"/>
          <w:rPrChange w:id="3321" w:author="matheus" w:date="2011-07-25T13:04:00Z">
            <w:rPr/>
          </w:rPrChange>
        </w:rPr>
        <w:t xml:space="preserve">, </w:t>
      </w:r>
      <w:r w:rsidR="00DA02AF" w:rsidRPr="004F3007">
        <w:rPr>
          <w:rFonts w:ascii="Times New Roman" w:hAnsi="Times New Roman" w:cs="Times New Roman"/>
          <w:sz w:val="24"/>
          <w:szCs w:val="24"/>
          <w:rPrChange w:id="3322" w:author="matheus" w:date="2011-07-25T13:04:00Z">
            <w:rPr/>
          </w:rPrChange>
        </w:rPr>
        <w:t xml:space="preserve">através do </w:t>
      </w:r>
      <w:r w:rsidR="000D566C" w:rsidRPr="004F3007">
        <w:rPr>
          <w:rFonts w:ascii="Times New Roman" w:hAnsi="Times New Roman" w:cs="Times New Roman"/>
          <w:sz w:val="24"/>
          <w:szCs w:val="24"/>
          <w:rPrChange w:id="3323" w:author="matheus" w:date="2011-07-25T13:04:00Z">
            <w:rPr/>
          </w:rPrChange>
        </w:rPr>
        <w:t>processo para retornar à amostragem 4:4:4 e então ser revertido para o espaço de cores RGB. De posse novamente dos dois an</w:t>
      </w:r>
      <w:r w:rsidR="003C302D" w:rsidRPr="004F3007">
        <w:rPr>
          <w:rFonts w:ascii="Times New Roman" w:hAnsi="Times New Roman" w:cs="Times New Roman"/>
          <w:sz w:val="24"/>
          <w:szCs w:val="24"/>
          <w:rPrChange w:id="3324" w:author="matheus" w:date="2011-07-25T13:04:00Z">
            <w:rPr/>
          </w:rPrChange>
        </w:rPr>
        <w:t>á</w:t>
      </w:r>
      <w:r w:rsidR="000D566C" w:rsidRPr="004F3007">
        <w:rPr>
          <w:rFonts w:ascii="Times New Roman" w:hAnsi="Times New Roman" w:cs="Times New Roman"/>
          <w:sz w:val="24"/>
          <w:szCs w:val="24"/>
          <w:rPrChange w:id="3325" w:author="matheus" w:date="2011-07-25T13:04:00Z">
            <w:rPr/>
          </w:rPrChange>
        </w:rPr>
        <w:t>gl</w:t>
      </w:r>
      <w:r w:rsidR="003C302D" w:rsidRPr="004F3007">
        <w:rPr>
          <w:rFonts w:ascii="Times New Roman" w:hAnsi="Times New Roman" w:cs="Times New Roman"/>
          <w:sz w:val="24"/>
          <w:szCs w:val="24"/>
          <w:rPrChange w:id="3326" w:author="matheus" w:date="2011-07-25T13:04:00Z">
            <w:rPr/>
          </w:rPrChange>
        </w:rPr>
        <w:t>i</w:t>
      </w:r>
      <w:r w:rsidR="000D566C" w:rsidRPr="004F3007">
        <w:rPr>
          <w:rFonts w:ascii="Times New Roman" w:hAnsi="Times New Roman" w:cs="Times New Roman"/>
          <w:sz w:val="24"/>
          <w:szCs w:val="24"/>
          <w:rPrChange w:id="3327" w:author="matheus" w:date="2011-07-25T13:04:00Z">
            <w:rPr/>
          </w:rPrChange>
        </w:rPr>
        <w:t>fos, basta apenas reordenar seus canais de cores para obter o par estéreo.</w:t>
      </w:r>
    </w:p>
    <w:p w:rsidR="002D0547" w:rsidRPr="002A3B9F" w:rsidDel="00E913B3" w:rsidRDefault="002D0547">
      <w:pPr>
        <w:pStyle w:val="PargrafodaLista"/>
        <w:spacing w:after="0" w:line="360" w:lineRule="auto"/>
        <w:ind w:left="0"/>
        <w:jc w:val="both"/>
        <w:rPr>
          <w:del w:id="3328" w:author="matheus" w:date="2011-07-25T14:15:00Z"/>
          <w:rFonts w:ascii="Arial" w:hAnsi="Arial" w:cs="Arial"/>
          <w:sz w:val="32"/>
          <w:szCs w:val="32"/>
          <w:rPrChange w:id="3329" w:author="matheus" w:date="2011-07-25T14:22:00Z">
            <w:rPr>
              <w:del w:id="3330" w:author="matheus" w:date="2011-07-25T14:15:00Z"/>
            </w:rPr>
          </w:rPrChange>
        </w:rPr>
        <w:pPrChange w:id="3331" w:author="matheus" w:date="2011-07-25T13:56:00Z">
          <w:pPr>
            <w:pStyle w:val="PargrafodaLista"/>
            <w:ind w:left="792" w:firstLine="624"/>
            <w:jc w:val="both"/>
          </w:pPr>
        </w:pPrChange>
      </w:pPr>
      <w:bookmarkStart w:id="3332" w:name="_Toc299441149"/>
      <w:bookmarkEnd w:id="3332"/>
    </w:p>
    <w:p w:rsidR="003B077A" w:rsidRPr="002A3B9F" w:rsidRDefault="00A42309">
      <w:pPr>
        <w:pStyle w:val="Ttulo2"/>
        <w:numPr>
          <w:ilvl w:val="1"/>
          <w:numId w:val="6"/>
        </w:numPr>
        <w:spacing w:before="851" w:after="851" w:line="240" w:lineRule="auto"/>
        <w:ind w:left="0" w:firstLine="0"/>
        <w:rPr>
          <w:ins w:id="3333" w:author="matheus" w:date="2011-07-25T13:56:00Z"/>
          <w:rFonts w:ascii="Arial" w:hAnsi="Arial" w:cs="Arial"/>
          <w:b w:val="0"/>
          <w:color w:val="auto"/>
          <w:sz w:val="32"/>
          <w:szCs w:val="32"/>
          <w:rPrChange w:id="3334" w:author="matheus" w:date="2011-07-25T14:22:00Z">
            <w:rPr>
              <w:ins w:id="3335" w:author="matheus" w:date="2011-07-25T13:56:00Z"/>
              <w:rFonts w:ascii="Times New Roman" w:hAnsi="Times New Roman" w:cs="Times New Roman"/>
              <w:color w:val="auto"/>
              <w:sz w:val="32"/>
              <w:szCs w:val="32"/>
            </w:rPr>
          </w:rPrChange>
        </w:rPr>
        <w:pPrChange w:id="3336" w:author="matheus" w:date="2011-07-25T14:13:00Z">
          <w:pPr>
            <w:pStyle w:val="Ttulo2"/>
            <w:numPr>
              <w:ilvl w:val="1"/>
              <w:numId w:val="3"/>
            </w:numPr>
            <w:ind w:left="792" w:hanging="432"/>
          </w:pPr>
        </w:pPrChange>
      </w:pPr>
      <w:bookmarkStart w:id="3337" w:name="_Toc299441150"/>
      <w:r w:rsidRPr="002A3B9F">
        <w:rPr>
          <w:rFonts w:ascii="Arial" w:hAnsi="Arial" w:cs="Arial"/>
          <w:b w:val="0"/>
          <w:color w:val="auto"/>
          <w:sz w:val="32"/>
          <w:szCs w:val="32"/>
          <w:rPrChange w:id="3338" w:author="matheus" w:date="2011-07-25T14:22:00Z">
            <w:rPr/>
          </w:rPrChange>
        </w:rPr>
        <w:t>Resultados obtidos</w:t>
      </w:r>
      <w:bookmarkEnd w:id="3337"/>
    </w:p>
    <w:p w:rsidR="002D0547" w:rsidRPr="000C196A" w:rsidDel="00E913B3" w:rsidRDefault="002D0547">
      <w:pPr>
        <w:spacing w:after="0" w:line="360" w:lineRule="auto"/>
        <w:rPr>
          <w:del w:id="3339" w:author="matheus" w:date="2011-07-25T14:15:00Z"/>
        </w:rPr>
        <w:pPrChange w:id="3340" w:author="matheus" w:date="2011-07-25T13:56:00Z">
          <w:pPr>
            <w:pStyle w:val="Ttulo2"/>
            <w:numPr>
              <w:ilvl w:val="1"/>
              <w:numId w:val="3"/>
            </w:numPr>
            <w:ind w:left="792" w:hanging="432"/>
          </w:pPr>
        </w:pPrChange>
      </w:pPr>
    </w:p>
    <w:p w:rsidR="003C302D" w:rsidRPr="004F3007" w:rsidRDefault="003C302D">
      <w:pPr>
        <w:pStyle w:val="PargrafodaLista"/>
        <w:spacing w:after="0" w:line="360" w:lineRule="auto"/>
        <w:ind w:left="0" w:firstLine="567"/>
        <w:jc w:val="both"/>
        <w:rPr>
          <w:rFonts w:ascii="Times New Roman" w:hAnsi="Times New Roman" w:cs="Times New Roman"/>
          <w:sz w:val="24"/>
          <w:szCs w:val="24"/>
          <w:rPrChange w:id="3341" w:author="matheus" w:date="2011-07-25T13:04:00Z">
            <w:rPr/>
          </w:rPrChange>
        </w:rPr>
        <w:pPrChange w:id="3342"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343" w:author="matheus" w:date="2011-07-25T13:04:00Z">
            <w:rPr/>
          </w:rPrChange>
        </w:rPr>
        <w:t xml:space="preserve">A Tabela de Índice de Cores foi formada </w:t>
      </w:r>
      <w:r w:rsidR="007D7E72" w:rsidRPr="004F3007">
        <w:rPr>
          <w:rFonts w:ascii="Times New Roman" w:hAnsi="Times New Roman" w:cs="Times New Roman"/>
          <w:sz w:val="24"/>
          <w:szCs w:val="24"/>
          <w:rPrChange w:id="3344" w:author="matheus" w:date="2011-07-25T13:04:00Z">
            <w:rPr/>
          </w:rPrChange>
        </w:rPr>
        <w:t xml:space="preserve">eliminando os dados de Y e </w:t>
      </w:r>
      <w:r w:rsidRPr="004F3007">
        <w:rPr>
          <w:rFonts w:ascii="Times New Roman" w:hAnsi="Times New Roman" w:cs="Times New Roman"/>
          <w:sz w:val="24"/>
          <w:szCs w:val="24"/>
          <w:rPrChange w:id="3345" w:author="matheus" w:date="2011-07-25T13:04:00Z">
            <w:rPr/>
          </w:rPrChange>
        </w:rPr>
        <w:t>utilizando os dados</w:t>
      </w:r>
      <w:r w:rsidR="007D7E72" w:rsidRPr="004F3007">
        <w:rPr>
          <w:rFonts w:ascii="Times New Roman" w:hAnsi="Times New Roman" w:cs="Times New Roman"/>
          <w:sz w:val="24"/>
          <w:szCs w:val="24"/>
          <w:rPrChange w:id="3346" w:author="matheus" w:date="2011-07-25T13:04:00Z">
            <w:rPr/>
          </w:rPrChange>
        </w:rPr>
        <w:t xml:space="preserve"> de C</w:t>
      </w:r>
      <w:r w:rsidR="007D7E72" w:rsidRPr="004F3007">
        <w:rPr>
          <w:rFonts w:ascii="Times New Roman" w:hAnsi="Times New Roman" w:cs="Times New Roman"/>
          <w:sz w:val="24"/>
          <w:szCs w:val="24"/>
          <w:vertAlign w:val="subscript"/>
          <w:rPrChange w:id="3347" w:author="matheus" w:date="2011-07-25T13:04:00Z">
            <w:rPr>
              <w:vertAlign w:val="subscript"/>
            </w:rPr>
          </w:rPrChange>
        </w:rPr>
        <w:t>b</w:t>
      </w:r>
      <w:r w:rsidR="007D7E72" w:rsidRPr="004F3007">
        <w:rPr>
          <w:rFonts w:ascii="Times New Roman" w:hAnsi="Times New Roman" w:cs="Times New Roman"/>
          <w:sz w:val="24"/>
          <w:szCs w:val="24"/>
          <w:rPrChange w:id="3348" w:author="matheus" w:date="2011-07-25T13:04:00Z">
            <w:rPr/>
          </w:rPrChange>
        </w:rPr>
        <w:t xml:space="preserve"> e C</w:t>
      </w:r>
      <w:r w:rsidR="007D7E72" w:rsidRPr="004F3007">
        <w:rPr>
          <w:rFonts w:ascii="Times New Roman" w:hAnsi="Times New Roman" w:cs="Times New Roman"/>
          <w:sz w:val="24"/>
          <w:szCs w:val="24"/>
          <w:vertAlign w:val="subscript"/>
          <w:rPrChange w:id="3349" w:author="matheus" w:date="2011-07-25T13:04:00Z">
            <w:rPr>
              <w:vertAlign w:val="subscript"/>
            </w:rPr>
          </w:rPrChange>
        </w:rPr>
        <w:t>r</w:t>
      </w:r>
      <w:r w:rsidRPr="004F3007">
        <w:rPr>
          <w:rFonts w:ascii="Times New Roman" w:hAnsi="Times New Roman" w:cs="Times New Roman"/>
          <w:sz w:val="24"/>
          <w:szCs w:val="24"/>
          <w:rPrChange w:id="3350" w:author="matheus" w:date="2011-07-25T13:04:00Z">
            <w:rPr/>
          </w:rPrChange>
        </w:rPr>
        <w:t xml:space="preserve"> do anáglifo complementar</w:t>
      </w:r>
      <w:r w:rsidR="007D7E72" w:rsidRPr="004F3007">
        <w:rPr>
          <w:rFonts w:ascii="Times New Roman" w:hAnsi="Times New Roman" w:cs="Times New Roman"/>
          <w:sz w:val="24"/>
          <w:szCs w:val="24"/>
          <w:rPrChange w:id="3351" w:author="matheus" w:date="2011-07-25T13:04:00Z">
            <w:rPr/>
          </w:rPrChange>
        </w:rPr>
        <w:t>, após a subamostragem de crominância 4:2:2. Isso significa que de cada 12 pixels (do formato 4:4:4), estamos descartando 4 pixels de luminância e 4 de crominânc</w:t>
      </w:r>
      <w:r w:rsidR="001B24F8" w:rsidRPr="004F3007">
        <w:rPr>
          <w:rFonts w:ascii="Times New Roman" w:hAnsi="Times New Roman" w:cs="Times New Roman"/>
          <w:sz w:val="24"/>
          <w:szCs w:val="24"/>
          <w:rPrChange w:id="3352" w:author="matheus" w:date="2011-07-25T13:04:00Z">
            <w:rPr/>
          </w:rPrChange>
        </w:rPr>
        <w:t>i</w:t>
      </w:r>
      <w:r w:rsidR="007D7E72" w:rsidRPr="004F3007">
        <w:rPr>
          <w:rFonts w:ascii="Times New Roman" w:hAnsi="Times New Roman" w:cs="Times New Roman"/>
          <w:sz w:val="24"/>
          <w:szCs w:val="24"/>
          <w:rPrChange w:id="3353" w:author="matheus" w:date="2011-07-25T13:04:00Z">
            <w:rPr/>
          </w:rPrChange>
        </w:rPr>
        <w:t>a (2 de C</w:t>
      </w:r>
      <w:r w:rsidR="007D7E72" w:rsidRPr="004F3007">
        <w:rPr>
          <w:rFonts w:ascii="Times New Roman" w:hAnsi="Times New Roman" w:cs="Times New Roman"/>
          <w:sz w:val="24"/>
          <w:szCs w:val="24"/>
          <w:vertAlign w:val="subscript"/>
          <w:rPrChange w:id="3354" w:author="matheus" w:date="2011-07-25T13:04:00Z">
            <w:rPr>
              <w:vertAlign w:val="subscript"/>
            </w:rPr>
          </w:rPrChange>
        </w:rPr>
        <w:t>b</w:t>
      </w:r>
      <w:r w:rsidR="007D7E72" w:rsidRPr="004F3007">
        <w:rPr>
          <w:rFonts w:ascii="Times New Roman" w:hAnsi="Times New Roman" w:cs="Times New Roman"/>
          <w:sz w:val="24"/>
          <w:szCs w:val="24"/>
          <w:rPrChange w:id="3355" w:author="matheus" w:date="2011-07-25T13:04:00Z">
            <w:rPr/>
          </w:rPrChange>
        </w:rPr>
        <w:t xml:space="preserve"> e 2 de C</w:t>
      </w:r>
      <w:r w:rsidR="007D7E72" w:rsidRPr="004F3007">
        <w:rPr>
          <w:rFonts w:ascii="Times New Roman" w:hAnsi="Times New Roman" w:cs="Times New Roman"/>
          <w:sz w:val="24"/>
          <w:szCs w:val="24"/>
          <w:vertAlign w:val="subscript"/>
          <w:rPrChange w:id="3356" w:author="matheus" w:date="2011-07-25T13:04:00Z">
            <w:rPr>
              <w:vertAlign w:val="subscript"/>
            </w:rPr>
          </w:rPrChange>
        </w:rPr>
        <w:t>r</w:t>
      </w:r>
      <w:r w:rsidR="007D7E72" w:rsidRPr="004F3007">
        <w:rPr>
          <w:rFonts w:ascii="Times New Roman" w:hAnsi="Times New Roman" w:cs="Times New Roman"/>
          <w:sz w:val="24"/>
          <w:szCs w:val="24"/>
          <w:rPrChange w:id="3357" w:author="matheus" w:date="2011-07-25T13:04:00Z">
            <w:rPr/>
          </w:rPrChange>
        </w:rPr>
        <w:t>)</w:t>
      </w:r>
      <w:r w:rsidR="00013F63" w:rsidRPr="004F3007">
        <w:rPr>
          <w:rFonts w:ascii="Times New Roman" w:hAnsi="Times New Roman" w:cs="Times New Roman"/>
          <w:sz w:val="24"/>
          <w:szCs w:val="24"/>
          <w:rPrChange w:id="3358" w:author="matheus" w:date="2011-07-25T13:04:00Z">
            <w:rPr/>
          </w:rPrChange>
        </w:rPr>
        <w:t xml:space="preserve">. Matematicamente, espera-se que isto resulte </w:t>
      </w:r>
      <w:r w:rsidR="007D7E72" w:rsidRPr="004F3007">
        <w:rPr>
          <w:rFonts w:ascii="Times New Roman" w:hAnsi="Times New Roman" w:cs="Times New Roman"/>
          <w:sz w:val="24"/>
          <w:szCs w:val="24"/>
          <w:rPrChange w:id="3359" w:author="matheus" w:date="2011-07-25T13:04:00Z">
            <w:rPr/>
          </w:rPrChange>
        </w:rPr>
        <w:t>em uma adição</w:t>
      </w:r>
      <w:r w:rsidR="00114F24" w:rsidRPr="004F3007">
        <w:rPr>
          <w:rFonts w:ascii="Times New Roman" w:hAnsi="Times New Roman" w:cs="Times New Roman"/>
          <w:sz w:val="24"/>
          <w:szCs w:val="24"/>
          <w:rPrChange w:id="3360" w:author="matheus" w:date="2011-07-25T13:04:00Z">
            <w:rPr/>
          </w:rPrChange>
        </w:rPr>
        <w:t xml:space="preserve"> </w:t>
      </w:r>
      <w:r w:rsidR="007D7E72" w:rsidRPr="004F3007">
        <w:rPr>
          <w:rFonts w:ascii="Times New Roman" w:hAnsi="Times New Roman" w:cs="Times New Roman"/>
          <w:sz w:val="24"/>
          <w:szCs w:val="24"/>
          <w:rPrChange w:id="3361" w:author="matheus" w:date="2011-07-25T13:04:00Z">
            <w:rPr/>
          </w:rPrChange>
        </w:rPr>
        <w:t>de 33% de dados ao arquivo final,</w:t>
      </w:r>
      <w:r w:rsidR="00013F63" w:rsidRPr="004F3007">
        <w:rPr>
          <w:rFonts w:ascii="Times New Roman" w:hAnsi="Times New Roman" w:cs="Times New Roman"/>
          <w:sz w:val="24"/>
          <w:szCs w:val="24"/>
          <w:rPrChange w:id="3362" w:author="matheus" w:date="2011-07-25T13:04:00Z">
            <w:rPr/>
          </w:rPrChange>
        </w:rPr>
        <w:t xml:space="preserve"> o</w:t>
      </w:r>
      <w:r w:rsidR="007D7E72" w:rsidRPr="004F3007">
        <w:rPr>
          <w:rFonts w:ascii="Times New Roman" w:hAnsi="Times New Roman" w:cs="Times New Roman"/>
          <w:sz w:val="24"/>
          <w:szCs w:val="24"/>
          <w:rPrChange w:id="3363" w:author="matheus" w:date="2011-07-25T13:04:00Z">
            <w:rPr/>
          </w:rPrChange>
        </w:rPr>
        <w:t xml:space="preserve"> que pode ser reduzido </w:t>
      </w:r>
      <w:r w:rsidR="00273807" w:rsidRPr="004F3007">
        <w:rPr>
          <w:rFonts w:ascii="Times New Roman" w:hAnsi="Times New Roman" w:cs="Times New Roman"/>
          <w:sz w:val="24"/>
          <w:szCs w:val="24"/>
          <w:rPrChange w:id="3364" w:author="matheus" w:date="2011-07-25T13:04:00Z">
            <w:rPr/>
          </w:rPrChange>
        </w:rPr>
        <w:t xml:space="preserve">ainda mais </w:t>
      </w:r>
      <w:r w:rsidR="007D7E72" w:rsidRPr="004F3007">
        <w:rPr>
          <w:rFonts w:ascii="Times New Roman" w:hAnsi="Times New Roman" w:cs="Times New Roman"/>
          <w:sz w:val="24"/>
          <w:szCs w:val="24"/>
          <w:rPrChange w:id="3365" w:author="matheus" w:date="2011-07-25T13:04:00Z">
            <w:rPr/>
          </w:rPrChange>
        </w:rPr>
        <w:t xml:space="preserve">após passar </w:t>
      </w:r>
      <w:r w:rsidR="00273807" w:rsidRPr="004F3007">
        <w:rPr>
          <w:rFonts w:ascii="Times New Roman" w:hAnsi="Times New Roman" w:cs="Times New Roman"/>
          <w:sz w:val="24"/>
          <w:szCs w:val="24"/>
          <w:rPrChange w:id="3366" w:author="matheus" w:date="2011-07-25T13:04:00Z">
            <w:rPr/>
          </w:rPrChange>
        </w:rPr>
        <w:t>pelo</w:t>
      </w:r>
      <w:r w:rsidR="007D7E72" w:rsidRPr="004F3007">
        <w:rPr>
          <w:rFonts w:ascii="Times New Roman" w:hAnsi="Times New Roman" w:cs="Times New Roman"/>
          <w:sz w:val="24"/>
          <w:szCs w:val="24"/>
          <w:rPrChange w:id="3367" w:author="matheus" w:date="2011-07-25T13:04:00Z">
            <w:rPr/>
          </w:rPrChange>
        </w:rPr>
        <w:t xml:space="preserve"> processo de compressão de dados sem perdas.</w:t>
      </w:r>
    </w:p>
    <w:p w:rsidR="00077A45" w:rsidRPr="004F3007" w:rsidRDefault="00077A45">
      <w:pPr>
        <w:pStyle w:val="PargrafodaLista"/>
        <w:spacing w:after="0" w:line="360" w:lineRule="auto"/>
        <w:ind w:left="0" w:firstLine="567"/>
        <w:jc w:val="both"/>
        <w:rPr>
          <w:rFonts w:ascii="Times New Roman" w:hAnsi="Times New Roman" w:cs="Times New Roman"/>
          <w:sz w:val="24"/>
          <w:szCs w:val="24"/>
          <w:rPrChange w:id="3368" w:author="matheus" w:date="2011-07-25T13:04:00Z">
            <w:rPr/>
          </w:rPrChange>
        </w:rPr>
        <w:pPrChange w:id="3369"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370" w:author="matheus" w:date="2011-07-25T13:04:00Z">
            <w:rPr/>
          </w:rPrChange>
        </w:rPr>
        <w:t xml:space="preserve">O processo descrito </w:t>
      </w:r>
      <w:r w:rsidR="002B528C" w:rsidRPr="004F3007">
        <w:rPr>
          <w:rFonts w:ascii="Times New Roman" w:hAnsi="Times New Roman" w:cs="Times New Roman"/>
          <w:sz w:val="24"/>
          <w:szCs w:val="24"/>
          <w:rPrChange w:id="3371" w:author="matheus" w:date="2011-07-25T13:04:00Z">
            <w:rPr/>
          </w:rPrChange>
        </w:rPr>
        <w:t xml:space="preserve">na </w:t>
      </w:r>
      <w:r w:rsidR="002B528C" w:rsidRPr="004F3007">
        <w:rPr>
          <w:rFonts w:ascii="Times New Roman" w:hAnsi="Times New Roman" w:cs="Times New Roman"/>
          <w:sz w:val="24"/>
          <w:szCs w:val="24"/>
          <w:highlight w:val="yellow"/>
          <w:rPrChange w:id="3372" w:author="matheus" w:date="2011-07-25T13:04:00Z">
            <w:rPr>
              <w:highlight w:val="yellow"/>
            </w:rPr>
          </w:rPrChange>
        </w:rPr>
        <w:t>Seção</w:t>
      </w:r>
      <w:r w:rsidRPr="004F3007">
        <w:rPr>
          <w:rFonts w:ascii="Times New Roman" w:hAnsi="Times New Roman" w:cs="Times New Roman"/>
          <w:sz w:val="24"/>
          <w:szCs w:val="24"/>
          <w:rPrChange w:id="3373" w:author="matheus" w:date="2011-07-25T13:04:00Z">
            <w:rPr/>
          </w:rPrChange>
        </w:rPr>
        <w:t xml:space="preserve"> </w:t>
      </w:r>
      <w:r w:rsidRPr="004F3007">
        <w:rPr>
          <w:rFonts w:ascii="Times New Roman" w:hAnsi="Times New Roman" w:cs="Times New Roman"/>
          <w:sz w:val="24"/>
          <w:szCs w:val="24"/>
          <w:highlight w:val="yellow"/>
          <w:rPrChange w:id="3374" w:author="matheus" w:date="2011-07-25T13:04:00Z">
            <w:rPr>
              <w:highlight w:val="yellow"/>
            </w:rPr>
          </w:rPrChange>
        </w:rPr>
        <w:t>4.2</w:t>
      </w:r>
      <w:r w:rsidRPr="004F3007">
        <w:rPr>
          <w:rFonts w:ascii="Times New Roman" w:hAnsi="Times New Roman" w:cs="Times New Roman"/>
          <w:sz w:val="24"/>
          <w:szCs w:val="24"/>
          <w:rPrChange w:id="3375" w:author="matheus" w:date="2011-07-25T13:04:00Z">
            <w:rPr/>
          </w:rPrChange>
        </w:rPr>
        <w:t xml:space="preserve"> foi </w:t>
      </w:r>
      <w:r w:rsidR="001A559F" w:rsidRPr="004F3007">
        <w:rPr>
          <w:rFonts w:ascii="Times New Roman" w:hAnsi="Times New Roman" w:cs="Times New Roman"/>
          <w:sz w:val="24"/>
          <w:szCs w:val="24"/>
          <w:rPrChange w:id="3376" w:author="matheus" w:date="2011-07-25T13:04:00Z">
            <w:rPr/>
          </w:rPrChange>
        </w:rPr>
        <w:t>implementado em C</w:t>
      </w:r>
      <w:r w:rsidR="009F2BE3" w:rsidRPr="004F3007">
        <w:rPr>
          <w:rFonts w:ascii="Times New Roman" w:hAnsi="Times New Roman" w:cs="Times New Roman"/>
          <w:sz w:val="24"/>
          <w:szCs w:val="24"/>
          <w:rPrChange w:id="3377" w:author="matheus" w:date="2011-07-25T13:04:00Z">
            <w:rPr/>
          </w:rPrChange>
        </w:rPr>
        <w:t>++</w:t>
      </w:r>
      <w:r w:rsidR="001A559F" w:rsidRPr="004F3007">
        <w:rPr>
          <w:rFonts w:ascii="Times New Roman" w:hAnsi="Times New Roman" w:cs="Times New Roman"/>
          <w:sz w:val="24"/>
          <w:szCs w:val="24"/>
          <w:rPrChange w:id="3378" w:author="matheus" w:date="2011-07-25T13:04:00Z">
            <w:rPr/>
          </w:rPrChange>
        </w:rPr>
        <w:t xml:space="preserve"> </w:t>
      </w:r>
      <w:r w:rsidR="009F2BE3" w:rsidRPr="004F3007">
        <w:rPr>
          <w:rFonts w:ascii="Times New Roman" w:hAnsi="Times New Roman" w:cs="Times New Roman"/>
          <w:sz w:val="24"/>
          <w:szCs w:val="24"/>
          <w:rPrChange w:id="3379" w:author="matheus" w:date="2011-07-25T13:04:00Z">
            <w:rPr/>
          </w:rPrChange>
        </w:rPr>
        <w:t>com suporte d</w:t>
      </w:r>
      <w:r w:rsidR="001A559F" w:rsidRPr="004F3007">
        <w:rPr>
          <w:rFonts w:ascii="Times New Roman" w:hAnsi="Times New Roman" w:cs="Times New Roman"/>
          <w:sz w:val="24"/>
          <w:szCs w:val="24"/>
          <w:rPrChange w:id="3380" w:author="matheus" w:date="2011-07-25T13:04:00Z">
            <w:rPr/>
          </w:rPrChange>
        </w:rPr>
        <w:t>a biblioteca OpenCV</w:t>
      </w:r>
      <w:r w:rsidR="001A559F" w:rsidRPr="004F3007">
        <w:rPr>
          <w:rStyle w:val="Refdenotaderodap"/>
          <w:rFonts w:ascii="Times New Roman" w:hAnsi="Times New Roman" w:cs="Times New Roman"/>
          <w:sz w:val="24"/>
          <w:szCs w:val="24"/>
          <w:rPrChange w:id="3381" w:author="matheus" w:date="2011-07-25T13:04:00Z">
            <w:rPr>
              <w:rStyle w:val="Refdenotaderodap"/>
            </w:rPr>
          </w:rPrChange>
        </w:rPr>
        <w:footnoteReference w:id="5"/>
      </w:r>
      <w:r w:rsidR="001A559F" w:rsidRPr="004F3007">
        <w:rPr>
          <w:rFonts w:ascii="Times New Roman" w:hAnsi="Times New Roman" w:cs="Times New Roman"/>
          <w:sz w:val="24"/>
          <w:szCs w:val="24"/>
          <w:rPrChange w:id="3397" w:author="matheus" w:date="2011-07-25T13:04:00Z">
            <w:rPr/>
          </w:rPrChange>
        </w:rPr>
        <w:t xml:space="preserve">, e </w:t>
      </w:r>
      <w:r w:rsidRPr="004F3007">
        <w:rPr>
          <w:rFonts w:ascii="Times New Roman" w:hAnsi="Times New Roman" w:cs="Times New Roman"/>
          <w:sz w:val="24"/>
          <w:szCs w:val="24"/>
          <w:rPrChange w:id="3398" w:author="matheus" w:date="2011-07-25T13:04:00Z">
            <w:rPr/>
          </w:rPrChange>
        </w:rPr>
        <w:t xml:space="preserve">aplicado a uma base de </w:t>
      </w:r>
      <w:r w:rsidR="00597333" w:rsidRPr="004F3007">
        <w:rPr>
          <w:rFonts w:ascii="Times New Roman" w:hAnsi="Times New Roman" w:cs="Times New Roman"/>
          <w:sz w:val="24"/>
          <w:szCs w:val="24"/>
          <w:rPrChange w:id="3399" w:author="matheus" w:date="2011-07-25T13:04:00Z">
            <w:rPr/>
          </w:rPrChange>
        </w:rPr>
        <w:t xml:space="preserve">testes </w:t>
      </w:r>
      <w:r w:rsidRPr="004F3007">
        <w:rPr>
          <w:rFonts w:ascii="Times New Roman" w:hAnsi="Times New Roman" w:cs="Times New Roman"/>
          <w:sz w:val="24"/>
          <w:szCs w:val="24"/>
          <w:rPrChange w:id="3400" w:author="matheus" w:date="2011-07-25T13:04:00Z">
            <w:rPr/>
          </w:rPrChange>
        </w:rPr>
        <w:t>contendo 32 imagens</w:t>
      </w:r>
      <w:r w:rsidR="00954084" w:rsidRPr="004F3007">
        <w:rPr>
          <w:rFonts w:ascii="Times New Roman" w:hAnsi="Times New Roman" w:cs="Times New Roman"/>
          <w:sz w:val="24"/>
          <w:szCs w:val="24"/>
          <w:rPrChange w:id="3401" w:author="matheus" w:date="2011-07-25T13:04:00Z">
            <w:rPr/>
          </w:rPrChange>
        </w:rPr>
        <w:t xml:space="preserve"> de par estéreo</w:t>
      </w:r>
      <w:r w:rsidRPr="004F3007">
        <w:rPr>
          <w:rFonts w:ascii="Times New Roman" w:hAnsi="Times New Roman" w:cs="Times New Roman"/>
          <w:sz w:val="24"/>
          <w:szCs w:val="24"/>
          <w:rPrChange w:id="3402" w:author="matheus" w:date="2011-07-25T13:04:00Z">
            <w:rPr/>
          </w:rPrChange>
        </w:rPr>
        <w:t xml:space="preserve">. Estas imagens foram retiradas da base construída por </w:t>
      </w:r>
      <w:r w:rsidR="00494410" w:rsidRPr="004F3007">
        <w:rPr>
          <w:rFonts w:ascii="Times New Roman" w:hAnsi="Times New Roman" w:cs="Times New Roman"/>
          <w:sz w:val="24"/>
          <w:szCs w:val="24"/>
          <w:rPrChange w:id="3403" w:author="matheus" w:date="2011-07-25T13:04:00Z">
            <w:rPr/>
          </w:rPrChange>
        </w:rPr>
        <w:t>Andrade</w:t>
      </w:r>
      <w:ins w:id="3404" w:author="Matheus Zingarelli" w:date="2011-07-26T11:41:00Z">
        <w:r w:rsidR="002A48B0">
          <w:rPr>
            <w:rFonts w:ascii="Times New Roman" w:hAnsi="Times New Roman" w:cs="Times New Roman"/>
            <w:sz w:val="24"/>
            <w:szCs w:val="24"/>
          </w:rPr>
          <w:t>, Cordebello e Goularte</w:t>
        </w:r>
      </w:ins>
      <w:del w:id="3405" w:author="Matheus Zingarelli" w:date="2011-07-26T11:41:00Z">
        <w:r w:rsidR="00494410" w:rsidRPr="004F3007" w:rsidDel="002A48B0">
          <w:rPr>
            <w:rFonts w:ascii="Times New Roman" w:hAnsi="Times New Roman" w:cs="Times New Roman"/>
            <w:sz w:val="24"/>
            <w:szCs w:val="24"/>
            <w:rPrChange w:id="3406" w:author="matheus" w:date="2011-07-25T13:04:00Z">
              <w:rPr/>
            </w:rPrChange>
          </w:rPr>
          <w:delText xml:space="preserve"> et al.</w:delText>
        </w:r>
      </w:del>
      <w:r w:rsidR="00494410" w:rsidRPr="004F3007">
        <w:rPr>
          <w:rFonts w:ascii="Times New Roman" w:hAnsi="Times New Roman" w:cs="Times New Roman"/>
          <w:sz w:val="24"/>
          <w:szCs w:val="24"/>
          <w:rPrChange w:id="3407" w:author="matheus" w:date="2011-07-25T13:04:00Z">
            <w:rPr/>
          </w:rPrChange>
        </w:rPr>
        <w:t xml:space="preserve"> (2010)</w:t>
      </w:r>
      <w:r w:rsidRPr="004F3007">
        <w:rPr>
          <w:rFonts w:ascii="Times New Roman" w:hAnsi="Times New Roman" w:cs="Times New Roman"/>
          <w:sz w:val="24"/>
          <w:szCs w:val="24"/>
          <w:rPrChange w:id="3408" w:author="matheus" w:date="2011-07-25T13:04:00Z">
            <w:rPr/>
          </w:rPrChange>
        </w:rPr>
        <w:t xml:space="preserve">, disponível em </w:t>
      </w:r>
      <w:r w:rsidR="002461DA" w:rsidRPr="004F3007">
        <w:rPr>
          <w:rFonts w:ascii="Times New Roman" w:hAnsi="Times New Roman" w:cs="Times New Roman"/>
          <w:sz w:val="24"/>
          <w:szCs w:val="24"/>
          <w:rPrChange w:id="3409" w:author="matheus" w:date="2011-07-25T13:04:00Z">
            <w:rPr>
              <w:rStyle w:val="Hyperlink"/>
            </w:rPr>
          </w:rPrChange>
        </w:rPr>
        <w:fldChar w:fldCharType="begin"/>
      </w:r>
      <w:r w:rsidR="002461DA" w:rsidRPr="004F3007">
        <w:rPr>
          <w:rFonts w:ascii="Times New Roman" w:hAnsi="Times New Roman" w:cs="Times New Roman"/>
          <w:sz w:val="24"/>
          <w:szCs w:val="24"/>
          <w:rPrChange w:id="3410" w:author="matheus" w:date="2011-07-25T13:04:00Z">
            <w:rPr/>
          </w:rPrChange>
        </w:rPr>
        <w:instrText xml:space="preserve"> HYPERLINK "http://200.136.217.194/videoestereo/" </w:instrText>
      </w:r>
      <w:r w:rsidR="002461DA" w:rsidRPr="004F3007">
        <w:rPr>
          <w:rFonts w:ascii="Times New Roman" w:hAnsi="Times New Roman" w:cs="Times New Roman"/>
          <w:sz w:val="24"/>
          <w:szCs w:val="24"/>
          <w:rPrChange w:id="3411" w:author="matheus" w:date="2011-07-25T13:04:00Z">
            <w:rPr>
              <w:rStyle w:val="Hyperlink"/>
            </w:rPr>
          </w:rPrChange>
        </w:rPr>
        <w:fldChar w:fldCharType="separate"/>
      </w:r>
      <w:r w:rsidRPr="004F3007">
        <w:rPr>
          <w:rStyle w:val="Hyperlink"/>
          <w:rFonts w:ascii="Times New Roman" w:hAnsi="Times New Roman" w:cs="Times New Roman"/>
          <w:sz w:val="24"/>
          <w:szCs w:val="24"/>
          <w:rPrChange w:id="3412" w:author="matheus" w:date="2011-07-25T13:04:00Z">
            <w:rPr>
              <w:rStyle w:val="Hyperlink"/>
            </w:rPr>
          </w:rPrChange>
        </w:rPr>
        <w:t>http://200.136.217.194/videoestereo/</w:t>
      </w:r>
      <w:r w:rsidR="002461DA" w:rsidRPr="004F3007">
        <w:rPr>
          <w:rStyle w:val="Hyperlink"/>
          <w:rFonts w:ascii="Times New Roman" w:hAnsi="Times New Roman" w:cs="Times New Roman"/>
          <w:sz w:val="24"/>
          <w:szCs w:val="24"/>
          <w:rPrChange w:id="3413" w:author="matheus" w:date="2011-07-25T13:04:00Z">
            <w:rPr>
              <w:rStyle w:val="Hyperlink"/>
            </w:rPr>
          </w:rPrChange>
        </w:rPr>
        <w:fldChar w:fldCharType="end"/>
      </w:r>
      <w:r w:rsidRPr="004F3007">
        <w:rPr>
          <w:rFonts w:ascii="Times New Roman" w:hAnsi="Times New Roman" w:cs="Times New Roman"/>
          <w:sz w:val="24"/>
          <w:szCs w:val="24"/>
          <w:rPrChange w:id="3414" w:author="matheus" w:date="2011-07-25T13:04:00Z">
            <w:rPr/>
          </w:rPrChange>
        </w:rPr>
        <w:t>.</w:t>
      </w:r>
      <w:r w:rsidR="00954084" w:rsidRPr="004F3007">
        <w:rPr>
          <w:rFonts w:ascii="Times New Roman" w:hAnsi="Times New Roman" w:cs="Times New Roman"/>
          <w:sz w:val="24"/>
          <w:szCs w:val="24"/>
          <w:rPrChange w:id="3415" w:author="matheus" w:date="2011-07-25T13:04:00Z">
            <w:rPr/>
          </w:rPrChange>
        </w:rPr>
        <w:t xml:space="preserve"> Dos resultados obtidos, foi analisado </w:t>
      </w:r>
      <w:r w:rsidR="00972C33" w:rsidRPr="004F3007">
        <w:rPr>
          <w:rFonts w:ascii="Times New Roman" w:hAnsi="Times New Roman" w:cs="Times New Roman"/>
          <w:sz w:val="24"/>
          <w:szCs w:val="24"/>
          <w:rPrChange w:id="3416" w:author="matheus" w:date="2011-07-25T13:04:00Z">
            <w:rPr/>
          </w:rPrChange>
        </w:rPr>
        <w:t>o tamanho final do arquivo em relação à imagem original</w:t>
      </w:r>
      <w:r w:rsidR="00954084" w:rsidRPr="004F3007">
        <w:rPr>
          <w:rFonts w:ascii="Times New Roman" w:hAnsi="Times New Roman" w:cs="Times New Roman"/>
          <w:sz w:val="24"/>
          <w:szCs w:val="24"/>
          <w:rPrChange w:id="3417" w:author="matheus" w:date="2011-07-25T13:04:00Z">
            <w:rPr/>
          </w:rPrChange>
        </w:rPr>
        <w:t xml:space="preserve"> e o</w:t>
      </w:r>
      <w:ins w:id="3418" w:author="matheus" w:date="2011-07-25T12:43:00Z">
        <w:r w:rsidR="00736717" w:rsidRPr="004F3007">
          <w:rPr>
            <w:rFonts w:ascii="Times New Roman" w:hAnsi="Times New Roman" w:cs="Times New Roman"/>
            <w:sz w:val="24"/>
            <w:szCs w:val="24"/>
            <w:rPrChange w:id="3419" w:author="matheus" w:date="2011-07-25T13:04:00Z">
              <w:rPr/>
            </w:rPrChange>
          </w:rPr>
          <w:t xml:space="preserve"> </w:t>
        </w:r>
        <w:r w:rsidR="00736717" w:rsidRPr="004F3007">
          <w:rPr>
            <w:rFonts w:ascii="Times New Roman" w:hAnsi="Times New Roman" w:cs="Times New Roman"/>
            <w:i/>
            <w:sz w:val="24"/>
            <w:szCs w:val="24"/>
            <w:rPrChange w:id="3420" w:author="matheus" w:date="2011-07-25T13:04:00Z">
              <w:rPr>
                <w:i/>
              </w:rPr>
            </w:rPrChange>
          </w:rPr>
          <w:t>Peak Signal-to-Noise Ratio</w:t>
        </w:r>
      </w:ins>
      <w:r w:rsidR="00954084" w:rsidRPr="004F3007">
        <w:rPr>
          <w:rFonts w:ascii="Times New Roman" w:hAnsi="Times New Roman" w:cs="Times New Roman"/>
          <w:sz w:val="24"/>
          <w:szCs w:val="24"/>
          <w:rPrChange w:id="3421" w:author="matheus" w:date="2011-07-25T13:04:00Z">
            <w:rPr/>
          </w:rPrChange>
        </w:rPr>
        <w:t xml:space="preserve"> </w:t>
      </w:r>
      <w:ins w:id="3422" w:author="matheus" w:date="2011-07-25T12:43:00Z">
        <w:r w:rsidR="00736717" w:rsidRPr="004F3007">
          <w:rPr>
            <w:rFonts w:ascii="Times New Roman" w:hAnsi="Times New Roman" w:cs="Times New Roman"/>
            <w:sz w:val="24"/>
            <w:szCs w:val="24"/>
            <w:rPrChange w:id="3423" w:author="matheus" w:date="2011-07-25T13:04:00Z">
              <w:rPr/>
            </w:rPrChange>
          </w:rPr>
          <w:t>(</w:t>
        </w:r>
      </w:ins>
      <w:r w:rsidR="00954084" w:rsidRPr="004F3007">
        <w:rPr>
          <w:rFonts w:ascii="Times New Roman" w:hAnsi="Times New Roman" w:cs="Times New Roman"/>
          <w:sz w:val="24"/>
          <w:szCs w:val="24"/>
          <w:rPrChange w:id="3424" w:author="matheus" w:date="2011-07-25T13:04:00Z">
            <w:rPr/>
          </w:rPrChange>
        </w:rPr>
        <w:t>PSNR</w:t>
      </w:r>
      <w:ins w:id="3425" w:author="matheus" w:date="2011-07-25T12:43:00Z">
        <w:r w:rsidR="00736717" w:rsidRPr="004F3007">
          <w:rPr>
            <w:rFonts w:ascii="Times New Roman" w:hAnsi="Times New Roman" w:cs="Times New Roman"/>
            <w:sz w:val="24"/>
            <w:szCs w:val="24"/>
            <w:rPrChange w:id="3426" w:author="matheus" w:date="2011-07-25T13:04:00Z">
              <w:rPr/>
            </w:rPrChange>
          </w:rPr>
          <w:t>)</w:t>
        </w:r>
      </w:ins>
      <w:r w:rsidR="00954084" w:rsidRPr="004F3007">
        <w:rPr>
          <w:rFonts w:ascii="Times New Roman" w:hAnsi="Times New Roman" w:cs="Times New Roman"/>
          <w:sz w:val="24"/>
          <w:szCs w:val="24"/>
          <w:rPrChange w:id="3427" w:author="matheus" w:date="2011-07-25T13:04:00Z">
            <w:rPr/>
          </w:rPrChange>
        </w:rPr>
        <w:t xml:space="preserve"> das imagens obtidas após o processo de reversão.</w:t>
      </w:r>
      <w:r w:rsidR="00B900F3" w:rsidRPr="004F3007">
        <w:rPr>
          <w:rFonts w:ascii="Times New Roman" w:hAnsi="Times New Roman" w:cs="Times New Roman"/>
          <w:sz w:val="24"/>
          <w:szCs w:val="24"/>
          <w:rPrChange w:id="3428" w:author="matheus" w:date="2011-07-25T13:04:00Z">
            <w:rPr/>
          </w:rPrChange>
        </w:rPr>
        <w:t xml:space="preserve"> O PSNR </w:t>
      </w:r>
      <w:del w:id="3429" w:author="matheus" w:date="2011-07-25T12:43:00Z">
        <w:r w:rsidR="00AF67EE" w:rsidRPr="004F3007" w:rsidDel="00736717">
          <w:rPr>
            <w:rFonts w:ascii="Times New Roman" w:hAnsi="Times New Roman" w:cs="Times New Roman"/>
            <w:sz w:val="24"/>
            <w:szCs w:val="24"/>
            <w:rPrChange w:id="3430" w:author="matheus" w:date="2011-07-25T13:04:00Z">
              <w:rPr/>
            </w:rPrChange>
          </w:rPr>
          <w:delText>(</w:delText>
        </w:r>
        <w:r w:rsidR="00AF67EE" w:rsidRPr="004F3007" w:rsidDel="00736717">
          <w:rPr>
            <w:rFonts w:ascii="Times New Roman" w:hAnsi="Times New Roman" w:cs="Times New Roman"/>
            <w:i/>
            <w:sz w:val="24"/>
            <w:szCs w:val="24"/>
            <w:rPrChange w:id="3431" w:author="matheus" w:date="2011-07-25T13:04:00Z">
              <w:rPr>
                <w:i/>
              </w:rPr>
            </w:rPrChange>
          </w:rPr>
          <w:delText>Peak Signal-to-Noise Ratio</w:delText>
        </w:r>
        <w:r w:rsidR="00AF67EE" w:rsidRPr="004F3007" w:rsidDel="00736717">
          <w:rPr>
            <w:rFonts w:ascii="Times New Roman" w:hAnsi="Times New Roman" w:cs="Times New Roman"/>
            <w:sz w:val="24"/>
            <w:szCs w:val="24"/>
            <w:rPrChange w:id="3432" w:author="matheus" w:date="2011-07-25T13:04:00Z">
              <w:rPr/>
            </w:rPrChange>
          </w:rPr>
          <w:delText>)</w:delText>
        </w:r>
      </w:del>
      <w:r w:rsidR="00B900F3" w:rsidRPr="004F3007">
        <w:rPr>
          <w:rFonts w:ascii="Times New Roman" w:hAnsi="Times New Roman" w:cs="Times New Roman"/>
          <w:sz w:val="24"/>
          <w:szCs w:val="24"/>
          <w:rPrChange w:id="3433" w:author="matheus" w:date="2011-07-25T13:04:00Z">
            <w:rPr/>
          </w:rPrChange>
        </w:rPr>
        <w:t xml:space="preserve">é uma métrica </w:t>
      </w:r>
      <w:r w:rsidR="00AB2167" w:rsidRPr="004F3007">
        <w:rPr>
          <w:rFonts w:ascii="Times New Roman" w:hAnsi="Times New Roman" w:cs="Times New Roman"/>
          <w:sz w:val="24"/>
          <w:szCs w:val="24"/>
          <w:rPrChange w:id="3434" w:author="matheus" w:date="2011-07-25T13:04:00Z">
            <w:rPr/>
          </w:rPrChange>
        </w:rPr>
        <w:t xml:space="preserve">muito utilizada na análise de compressão de imagens </w:t>
      </w:r>
      <w:r w:rsidR="00494410" w:rsidRPr="004F3007">
        <w:rPr>
          <w:rFonts w:ascii="Times New Roman" w:hAnsi="Times New Roman" w:cs="Times New Roman"/>
          <w:sz w:val="24"/>
          <w:szCs w:val="24"/>
          <w:rPrChange w:id="3435" w:author="matheus" w:date="2011-07-25T13:04:00Z">
            <w:rPr/>
          </w:rPrChange>
        </w:rPr>
        <w:t>(</w:t>
      </w:r>
      <w:r w:rsidR="00107AF9" w:rsidRPr="004F3007">
        <w:rPr>
          <w:rFonts w:ascii="Times New Roman" w:hAnsi="Times New Roman" w:cs="Times New Roman"/>
          <w:sz w:val="24"/>
          <w:szCs w:val="24"/>
          <w:rPrChange w:id="3436" w:author="matheus" w:date="2011-07-25T13:04:00Z">
            <w:rPr>
              <w:rFonts w:ascii="Times New Roman" w:hAnsi="Times New Roman" w:cs="Times New Roman"/>
              <w:sz w:val="24"/>
              <w:szCs w:val="24"/>
            </w:rPr>
          </w:rPrChange>
        </w:rPr>
        <w:t>WINKLER</w:t>
      </w:r>
      <w:r w:rsidR="00494410" w:rsidRPr="004F3007">
        <w:rPr>
          <w:rFonts w:ascii="Times New Roman" w:hAnsi="Times New Roman" w:cs="Times New Roman"/>
          <w:sz w:val="24"/>
          <w:szCs w:val="24"/>
          <w:rPrChange w:id="3437" w:author="matheus" w:date="2011-07-25T13:04:00Z">
            <w:rPr/>
          </w:rPrChange>
        </w:rPr>
        <w:t>, 2005)</w:t>
      </w:r>
      <w:r w:rsidR="00AB2167" w:rsidRPr="004F3007">
        <w:rPr>
          <w:rFonts w:ascii="Times New Roman" w:hAnsi="Times New Roman" w:cs="Times New Roman"/>
          <w:sz w:val="24"/>
          <w:szCs w:val="24"/>
          <w:rPrChange w:id="3438" w:author="matheus" w:date="2011-07-25T13:04:00Z">
            <w:rPr/>
          </w:rPrChange>
        </w:rPr>
        <w:t xml:space="preserve"> </w:t>
      </w:r>
      <w:r w:rsidR="00B900F3" w:rsidRPr="004F3007">
        <w:rPr>
          <w:rFonts w:ascii="Times New Roman" w:hAnsi="Times New Roman" w:cs="Times New Roman"/>
          <w:sz w:val="24"/>
          <w:szCs w:val="24"/>
          <w:rPrChange w:id="3439" w:author="matheus" w:date="2011-07-25T13:04:00Z">
            <w:rPr/>
          </w:rPrChange>
        </w:rPr>
        <w:t xml:space="preserve">que calcula a similaridade entre duas imagens (no caso, o par estéreo original e o obtido na reversão anaglífica), avaliando quantidade de ruído introduzida após um processo de compressão com perdas. O PSNR retorna um valor em decibéis, num intervalo de 0 a 100, sendo que quanto maior o valor, </w:t>
      </w:r>
      <w:r w:rsidR="00012D19" w:rsidRPr="004F3007">
        <w:rPr>
          <w:rFonts w:ascii="Times New Roman" w:hAnsi="Times New Roman" w:cs="Times New Roman"/>
          <w:sz w:val="24"/>
          <w:szCs w:val="24"/>
          <w:rPrChange w:id="3440" w:author="matheus" w:date="2011-07-25T13:04:00Z">
            <w:rPr/>
          </w:rPrChange>
        </w:rPr>
        <w:t>maior a similaridade encontrada</w:t>
      </w:r>
      <w:r w:rsidR="00B900F3" w:rsidRPr="004F3007">
        <w:rPr>
          <w:rFonts w:ascii="Times New Roman" w:hAnsi="Times New Roman" w:cs="Times New Roman"/>
          <w:sz w:val="24"/>
          <w:szCs w:val="24"/>
          <w:rPrChange w:id="3441" w:author="matheus" w:date="2011-07-25T13:04:00Z">
            <w:rPr/>
          </w:rPrChange>
        </w:rPr>
        <w:t>.</w:t>
      </w:r>
    </w:p>
    <w:p w:rsidR="00077A45" w:rsidRPr="004F3007" w:rsidRDefault="00385D4A">
      <w:pPr>
        <w:pStyle w:val="PargrafodaLista"/>
        <w:spacing w:after="0" w:line="360" w:lineRule="auto"/>
        <w:ind w:left="0" w:firstLine="567"/>
        <w:jc w:val="both"/>
        <w:rPr>
          <w:rFonts w:ascii="Times New Roman" w:hAnsi="Times New Roman" w:cs="Times New Roman"/>
          <w:sz w:val="24"/>
          <w:szCs w:val="24"/>
          <w:rPrChange w:id="3442" w:author="matheus" w:date="2011-07-25T13:04:00Z">
            <w:rPr/>
          </w:rPrChange>
        </w:rPr>
        <w:pPrChange w:id="3443"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444" w:author="matheus" w:date="2011-07-25T13:04:00Z">
            <w:rPr/>
          </w:rPrChange>
        </w:rPr>
        <w:t xml:space="preserve">Os resultados obtidos podem ser vistos na </w:t>
      </w:r>
      <w:r w:rsidRPr="004F3007">
        <w:rPr>
          <w:rFonts w:ascii="Times New Roman" w:hAnsi="Times New Roman" w:cs="Times New Roman"/>
          <w:sz w:val="24"/>
          <w:szCs w:val="24"/>
          <w:highlight w:val="yellow"/>
          <w:rPrChange w:id="3445" w:author="matheus" w:date="2011-07-25T13:04:00Z">
            <w:rPr>
              <w:highlight w:val="yellow"/>
            </w:rPr>
          </w:rPrChange>
        </w:rPr>
        <w:t>Tabela 1</w:t>
      </w:r>
      <w:r w:rsidR="007E58B0" w:rsidRPr="004F3007">
        <w:rPr>
          <w:rFonts w:ascii="Times New Roman" w:hAnsi="Times New Roman" w:cs="Times New Roman"/>
          <w:sz w:val="24"/>
          <w:szCs w:val="24"/>
          <w:rPrChange w:id="3446" w:author="matheus" w:date="2011-07-25T13:04:00Z">
            <w:rPr/>
          </w:rPrChange>
        </w:rPr>
        <w:t xml:space="preserve">, </w:t>
      </w:r>
      <w:r w:rsidR="00114F24" w:rsidRPr="004F3007">
        <w:rPr>
          <w:rFonts w:ascii="Times New Roman" w:hAnsi="Times New Roman" w:cs="Times New Roman"/>
          <w:sz w:val="24"/>
          <w:szCs w:val="24"/>
          <w:rPrChange w:id="3447" w:author="matheus" w:date="2011-07-25T13:04:00Z">
            <w:rPr/>
          </w:rPrChange>
        </w:rPr>
        <w:t xml:space="preserve">que possui cinco colunas. A primeira é a identificação de cada imagem, seguida </w:t>
      </w:r>
      <w:r w:rsidR="00D60F9E" w:rsidRPr="004F3007">
        <w:rPr>
          <w:rFonts w:ascii="Times New Roman" w:hAnsi="Times New Roman" w:cs="Times New Roman"/>
          <w:sz w:val="24"/>
          <w:szCs w:val="24"/>
          <w:rPrChange w:id="3448" w:author="matheus" w:date="2011-07-25T13:04:00Z">
            <w:rPr/>
          </w:rPrChange>
        </w:rPr>
        <w:t>d</w:t>
      </w:r>
      <w:r w:rsidR="007E58B0" w:rsidRPr="004F3007">
        <w:rPr>
          <w:rFonts w:ascii="Times New Roman" w:hAnsi="Times New Roman" w:cs="Times New Roman"/>
          <w:sz w:val="24"/>
          <w:szCs w:val="24"/>
          <w:rPrChange w:id="3449" w:author="matheus" w:date="2011-07-25T13:04:00Z">
            <w:rPr/>
          </w:rPrChange>
        </w:rPr>
        <w:t xml:space="preserve">a taxa de redução da imagem original em relação à imagem anaglífica, </w:t>
      </w:r>
      <w:r w:rsidR="00114F24" w:rsidRPr="004F3007">
        <w:rPr>
          <w:rFonts w:ascii="Times New Roman" w:hAnsi="Times New Roman" w:cs="Times New Roman"/>
          <w:sz w:val="24"/>
          <w:szCs w:val="24"/>
          <w:rPrChange w:id="3450" w:author="matheus" w:date="2011-07-25T13:04:00Z">
            <w:rPr/>
          </w:rPrChange>
        </w:rPr>
        <w:t>seguida d</w:t>
      </w:r>
      <w:r w:rsidR="007E58B0" w:rsidRPr="004F3007">
        <w:rPr>
          <w:rFonts w:ascii="Times New Roman" w:hAnsi="Times New Roman" w:cs="Times New Roman"/>
          <w:sz w:val="24"/>
          <w:szCs w:val="24"/>
          <w:rPrChange w:id="3451" w:author="matheus" w:date="2011-07-25T13:04:00Z">
            <w:rPr/>
          </w:rPrChange>
        </w:rPr>
        <w:t>a taxa de redução ao se adicionar os dados armazenados na Tabela de Índice de Cores</w:t>
      </w:r>
      <w:r w:rsidR="00114F24" w:rsidRPr="004F3007">
        <w:rPr>
          <w:rFonts w:ascii="Times New Roman" w:hAnsi="Times New Roman" w:cs="Times New Roman"/>
          <w:sz w:val="24"/>
          <w:szCs w:val="24"/>
          <w:rPrChange w:id="3452" w:author="matheus" w:date="2011-07-25T13:04:00Z">
            <w:rPr/>
          </w:rPrChange>
        </w:rPr>
        <w:t xml:space="preserve">, seguido do quanto de informações adicionais </w:t>
      </w:r>
      <w:r w:rsidR="00114F24" w:rsidRPr="004F3007">
        <w:rPr>
          <w:rFonts w:ascii="Times New Roman" w:hAnsi="Times New Roman" w:cs="Times New Roman"/>
          <w:sz w:val="24"/>
          <w:szCs w:val="24"/>
          <w:rPrChange w:id="3453" w:author="matheus" w:date="2011-07-25T13:04:00Z">
            <w:rPr/>
          </w:rPrChange>
        </w:rPr>
        <w:lastRenderedPageBreak/>
        <w:t>(</w:t>
      </w:r>
      <w:r w:rsidR="00114F24" w:rsidRPr="004F3007">
        <w:rPr>
          <w:rFonts w:ascii="Times New Roman" w:hAnsi="Times New Roman" w:cs="Times New Roman"/>
          <w:i/>
          <w:sz w:val="24"/>
          <w:szCs w:val="24"/>
          <w:rPrChange w:id="3454" w:author="matheus" w:date="2011-07-25T13:04:00Z">
            <w:rPr>
              <w:i/>
            </w:rPr>
          </w:rPrChange>
        </w:rPr>
        <w:t>overhead</w:t>
      </w:r>
      <w:r w:rsidR="00114F24" w:rsidRPr="004F3007">
        <w:rPr>
          <w:rFonts w:ascii="Times New Roman" w:hAnsi="Times New Roman" w:cs="Times New Roman"/>
          <w:sz w:val="24"/>
          <w:szCs w:val="24"/>
          <w:rPrChange w:id="3455" w:author="matheus" w:date="2011-07-25T13:04:00Z">
            <w:rPr/>
          </w:rPrChange>
        </w:rPr>
        <w:t xml:space="preserve">) foi inserido no arquivo final </w:t>
      </w:r>
      <w:r w:rsidR="00D60F9E" w:rsidRPr="004F3007">
        <w:rPr>
          <w:rFonts w:ascii="Times New Roman" w:hAnsi="Times New Roman" w:cs="Times New Roman"/>
          <w:sz w:val="24"/>
          <w:szCs w:val="24"/>
          <w:rPrChange w:id="3456" w:author="matheus" w:date="2011-07-25T13:04:00Z">
            <w:rPr/>
          </w:rPrChange>
        </w:rPr>
        <w:t>pelo processo</w:t>
      </w:r>
      <w:r w:rsidR="00114F24" w:rsidRPr="004F3007">
        <w:rPr>
          <w:rFonts w:ascii="Times New Roman" w:hAnsi="Times New Roman" w:cs="Times New Roman"/>
          <w:sz w:val="24"/>
          <w:szCs w:val="24"/>
          <w:rPrChange w:id="3457" w:author="matheus" w:date="2011-07-25T13:04:00Z">
            <w:rPr/>
          </w:rPrChange>
        </w:rPr>
        <w:t>, e por fim, o PSNR médio medido</w:t>
      </w:r>
      <w:r w:rsidRPr="004F3007">
        <w:rPr>
          <w:rFonts w:ascii="Times New Roman" w:hAnsi="Times New Roman" w:cs="Times New Roman"/>
          <w:sz w:val="24"/>
          <w:szCs w:val="24"/>
          <w:rPrChange w:id="3458" w:author="matheus" w:date="2011-07-25T13:04:00Z">
            <w:rPr/>
          </w:rPrChange>
        </w:rPr>
        <w:t>.</w:t>
      </w:r>
      <w:r w:rsidR="007E58B0" w:rsidRPr="004F3007">
        <w:rPr>
          <w:rFonts w:ascii="Times New Roman" w:hAnsi="Times New Roman" w:cs="Times New Roman"/>
          <w:sz w:val="24"/>
          <w:szCs w:val="24"/>
          <w:rPrChange w:id="3459" w:author="matheus" w:date="2011-07-25T13:04:00Z">
            <w:rPr/>
          </w:rPrChange>
        </w:rPr>
        <w:t xml:space="preserve"> Na última linha da Tabela 1, temos a média</w:t>
      </w:r>
      <w:r w:rsidR="00F76ABB" w:rsidRPr="004F3007">
        <w:rPr>
          <w:rFonts w:ascii="Times New Roman" w:hAnsi="Times New Roman" w:cs="Times New Roman"/>
          <w:sz w:val="24"/>
          <w:szCs w:val="24"/>
          <w:rPrChange w:id="3460" w:author="matheus" w:date="2011-07-25T13:04:00Z">
            <w:rPr/>
          </w:rPrChange>
        </w:rPr>
        <w:t xml:space="preserve"> aritmética de cada um desses valores.</w:t>
      </w:r>
    </w:p>
    <w:p w:rsidR="00710C6A" w:rsidRPr="004F3007" w:rsidRDefault="00710C6A">
      <w:pPr>
        <w:pStyle w:val="Legenda"/>
        <w:keepNext/>
        <w:spacing w:after="0" w:line="360" w:lineRule="auto"/>
        <w:ind w:firstLine="567"/>
        <w:rPr>
          <w:rFonts w:cs="Times New Roman"/>
          <w:sz w:val="24"/>
          <w:szCs w:val="24"/>
          <w:lang w:val="pt-BR"/>
          <w:rPrChange w:id="3461" w:author="matheus" w:date="2011-07-25T13:04:00Z">
            <w:rPr>
              <w:lang w:val="pt-BR"/>
            </w:rPr>
          </w:rPrChange>
        </w:rPr>
        <w:pPrChange w:id="3462" w:author="matheus" w:date="2011-07-25T13:55:00Z">
          <w:pPr>
            <w:pStyle w:val="Legenda"/>
            <w:keepNext/>
          </w:pPr>
        </w:pPrChange>
      </w:pPr>
      <w:bookmarkStart w:id="3463" w:name="_Toc299110863"/>
      <w:r w:rsidRPr="004F3007">
        <w:rPr>
          <w:rFonts w:cs="Times New Roman"/>
          <w:sz w:val="24"/>
          <w:szCs w:val="24"/>
          <w:lang w:val="pt-BR"/>
          <w:rPrChange w:id="3464" w:author="matheus" w:date="2011-07-25T13:04:00Z">
            <w:rPr>
              <w:lang w:val="pt-BR"/>
            </w:rPr>
          </w:rPrChange>
        </w:rPr>
        <w:t xml:space="preserve">Tabela </w:t>
      </w:r>
      <w:r w:rsidRPr="004F3007">
        <w:rPr>
          <w:rFonts w:cs="Times New Roman"/>
          <w:sz w:val="24"/>
          <w:szCs w:val="24"/>
          <w:lang w:val="pt-BR"/>
          <w:rPrChange w:id="3465" w:author="matheus" w:date="2011-07-25T13:04:00Z">
            <w:rPr>
              <w:lang w:val="pt-BR"/>
            </w:rPr>
          </w:rPrChange>
        </w:rPr>
        <w:fldChar w:fldCharType="begin"/>
      </w:r>
      <w:r w:rsidRPr="004F3007">
        <w:rPr>
          <w:rFonts w:cs="Times New Roman"/>
          <w:sz w:val="24"/>
          <w:szCs w:val="24"/>
          <w:lang w:val="pt-BR"/>
          <w:rPrChange w:id="3466" w:author="matheus" w:date="2011-07-25T13:04:00Z">
            <w:rPr>
              <w:lang w:val="pt-BR"/>
            </w:rPr>
          </w:rPrChange>
        </w:rPr>
        <w:instrText xml:space="preserve"> SEQ Tabela \* ARABIC </w:instrText>
      </w:r>
      <w:r w:rsidRPr="004F3007">
        <w:rPr>
          <w:rFonts w:cs="Times New Roman"/>
          <w:sz w:val="24"/>
          <w:szCs w:val="24"/>
          <w:lang w:val="pt-BR"/>
          <w:rPrChange w:id="3467" w:author="matheus" w:date="2011-07-25T13:04:00Z">
            <w:rPr>
              <w:lang w:val="pt-BR"/>
            </w:rPr>
          </w:rPrChange>
        </w:rPr>
        <w:fldChar w:fldCharType="separate"/>
      </w:r>
      <w:r w:rsidR="00234CEA" w:rsidRPr="004F3007">
        <w:rPr>
          <w:rFonts w:cs="Times New Roman"/>
          <w:noProof/>
          <w:sz w:val="24"/>
          <w:szCs w:val="24"/>
          <w:lang w:val="pt-BR"/>
          <w:rPrChange w:id="3468" w:author="matheus" w:date="2011-07-25T13:04:00Z">
            <w:rPr>
              <w:noProof/>
              <w:lang w:val="pt-BR"/>
            </w:rPr>
          </w:rPrChange>
        </w:rPr>
        <w:t>1</w:t>
      </w:r>
      <w:r w:rsidRPr="004F3007">
        <w:rPr>
          <w:rFonts w:cs="Times New Roman"/>
          <w:sz w:val="24"/>
          <w:szCs w:val="24"/>
          <w:lang w:val="pt-BR"/>
          <w:rPrChange w:id="3469" w:author="matheus" w:date="2011-07-25T13:04:00Z">
            <w:rPr>
              <w:lang w:val="pt-BR"/>
            </w:rPr>
          </w:rPrChange>
        </w:rPr>
        <w:fldChar w:fldCharType="end"/>
      </w:r>
      <w:r w:rsidRPr="004F3007">
        <w:rPr>
          <w:rFonts w:cs="Times New Roman"/>
          <w:sz w:val="24"/>
          <w:szCs w:val="24"/>
          <w:lang w:val="pt-BR"/>
          <w:rPrChange w:id="3470" w:author="matheus" w:date="2011-07-25T13:04:00Z">
            <w:rPr>
              <w:lang w:val="pt-BR"/>
            </w:rPr>
          </w:rPrChange>
        </w:rPr>
        <w:t xml:space="preserve"> -</w:t>
      </w:r>
      <w:r w:rsidRPr="004F3007">
        <w:rPr>
          <w:rFonts w:cs="Times New Roman"/>
          <w:i/>
          <w:sz w:val="24"/>
          <w:szCs w:val="24"/>
          <w:lang w:val="pt-BR"/>
          <w:rPrChange w:id="3471" w:author="matheus" w:date="2011-07-25T13:04:00Z">
            <w:rPr>
              <w:i/>
              <w:lang w:val="pt-BR"/>
            </w:rPr>
          </w:rPrChange>
        </w:rPr>
        <w:t xml:space="preserve"> </w:t>
      </w:r>
      <w:r w:rsidRPr="004F3007">
        <w:rPr>
          <w:rFonts w:cs="Times New Roman"/>
          <w:sz w:val="24"/>
          <w:szCs w:val="24"/>
          <w:lang w:val="pt-BR"/>
          <w:rPrChange w:id="3472" w:author="matheus" w:date="2011-07-25T13:04:00Z">
            <w:rPr>
              <w:lang w:val="pt-BR"/>
            </w:rPr>
          </w:rPrChange>
        </w:rPr>
        <w:t>Resultados dos testes da compressão de imagens estereoscópicas usando conversão anaglífica com a Tabela de Índice de Core</w:t>
      </w:r>
      <w:r w:rsidRPr="004F3007">
        <w:rPr>
          <w:rFonts w:cs="Times New Roman"/>
          <w:i/>
          <w:sz w:val="24"/>
          <w:szCs w:val="24"/>
          <w:lang w:val="pt-BR"/>
          <w:rPrChange w:id="3473" w:author="matheus" w:date="2011-07-25T13:04:00Z">
            <w:rPr>
              <w:i/>
              <w:lang w:val="pt-BR"/>
            </w:rPr>
          </w:rPrChange>
        </w:rPr>
        <w:t>s</w:t>
      </w:r>
      <w:bookmarkEnd w:id="3463"/>
    </w:p>
    <w:tbl>
      <w:tblPr>
        <w:tblStyle w:val="GradeClara-nfase2"/>
        <w:tblW w:w="7894" w:type="dxa"/>
        <w:jc w:val="center"/>
        <w:tblBorders>
          <w:insideV w:val="none" w:sz="0" w:space="0" w:color="auto"/>
        </w:tblBorders>
        <w:tblLook w:val="04A0" w:firstRow="1" w:lastRow="0" w:firstColumn="1" w:lastColumn="0" w:noHBand="0" w:noVBand="1"/>
        <w:tblPrChange w:id="3474" w:author="matheus" w:date="2011-07-25T12:53:00Z">
          <w:tblPr>
            <w:tblStyle w:val="GradeClara-nfase2"/>
            <w:tblW w:w="7894" w:type="dxa"/>
            <w:jc w:val="center"/>
            <w:tblLook w:val="04A0" w:firstRow="1" w:lastRow="0" w:firstColumn="1" w:lastColumn="0" w:noHBand="0" w:noVBand="1"/>
          </w:tblPr>
        </w:tblPrChange>
      </w:tblPr>
      <w:tblGrid>
        <w:gridCol w:w="1516"/>
        <w:gridCol w:w="1723"/>
        <w:gridCol w:w="1680"/>
        <w:gridCol w:w="1660"/>
        <w:gridCol w:w="1440"/>
        <w:tblGridChange w:id="3475">
          <w:tblGrid>
            <w:gridCol w:w="1391"/>
            <w:gridCol w:w="1723"/>
            <w:gridCol w:w="1680"/>
            <w:gridCol w:w="1660"/>
            <w:gridCol w:w="1440"/>
          </w:tblGrid>
        </w:tblGridChange>
      </w:tblGrid>
      <w:tr w:rsidR="00385D4A" w:rsidRPr="004F3007" w:rsidTr="00F1670C">
        <w:trPr>
          <w:cnfStyle w:val="100000000000" w:firstRow="1" w:lastRow="0" w:firstColumn="0" w:lastColumn="0" w:oddVBand="0" w:evenVBand="0" w:oddHBand="0" w:evenHBand="0" w:firstRowFirstColumn="0" w:firstRowLastColumn="0" w:lastRowFirstColumn="0" w:lastRowLastColumn="0"/>
          <w:trHeight w:val="300"/>
          <w:jc w:val="center"/>
          <w:trPrChange w:id="3476" w:author="matheus" w:date="2011-07-25T12:53: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single" w:sz="12" w:space="0" w:color="C0504D" w:themeColor="accent2"/>
              <w:bottom w:val="single" w:sz="12" w:space="0" w:color="C0504D" w:themeColor="accent2"/>
              <w:right w:val="none" w:sz="0" w:space="0" w:color="auto"/>
            </w:tcBorders>
            <w:noWrap/>
            <w:vAlign w:val="center"/>
            <w:hideMark/>
            <w:tcPrChange w:id="3477" w:author="matheus" w:date="2011-07-25T12:53:00Z">
              <w:tcPr>
                <w:tcW w:w="1391" w:type="dxa"/>
                <w:noWrap/>
                <w:vAlign w:val="center"/>
                <w:hideMark/>
              </w:tcPr>
            </w:tcPrChange>
          </w:tcPr>
          <w:p w:rsidR="00385D4A" w:rsidRPr="004F3007" w:rsidRDefault="00385D4A">
            <w:pPr>
              <w:spacing w:line="360" w:lineRule="auto"/>
              <w:ind w:firstLine="567"/>
              <w:jc w:val="center"/>
              <w:cnfStyle w:val="101000000000" w:firstRow="1" w:lastRow="0" w:firstColumn="1"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478" w:author="matheus" w:date="2011-07-25T13:04:00Z">
                  <w:rPr>
                    <w:rFonts w:ascii="Calibri" w:eastAsia="Times New Roman" w:hAnsi="Calibri" w:cs="Calibri"/>
                    <w:b w:val="0"/>
                    <w:bCs w:val="0"/>
                    <w:color w:val="000000"/>
                    <w:lang w:eastAsia="pt-BR"/>
                  </w:rPr>
                </w:rPrChange>
              </w:rPr>
              <w:pPrChange w:id="3479" w:author="matheus" w:date="2011-07-25T13:55:00Z">
                <w:pPr>
                  <w:spacing w:after="200" w:line="276" w:lineRule="auto"/>
                  <w:jc w:val="center"/>
                  <w:cnfStyle w:val="101000000000" w:firstRow="1" w:lastRow="0" w:firstColumn="1"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480" w:author="matheus" w:date="2011-07-25T13:04:00Z">
                  <w:rPr>
                    <w:rFonts w:ascii="Calibri" w:eastAsia="Times New Roman" w:hAnsi="Calibri" w:cs="Calibri"/>
                    <w:color w:val="000000"/>
                    <w:lang w:eastAsia="pt-BR"/>
                  </w:rPr>
                </w:rPrChange>
              </w:rPr>
              <w:t>ID</w:t>
            </w:r>
          </w:p>
        </w:tc>
        <w:tc>
          <w:tcPr>
            <w:tcW w:w="1723"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3481" w:author="matheus" w:date="2011-07-25T12:53:00Z">
              <w:tcPr>
                <w:tcW w:w="1723" w:type="dxa"/>
                <w:noWrap/>
                <w:vAlign w:val="center"/>
                <w:hideMark/>
              </w:tcPr>
            </w:tcPrChange>
          </w:tcPr>
          <w:p w:rsidR="0066065D" w:rsidRPr="004F3007" w:rsidRDefault="00385D4A">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482" w:author="matheus" w:date="2011-07-25T13:04:00Z">
                  <w:rPr>
                    <w:rFonts w:ascii="Calibri" w:eastAsia="Times New Roman" w:hAnsi="Calibri" w:cs="Calibri"/>
                    <w:b w:val="0"/>
                    <w:bCs w:val="0"/>
                    <w:color w:val="000000"/>
                    <w:lang w:eastAsia="pt-BR"/>
                  </w:rPr>
                </w:rPrChange>
              </w:rPr>
              <w:pPrChange w:id="3483" w:author="matheus" w:date="2011-07-25T13:55: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484" w:author="matheus" w:date="2011-07-25T13:04:00Z">
                  <w:rPr>
                    <w:rFonts w:ascii="Calibri" w:eastAsia="Times New Roman" w:hAnsi="Calibri" w:cs="Calibri"/>
                    <w:color w:val="000000"/>
                    <w:lang w:eastAsia="pt-BR"/>
                  </w:rPr>
                </w:rPrChange>
              </w:rPr>
              <w:t>Redução sem a</w:t>
            </w:r>
          </w:p>
          <w:p w:rsidR="00385D4A" w:rsidRPr="004F3007" w:rsidRDefault="00385D4A">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485" w:author="matheus" w:date="2011-07-25T13:04:00Z">
                  <w:rPr>
                    <w:rFonts w:ascii="Calibri" w:eastAsia="Times New Roman" w:hAnsi="Calibri" w:cs="Calibri"/>
                    <w:b w:val="0"/>
                    <w:bCs w:val="0"/>
                    <w:color w:val="000000"/>
                    <w:lang w:eastAsia="pt-BR"/>
                  </w:rPr>
                </w:rPrChange>
              </w:rPr>
              <w:pPrChange w:id="3486" w:author="matheus" w:date="2011-07-25T13:55: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487" w:author="matheus" w:date="2011-07-25T13:04:00Z">
                  <w:rPr>
                    <w:rFonts w:ascii="Calibri" w:eastAsia="Times New Roman" w:hAnsi="Calibri" w:cs="Calibri"/>
                    <w:color w:val="000000"/>
                    <w:lang w:eastAsia="pt-BR"/>
                  </w:rPr>
                </w:rPrChange>
              </w:rPr>
              <w:t>Tabela</w:t>
            </w:r>
          </w:p>
        </w:tc>
        <w:tc>
          <w:tcPr>
            <w:tcW w:w="1680"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3488" w:author="matheus" w:date="2011-07-25T12:53:00Z">
              <w:tcPr>
                <w:tcW w:w="1680" w:type="dxa"/>
                <w:noWrap/>
                <w:vAlign w:val="center"/>
                <w:hideMark/>
              </w:tcPr>
            </w:tcPrChange>
          </w:tcPr>
          <w:p w:rsidR="00385D4A" w:rsidRPr="004F3007" w:rsidRDefault="00385D4A">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489" w:author="matheus" w:date="2011-07-25T13:04:00Z">
                  <w:rPr>
                    <w:rFonts w:ascii="Calibri" w:eastAsia="Times New Roman" w:hAnsi="Calibri" w:cs="Calibri"/>
                    <w:b w:val="0"/>
                    <w:bCs w:val="0"/>
                    <w:color w:val="000000"/>
                    <w:lang w:eastAsia="pt-BR"/>
                  </w:rPr>
                </w:rPrChange>
              </w:rPr>
              <w:pPrChange w:id="3490" w:author="matheus" w:date="2011-07-25T13:55: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491" w:author="matheus" w:date="2011-07-25T13:04:00Z">
                  <w:rPr>
                    <w:rFonts w:ascii="Calibri" w:eastAsia="Times New Roman" w:hAnsi="Calibri" w:cs="Calibri"/>
                    <w:color w:val="000000"/>
                    <w:lang w:eastAsia="pt-BR"/>
                  </w:rPr>
                </w:rPrChange>
              </w:rPr>
              <w:t>Redução com a Tabela</w:t>
            </w:r>
          </w:p>
        </w:tc>
        <w:tc>
          <w:tcPr>
            <w:tcW w:w="1660"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3492" w:author="matheus" w:date="2011-07-25T12:53:00Z">
              <w:tcPr>
                <w:tcW w:w="1660" w:type="dxa"/>
                <w:noWrap/>
                <w:vAlign w:val="center"/>
                <w:hideMark/>
              </w:tcPr>
            </w:tcPrChange>
          </w:tcPr>
          <w:p w:rsidR="00385D4A" w:rsidRPr="004F3007" w:rsidRDefault="00385D4A">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493" w:author="matheus" w:date="2011-07-25T13:04:00Z">
                  <w:rPr>
                    <w:rFonts w:ascii="Calibri" w:eastAsia="Times New Roman" w:hAnsi="Calibri" w:cs="Calibri"/>
                    <w:b w:val="0"/>
                    <w:bCs w:val="0"/>
                    <w:color w:val="000000"/>
                    <w:lang w:eastAsia="pt-BR"/>
                  </w:rPr>
                </w:rPrChange>
              </w:rPr>
              <w:pPrChange w:id="3494" w:author="matheus" w:date="2011-07-25T13:55: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495" w:author="matheus" w:date="2011-07-25T13:04:00Z">
                  <w:rPr>
                    <w:rFonts w:ascii="Calibri" w:eastAsia="Times New Roman" w:hAnsi="Calibri" w:cs="Calibri"/>
                    <w:color w:val="000000"/>
                    <w:lang w:eastAsia="pt-BR"/>
                  </w:rPr>
                </w:rPrChange>
              </w:rPr>
              <w:t>Overhead da Tabela</w:t>
            </w:r>
          </w:p>
        </w:tc>
        <w:tc>
          <w:tcPr>
            <w:tcW w:w="1440" w:type="dxa"/>
            <w:tcBorders>
              <w:top w:val="single" w:sz="12" w:space="0" w:color="C0504D" w:themeColor="accent2"/>
              <w:left w:val="none" w:sz="0" w:space="0" w:color="auto"/>
              <w:bottom w:val="single" w:sz="12" w:space="0" w:color="C0504D" w:themeColor="accent2"/>
            </w:tcBorders>
            <w:noWrap/>
            <w:vAlign w:val="center"/>
            <w:hideMark/>
            <w:tcPrChange w:id="3496" w:author="matheus" w:date="2011-07-25T12:53:00Z">
              <w:tcPr>
                <w:tcW w:w="1440" w:type="dxa"/>
                <w:noWrap/>
                <w:vAlign w:val="center"/>
                <w:hideMark/>
              </w:tcPr>
            </w:tcPrChange>
          </w:tcPr>
          <w:p w:rsidR="00385D4A" w:rsidRPr="004F3007" w:rsidRDefault="00385D4A">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497" w:author="matheus" w:date="2011-07-25T13:04:00Z">
                  <w:rPr>
                    <w:rFonts w:ascii="Calibri" w:eastAsia="Times New Roman" w:hAnsi="Calibri" w:cs="Calibri"/>
                    <w:b w:val="0"/>
                    <w:bCs w:val="0"/>
                    <w:color w:val="000000"/>
                    <w:lang w:eastAsia="pt-BR"/>
                  </w:rPr>
                </w:rPrChange>
              </w:rPr>
              <w:pPrChange w:id="3498" w:author="matheus" w:date="2011-07-25T13:55: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499" w:author="matheus" w:date="2011-07-25T13:04:00Z">
                  <w:rPr>
                    <w:rFonts w:ascii="Calibri" w:eastAsia="Times New Roman" w:hAnsi="Calibri" w:cs="Calibri"/>
                    <w:color w:val="000000"/>
                    <w:lang w:eastAsia="pt-BR"/>
                  </w:rPr>
                </w:rPrChange>
              </w:rPr>
              <w:t>PSNR médio</w:t>
            </w:r>
            <w:r w:rsidR="00114F24" w:rsidRPr="004F3007">
              <w:rPr>
                <w:rFonts w:ascii="Times New Roman" w:eastAsia="Times New Roman" w:hAnsi="Times New Roman" w:cs="Times New Roman"/>
                <w:color w:val="000000"/>
                <w:sz w:val="24"/>
                <w:szCs w:val="24"/>
                <w:lang w:eastAsia="pt-BR"/>
                <w:rPrChange w:id="3500" w:author="matheus" w:date="2011-07-25T13:04:00Z">
                  <w:rPr>
                    <w:rFonts w:ascii="Calibri" w:eastAsia="Times New Roman" w:hAnsi="Calibri" w:cs="Calibri"/>
                    <w:color w:val="000000"/>
                    <w:lang w:eastAsia="pt-BR"/>
                  </w:rPr>
                </w:rPrChange>
              </w:rPr>
              <w:t xml:space="preserve"> (dB)</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501" w:author="matheus" w:date="2011-07-25T12:52: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single" w:sz="12" w:space="0" w:color="C0504D" w:themeColor="accent2"/>
              <w:left w:val="none" w:sz="0" w:space="0" w:color="auto"/>
              <w:bottom w:val="none" w:sz="0" w:space="0" w:color="auto"/>
              <w:right w:val="none" w:sz="0" w:space="0" w:color="auto"/>
            </w:tcBorders>
            <w:noWrap/>
            <w:hideMark/>
            <w:tcPrChange w:id="3502" w:author="matheus" w:date="2011-07-25T12:52: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503" w:author="matheus" w:date="2011-07-25T13:04:00Z">
                  <w:rPr>
                    <w:rFonts w:ascii="Calibri" w:eastAsia="Times New Roman" w:hAnsi="Calibri" w:cs="Calibri"/>
                    <w:b w:val="0"/>
                    <w:bCs w:val="0"/>
                    <w:color w:val="000000"/>
                    <w:lang w:eastAsia="pt-BR"/>
                  </w:rPr>
                </w:rPrChange>
              </w:rPr>
              <w:pPrChange w:id="3504"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05" w:author="matheus" w:date="2011-07-25T13:04:00Z">
                  <w:rPr>
                    <w:rFonts w:ascii="Calibri" w:eastAsia="Times New Roman" w:hAnsi="Calibri" w:cs="Calibri"/>
                    <w:color w:val="000000"/>
                    <w:lang w:eastAsia="pt-BR"/>
                  </w:rPr>
                </w:rPrChange>
              </w:rPr>
              <w:t>arv01.bmp</w:t>
            </w:r>
          </w:p>
        </w:tc>
        <w:tc>
          <w:tcPr>
            <w:tcW w:w="1723" w:type="dxa"/>
            <w:tcBorders>
              <w:top w:val="single" w:sz="12" w:space="0" w:color="C0504D" w:themeColor="accent2"/>
              <w:left w:val="none" w:sz="0" w:space="0" w:color="auto"/>
              <w:bottom w:val="none" w:sz="0" w:space="0" w:color="auto"/>
              <w:right w:val="none" w:sz="0" w:space="0" w:color="auto"/>
            </w:tcBorders>
            <w:noWrap/>
            <w:hideMark/>
            <w:tcPrChange w:id="3506" w:author="matheus" w:date="2011-07-25T12:52: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07" w:author="matheus" w:date="2011-07-25T13:04:00Z">
                  <w:rPr>
                    <w:rFonts w:ascii="Calibri" w:eastAsia="Times New Roman" w:hAnsi="Calibri" w:cs="Calibri"/>
                    <w:color w:val="000000"/>
                    <w:lang w:eastAsia="pt-BR"/>
                  </w:rPr>
                </w:rPrChange>
              </w:rPr>
              <w:pPrChange w:id="350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09" w:author="matheus" w:date="2011-07-25T13:04:00Z">
                  <w:rPr>
                    <w:rFonts w:ascii="Calibri" w:eastAsia="Times New Roman" w:hAnsi="Calibri" w:cs="Calibri"/>
                    <w:color w:val="000000"/>
                    <w:lang w:eastAsia="pt-BR"/>
                  </w:rPr>
                </w:rPrChange>
              </w:rPr>
              <w:t>62,80%</w:t>
            </w:r>
          </w:p>
        </w:tc>
        <w:tc>
          <w:tcPr>
            <w:tcW w:w="1680" w:type="dxa"/>
            <w:tcBorders>
              <w:top w:val="single" w:sz="12" w:space="0" w:color="C0504D" w:themeColor="accent2"/>
              <w:left w:val="none" w:sz="0" w:space="0" w:color="auto"/>
              <w:bottom w:val="none" w:sz="0" w:space="0" w:color="auto"/>
              <w:right w:val="none" w:sz="0" w:space="0" w:color="auto"/>
            </w:tcBorders>
            <w:noWrap/>
            <w:hideMark/>
            <w:tcPrChange w:id="3510" w:author="matheus" w:date="2011-07-25T12:52: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11" w:author="matheus" w:date="2011-07-25T13:04:00Z">
                  <w:rPr>
                    <w:rFonts w:ascii="Calibri" w:eastAsia="Times New Roman" w:hAnsi="Calibri" w:cs="Calibri"/>
                    <w:color w:val="000000"/>
                    <w:lang w:eastAsia="pt-BR"/>
                  </w:rPr>
                </w:rPrChange>
              </w:rPr>
              <w:pPrChange w:id="351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13" w:author="matheus" w:date="2011-07-25T13:04:00Z">
                  <w:rPr>
                    <w:rFonts w:ascii="Calibri" w:eastAsia="Times New Roman" w:hAnsi="Calibri" w:cs="Calibri"/>
                    <w:color w:val="000000"/>
                    <w:lang w:eastAsia="pt-BR"/>
                  </w:rPr>
                </w:rPrChange>
              </w:rPr>
              <w:t>52,12%</w:t>
            </w:r>
          </w:p>
        </w:tc>
        <w:tc>
          <w:tcPr>
            <w:tcW w:w="1660" w:type="dxa"/>
            <w:tcBorders>
              <w:top w:val="single" w:sz="12" w:space="0" w:color="C0504D" w:themeColor="accent2"/>
              <w:left w:val="none" w:sz="0" w:space="0" w:color="auto"/>
              <w:bottom w:val="none" w:sz="0" w:space="0" w:color="auto"/>
              <w:right w:val="none" w:sz="0" w:space="0" w:color="auto"/>
            </w:tcBorders>
            <w:noWrap/>
            <w:hideMark/>
            <w:tcPrChange w:id="3514" w:author="matheus" w:date="2011-07-25T12:52: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15" w:author="matheus" w:date="2011-07-25T13:04:00Z">
                  <w:rPr>
                    <w:rFonts w:ascii="Calibri" w:eastAsia="Times New Roman" w:hAnsi="Calibri" w:cs="Calibri"/>
                    <w:color w:val="000000"/>
                    <w:lang w:eastAsia="pt-BR"/>
                  </w:rPr>
                </w:rPrChange>
              </w:rPr>
              <w:pPrChange w:id="351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17" w:author="matheus" w:date="2011-07-25T13:04:00Z">
                  <w:rPr>
                    <w:rFonts w:ascii="Calibri" w:eastAsia="Times New Roman" w:hAnsi="Calibri" w:cs="Calibri"/>
                    <w:color w:val="000000"/>
                    <w:lang w:eastAsia="pt-BR"/>
                  </w:rPr>
                </w:rPrChange>
              </w:rPr>
              <w:t>10,68%</w:t>
            </w:r>
          </w:p>
        </w:tc>
        <w:tc>
          <w:tcPr>
            <w:tcW w:w="1440" w:type="dxa"/>
            <w:tcBorders>
              <w:top w:val="single" w:sz="12" w:space="0" w:color="C0504D" w:themeColor="accent2"/>
              <w:left w:val="none" w:sz="0" w:space="0" w:color="auto"/>
              <w:bottom w:val="none" w:sz="0" w:space="0" w:color="auto"/>
              <w:right w:val="none" w:sz="0" w:space="0" w:color="auto"/>
            </w:tcBorders>
            <w:noWrap/>
            <w:hideMark/>
            <w:tcPrChange w:id="3518" w:author="matheus" w:date="2011-07-25T12:52: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19" w:author="matheus" w:date="2011-07-25T13:04:00Z">
                  <w:rPr>
                    <w:rFonts w:ascii="Calibri" w:eastAsia="Times New Roman" w:hAnsi="Calibri" w:cs="Calibri"/>
                    <w:color w:val="000000"/>
                    <w:lang w:eastAsia="pt-BR"/>
                  </w:rPr>
                </w:rPrChange>
              </w:rPr>
              <w:pPrChange w:id="352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21" w:author="matheus" w:date="2011-07-25T13:04:00Z">
                  <w:rPr>
                    <w:rFonts w:ascii="Calibri" w:eastAsia="Times New Roman" w:hAnsi="Calibri" w:cs="Calibri"/>
                    <w:color w:val="000000"/>
                    <w:lang w:eastAsia="pt-BR"/>
                  </w:rPr>
                </w:rPrChange>
              </w:rPr>
              <w:t>30,284</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522"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523"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524" w:author="matheus" w:date="2011-07-25T13:04:00Z">
                  <w:rPr>
                    <w:rFonts w:ascii="Calibri" w:eastAsia="Times New Roman" w:hAnsi="Calibri" w:cs="Calibri"/>
                    <w:b w:val="0"/>
                    <w:bCs w:val="0"/>
                    <w:color w:val="000000"/>
                    <w:lang w:eastAsia="pt-BR"/>
                  </w:rPr>
                </w:rPrChange>
              </w:rPr>
              <w:pPrChange w:id="3525"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26" w:author="matheus" w:date="2011-07-25T13:04:00Z">
                  <w:rPr>
                    <w:rFonts w:ascii="Calibri" w:eastAsia="Times New Roman" w:hAnsi="Calibri" w:cs="Calibri"/>
                    <w:color w:val="000000"/>
                    <w:lang w:eastAsia="pt-BR"/>
                  </w:rPr>
                </w:rPrChange>
              </w:rPr>
              <w:t>corr01.bmp</w:t>
            </w:r>
          </w:p>
        </w:tc>
        <w:tc>
          <w:tcPr>
            <w:tcW w:w="1723" w:type="dxa"/>
            <w:tcBorders>
              <w:top w:val="none" w:sz="0" w:space="0" w:color="auto"/>
              <w:left w:val="none" w:sz="0" w:space="0" w:color="auto"/>
              <w:bottom w:val="none" w:sz="0" w:space="0" w:color="auto"/>
              <w:right w:val="none" w:sz="0" w:space="0" w:color="auto"/>
            </w:tcBorders>
            <w:noWrap/>
            <w:hideMark/>
            <w:tcPrChange w:id="3527"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528" w:author="matheus" w:date="2011-07-25T13:04:00Z">
                  <w:rPr>
                    <w:rFonts w:ascii="Calibri" w:eastAsia="Times New Roman" w:hAnsi="Calibri" w:cs="Calibri"/>
                    <w:color w:val="000000"/>
                    <w:lang w:eastAsia="pt-BR"/>
                  </w:rPr>
                </w:rPrChange>
              </w:rPr>
              <w:pPrChange w:id="352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30" w:author="matheus" w:date="2011-07-25T13:04:00Z">
                  <w:rPr>
                    <w:rFonts w:ascii="Calibri" w:eastAsia="Times New Roman" w:hAnsi="Calibri" w:cs="Calibri"/>
                    <w:color w:val="000000"/>
                    <w:lang w:eastAsia="pt-BR"/>
                  </w:rPr>
                </w:rPrChange>
              </w:rPr>
              <w:t>75,66%</w:t>
            </w:r>
          </w:p>
        </w:tc>
        <w:tc>
          <w:tcPr>
            <w:tcW w:w="1680" w:type="dxa"/>
            <w:tcBorders>
              <w:top w:val="none" w:sz="0" w:space="0" w:color="auto"/>
              <w:left w:val="none" w:sz="0" w:space="0" w:color="auto"/>
              <w:bottom w:val="none" w:sz="0" w:space="0" w:color="auto"/>
              <w:right w:val="none" w:sz="0" w:space="0" w:color="auto"/>
            </w:tcBorders>
            <w:noWrap/>
            <w:hideMark/>
            <w:tcPrChange w:id="3531"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532" w:author="matheus" w:date="2011-07-25T13:04:00Z">
                  <w:rPr>
                    <w:rFonts w:ascii="Calibri" w:eastAsia="Times New Roman" w:hAnsi="Calibri" w:cs="Calibri"/>
                    <w:color w:val="000000"/>
                    <w:lang w:eastAsia="pt-BR"/>
                  </w:rPr>
                </w:rPrChange>
              </w:rPr>
              <w:pPrChange w:id="353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34" w:author="matheus" w:date="2011-07-25T13:04:00Z">
                  <w:rPr>
                    <w:rFonts w:ascii="Calibri" w:eastAsia="Times New Roman" w:hAnsi="Calibri" w:cs="Calibri"/>
                    <w:color w:val="000000"/>
                    <w:lang w:eastAsia="pt-BR"/>
                  </w:rPr>
                </w:rPrChange>
              </w:rPr>
              <w:t>67,65%</w:t>
            </w:r>
          </w:p>
        </w:tc>
        <w:tc>
          <w:tcPr>
            <w:tcW w:w="1660" w:type="dxa"/>
            <w:tcBorders>
              <w:top w:val="none" w:sz="0" w:space="0" w:color="auto"/>
              <w:left w:val="none" w:sz="0" w:space="0" w:color="auto"/>
              <w:bottom w:val="none" w:sz="0" w:space="0" w:color="auto"/>
              <w:right w:val="none" w:sz="0" w:space="0" w:color="auto"/>
            </w:tcBorders>
            <w:noWrap/>
            <w:hideMark/>
            <w:tcPrChange w:id="3535"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536" w:author="matheus" w:date="2011-07-25T13:04:00Z">
                  <w:rPr>
                    <w:rFonts w:ascii="Calibri" w:eastAsia="Times New Roman" w:hAnsi="Calibri" w:cs="Calibri"/>
                    <w:color w:val="000000"/>
                    <w:lang w:eastAsia="pt-BR"/>
                  </w:rPr>
                </w:rPrChange>
              </w:rPr>
              <w:pPrChange w:id="353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38" w:author="matheus" w:date="2011-07-25T13:04:00Z">
                  <w:rPr>
                    <w:rFonts w:ascii="Calibri" w:eastAsia="Times New Roman" w:hAnsi="Calibri" w:cs="Calibri"/>
                    <w:color w:val="000000"/>
                    <w:lang w:eastAsia="pt-BR"/>
                  </w:rPr>
                </w:rPrChange>
              </w:rPr>
              <w:t>8,01%</w:t>
            </w:r>
          </w:p>
        </w:tc>
        <w:tc>
          <w:tcPr>
            <w:tcW w:w="1440" w:type="dxa"/>
            <w:tcBorders>
              <w:top w:val="none" w:sz="0" w:space="0" w:color="auto"/>
              <w:left w:val="none" w:sz="0" w:space="0" w:color="auto"/>
              <w:bottom w:val="none" w:sz="0" w:space="0" w:color="auto"/>
              <w:right w:val="none" w:sz="0" w:space="0" w:color="auto"/>
            </w:tcBorders>
            <w:noWrap/>
            <w:hideMark/>
            <w:tcPrChange w:id="3539"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540" w:author="matheus" w:date="2011-07-25T13:04:00Z">
                  <w:rPr>
                    <w:rFonts w:ascii="Calibri" w:eastAsia="Times New Roman" w:hAnsi="Calibri" w:cs="Calibri"/>
                    <w:color w:val="000000"/>
                    <w:lang w:eastAsia="pt-BR"/>
                  </w:rPr>
                </w:rPrChange>
              </w:rPr>
              <w:pPrChange w:id="354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42" w:author="matheus" w:date="2011-07-25T13:04:00Z">
                  <w:rPr>
                    <w:rFonts w:ascii="Calibri" w:eastAsia="Times New Roman" w:hAnsi="Calibri" w:cs="Calibri"/>
                    <w:color w:val="000000"/>
                    <w:lang w:eastAsia="pt-BR"/>
                  </w:rPr>
                </w:rPrChange>
              </w:rPr>
              <w:t>35,037</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543"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544"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545" w:author="matheus" w:date="2011-07-25T13:04:00Z">
                  <w:rPr>
                    <w:rFonts w:ascii="Calibri" w:eastAsia="Times New Roman" w:hAnsi="Calibri" w:cs="Calibri"/>
                    <w:b w:val="0"/>
                    <w:bCs w:val="0"/>
                    <w:color w:val="000000"/>
                    <w:lang w:eastAsia="pt-BR"/>
                  </w:rPr>
                </w:rPrChange>
              </w:rPr>
              <w:pPrChange w:id="3546"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47" w:author="matheus" w:date="2011-07-25T13:04:00Z">
                  <w:rPr>
                    <w:rFonts w:ascii="Calibri" w:eastAsia="Times New Roman" w:hAnsi="Calibri" w:cs="Calibri"/>
                    <w:color w:val="000000"/>
                    <w:lang w:eastAsia="pt-BR"/>
                  </w:rPr>
                </w:rPrChange>
              </w:rPr>
              <w:t>cruz01.bmp</w:t>
            </w:r>
          </w:p>
        </w:tc>
        <w:tc>
          <w:tcPr>
            <w:tcW w:w="1723" w:type="dxa"/>
            <w:tcBorders>
              <w:top w:val="none" w:sz="0" w:space="0" w:color="auto"/>
              <w:left w:val="none" w:sz="0" w:space="0" w:color="auto"/>
              <w:bottom w:val="none" w:sz="0" w:space="0" w:color="auto"/>
              <w:right w:val="none" w:sz="0" w:space="0" w:color="auto"/>
            </w:tcBorders>
            <w:noWrap/>
            <w:hideMark/>
            <w:tcPrChange w:id="3548"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49" w:author="matheus" w:date="2011-07-25T13:04:00Z">
                  <w:rPr>
                    <w:rFonts w:ascii="Calibri" w:eastAsia="Times New Roman" w:hAnsi="Calibri" w:cs="Calibri"/>
                    <w:color w:val="000000"/>
                    <w:lang w:eastAsia="pt-BR"/>
                  </w:rPr>
                </w:rPrChange>
              </w:rPr>
              <w:pPrChange w:id="355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51" w:author="matheus" w:date="2011-07-25T13:04:00Z">
                  <w:rPr>
                    <w:rFonts w:ascii="Calibri" w:eastAsia="Times New Roman" w:hAnsi="Calibri" w:cs="Calibri"/>
                    <w:color w:val="000000"/>
                    <w:lang w:eastAsia="pt-BR"/>
                  </w:rPr>
                </w:rPrChange>
              </w:rPr>
              <w:t>69,69%</w:t>
            </w:r>
          </w:p>
        </w:tc>
        <w:tc>
          <w:tcPr>
            <w:tcW w:w="1680" w:type="dxa"/>
            <w:tcBorders>
              <w:top w:val="none" w:sz="0" w:space="0" w:color="auto"/>
              <w:left w:val="none" w:sz="0" w:space="0" w:color="auto"/>
              <w:bottom w:val="none" w:sz="0" w:space="0" w:color="auto"/>
              <w:right w:val="none" w:sz="0" w:space="0" w:color="auto"/>
            </w:tcBorders>
            <w:noWrap/>
            <w:hideMark/>
            <w:tcPrChange w:id="3552"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53" w:author="matheus" w:date="2011-07-25T13:04:00Z">
                  <w:rPr>
                    <w:rFonts w:ascii="Calibri" w:eastAsia="Times New Roman" w:hAnsi="Calibri" w:cs="Calibri"/>
                    <w:color w:val="000000"/>
                    <w:lang w:eastAsia="pt-BR"/>
                  </w:rPr>
                </w:rPrChange>
              </w:rPr>
              <w:pPrChange w:id="355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55" w:author="matheus" w:date="2011-07-25T13:04:00Z">
                  <w:rPr>
                    <w:rFonts w:ascii="Calibri" w:eastAsia="Times New Roman" w:hAnsi="Calibri" w:cs="Calibri"/>
                    <w:color w:val="000000"/>
                    <w:lang w:eastAsia="pt-BR"/>
                  </w:rPr>
                </w:rPrChange>
              </w:rPr>
              <w:t>60,49%</w:t>
            </w:r>
          </w:p>
        </w:tc>
        <w:tc>
          <w:tcPr>
            <w:tcW w:w="1660" w:type="dxa"/>
            <w:tcBorders>
              <w:top w:val="none" w:sz="0" w:space="0" w:color="auto"/>
              <w:left w:val="none" w:sz="0" w:space="0" w:color="auto"/>
              <w:bottom w:val="none" w:sz="0" w:space="0" w:color="auto"/>
              <w:right w:val="none" w:sz="0" w:space="0" w:color="auto"/>
            </w:tcBorders>
            <w:noWrap/>
            <w:hideMark/>
            <w:tcPrChange w:id="3556"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57" w:author="matheus" w:date="2011-07-25T13:04:00Z">
                  <w:rPr>
                    <w:rFonts w:ascii="Calibri" w:eastAsia="Times New Roman" w:hAnsi="Calibri" w:cs="Calibri"/>
                    <w:color w:val="000000"/>
                    <w:lang w:eastAsia="pt-BR"/>
                  </w:rPr>
                </w:rPrChange>
              </w:rPr>
              <w:pPrChange w:id="355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59" w:author="matheus" w:date="2011-07-25T13:04:00Z">
                  <w:rPr>
                    <w:rFonts w:ascii="Calibri" w:eastAsia="Times New Roman" w:hAnsi="Calibri" w:cs="Calibri"/>
                    <w:color w:val="000000"/>
                    <w:lang w:eastAsia="pt-BR"/>
                  </w:rPr>
                </w:rPrChange>
              </w:rPr>
              <w:t>9,19%</w:t>
            </w:r>
          </w:p>
        </w:tc>
        <w:tc>
          <w:tcPr>
            <w:tcW w:w="1440" w:type="dxa"/>
            <w:tcBorders>
              <w:top w:val="none" w:sz="0" w:space="0" w:color="auto"/>
              <w:left w:val="none" w:sz="0" w:space="0" w:color="auto"/>
              <w:bottom w:val="none" w:sz="0" w:space="0" w:color="auto"/>
              <w:right w:val="none" w:sz="0" w:space="0" w:color="auto"/>
            </w:tcBorders>
            <w:noWrap/>
            <w:hideMark/>
            <w:tcPrChange w:id="3560"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61" w:author="matheus" w:date="2011-07-25T13:04:00Z">
                  <w:rPr>
                    <w:rFonts w:ascii="Calibri" w:eastAsia="Times New Roman" w:hAnsi="Calibri" w:cs="Calibri"/>
                    <w:color w:val="000000"/>
                    <w:lang w:eastAsia="pt-BR"/>
                  </w:rPr>
                </w:rPrChange>
              </w:rPr>
              <w:pPrChange w:id="356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63" w:author="matheus" w:date="2011-07-25T13:04:00Z">
                  <w:rPr>
                    <w:rFonts w:ascii="Calibri" w:eastAsia="Times New Roman" w:hAnsi="Calibri" w:cs="Calibri"/>
                    <w:color w:val="000000"/>
                    <w:lang w:eastAsia="pt-BR"/>
                  </w:rPr>
                </w:rPrChange>
              </w:rPr>
              <w:t>34,803</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564"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565"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566" w:author="matheus" w:date="2011-07-25T13:04:00Z">
                  <w:rPr>
                    <w:rFonts w:ascii="Calibri" w:eastAsia="Times New Roman" w:hAnsi="Calibri" w:cs="Calibri"/>
                    <w:b w:val="0"/>
                    <w:bCs w:val="0"/>
                    <w:color w:val="000000"/>
                    <w:lang w:eastAsia="pt-BR"/>
                  </w:rPr>
                </w:rPrChange>
              </w:rPr>
              <w:pPrChange w:id="3567"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68" w:author="matheus" w:date="2011-07-25T13:04:00Z">
                  <w:rPr>
                    <w:rFonts w:ascii="Calibri" w:eastAsia="Times New Roman" w:hAnsi="Calibri" w:cs="Calibri"/>
                    <w:color w:val="000000"/>
                    <w:lang w:eastAsia="pt-BR"/>
                  </w:rPr>
                </w:rPrChange>
              </w:rPr>
              <w:t>do01.bmp</w:t>
            </w:r>
          </w:p>
        </w:tc>
        <w:tc>
          <w:tcPr>
            <w:tcW w:w="1723" w:type="dxa"/>
            <w:tcBorders>
              <w:top w:val="none" w:sz="0" w:space="0" w:color="auto"/>
              <w:left w:val="none" w:sz="0" w:space="0" w:color="auto"/>
              <w:bottom w:val="none" w:sz="0" w:space="0" w:color="auto"/>
              <w:right w:val="none" w:sz="0" w:space="0" w:color="auto"/>
            </w:tcBorders>
            <w:noWrap/>
            <w:hideMark/>
            <w:tcPrChange w:id="3569"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570" w:author="matheus" w:date="2011-07-25T13:04:00Z">
                  <w:rPr>
                    <w:rFonts w:ascii="Calibri" w:eastAsia="Times New Roman" w:hAnsi="Calibri" w:cs="Calibri"/>
                    <w:color w:val="000000"/>
                    <w:lang w:eastAsia="pt-BR"/>
                  </w:rPr>
                </w:rPrChange>
              </w:rPr>
              <w:pPrChange w:id="357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72" w:author="matheus" w:date="2011-07-25T13:04:00Z">
                  <w:rPr>
                    <w:rFonts w:ascii="Calibri" w:eastAsia="Times New Roman" w:hAnsi="Calibri" w:cs="Calibri"/>
                    <w:color w:val="000000"/>
                    <w:lang w:eastAsia="pt-BR"/>
                  </w:rPr>
                </w:rPrChange>
              </w:rPr>
              <w:t>75,10%</w:t>
            </w:r>
          </w:p>
        </w:tc>
        <w:tc>
          <w:tcPr>
            <w:tcW w:w="1680" w:type="dxa"/>
            <w:tcBorders>
              <w:top w:val="none" w:sz="0" w:space="0" w:color="auto"/>
              <w:left w:val="none" w:sz="0" w:space="0" w:color="auto"/>
              <w:bottom w:val="none" w:sz="0" w:space="0" w:color="auto"/>
              <w:right w:val="none" w:sz="0" w:space="0" w:color="auto"/>
            </w:tcBorders>
            <w:noWrap/>
            <w:hideMark/>
            <w:tcPrChange w:id="3573"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574" w:author="matheus" w:date="2011-07-25T13:04:00Z">
                  <w:rPr>
                    <w:rFonts w:ascii="Calibri" w:eastAsia="Times New Roman" w:hAnsi="Calibri" w:cs="Calibri"/>
                    <w:color w:val="000000"/>
                    <w:lang w:eastAsia="pt-BR"/>
                  </w:rPr>
                </w:rPrChange>
              </w:rPr>
              <w:pPrChange w:id="357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76" w:author="matheus" w:date="2011-07-25T13:04:00Z">
                  <w:rPr>
                    <w:rFonts w:ascii="Calibri" w:eastAsia="Times New Roman" w:hAnsi="Calibri" w:cs="Calibri"/>
                    <w:color w:val="000000"/>
                    <w:lang w:eastAsia="pt-BR"/>
                  </w:rPr>
                </w:rPrChange>
              </w:rPr>
              <w:t>67,60%</w:t>
            </w:r>
          </w:p>
        </w:tc>
        <w:tc>
          <w:tcPr>
            <w:tcW w:w="1660" w:type="dxa"/>
            <w:tcBorders>
              <w:top w:val="none" w:sz="0" w:space="0" w:color="auto"/>
              <w:left w:val="none" w:sz="0" w:space="0" w:color="auto"/>
              <w:bottom w:val="none" w:sz="0" w:space="0" w:color="auto"/>
              <w:right w:val="none" w:sz="0" w:space="0" w:color="auto"/>
            </w:tcBorders>
            <w:noWrap/>
            <w:hideMark/>
            <w:tcPrChange w:id="3577"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578" w:author="matheus" w:date="2011-07-25T13:04:00Z">
                  <w:rPr>
                    <w:rFonts w:ascii="Calibri" w:eastAsia="Times New Roman" w:hAnsi="Calibri" w:cs="Calibri"/>
                    <w:color w:val="000000"/>
                    <w:lang w:eastAsia="pt-BR"/>
                  </w:rPr>
                </w:rPrChange>
              </w:rPr>
              <w:pPrChange w:id="357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80" w:author="matheus" w:date="2011-07-25T13:04:00Z">
                  <w:rPr>
                    <w:rFonts w:ascii="Calibri" w:eastAsia="Times New Roman" w:hAnsi="Calibri" w:cs="Calibri"/>
                    <w:color w:val="000000"/>
                    <w:lang w:eastAsia="pt-BR"/>
                  </w:rPr>
                </w:rPrChange>
              </w:rPr>
              <w:t>7,50%</w:t>
            </w:r>
          </w:p>
        </w:tc>
        <w:tc>
          <w:tcPr>
            <w:tcW w:w="1440" w:type="dxa"/>
            <w:tcBorders>
              <w:top w:val="none" w:sz="0" w:space="0" w:color="auto"/>
              <w:left w:val="none" w:sz="0" w:space="0" w:color="auto"/>
              <w:bottom w:val="none" w:sz="0" w:space="0" w:color="auto"/>
              <w:right w:val="none" w:sz="0" w:space="0" w:color="auto"/>
            </w:tcBorders>
            <w:noWrap/>
            <w:hideMark/>
            <w:tcPrChange w:id="3581"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582" w:author="matheus" w:date="2011-07-25T13:04:00Z">
                  <w:rPr>
                    <w:rFonts w:ascii="Calibri" w:eastAsia="Times New Roman" w:hAnsi="Calibri" w:cs="Calibri"/>
                    <w:color w:val="000000"/>
                    <w:lang w:eastAsia="pt-BR"/>
                  </w:rPr>
                </w:rPrChange>
              </w:rPr>
              <w:pPrChange w:id="358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84" w:author="matheus" w:date="2011-07-25T13:04:00Z">
                  <w:rPr>
                    <w:rFonts w:ascii="Calibri" w:eastAsia="Times New Roman" w:hAnsi="Calibri" w:cs="Calibri"/>
                    <w:color w:val="000000"/>
                    <w:lang w:eastAsia="pt-BR"/>
                  </w:rPr>
                </w:rPrChange>
              </w:rPr>
              <w:t>36,484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585"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586"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587" w:author="matheus" w:date="2011-07-25T13:04:00Z">
                  <w:rPr>
                    <w:rFonts w:ascii="Calibri" w:eastAsia="Times New Roman" w:hAnsi="Calibri" w:cs="Calibri"/>
                    <w:b w:val="0"/>
                    <w:bCs w:val="0"/>
                    <w:color w:val="000000"/>
                    <w:lang w:eastAsia="pt-BR"/>
                  </w:rPr>
                </w:rPrChange>
              </w:rPr>
              <w:pPrChange w:id="3588"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89" w:author="matheus" w:date="2011-07-25T13:04:00Z">
                  <w:rPr>
                    <w:rFonts w:ascii="Calibri" w:eastAsia="Times New Roman" w:hAnsi="Calibri" w:cs="Calibri"/>
                    <w:color w:val="000000"/>
                    <w:lang w:eastAsia="pt-BR"/>
                  </w:rPr>
                </w:rPrChange>
              </w:rPr>
              <w:t>do02.bmp</w:t>
            </w:r>
          </w:p>
        </w:tc>
        <w:tc>
          <w:tcPr>
            <w:tcW w:w="1723" w:type="dxa"/>
            <w:tcBorders>
              <w:top w:val="none" w:sz="0" w:space="0" w:color="auto"/>
              <w:left w:val="none" w:sz="0" w:space="0" w:color="auto"/>
              <w:bottom w:val="none" w:sz="0" w:space="0" w:color="auto"/>
              <w:right w:val="none" w:sz="0" w:space="0" w:color="auto"/>
            </w:tcBorders>
            <w:noWrap/>
            <w:hideMark/>
            <w:tcPrChange w:id="3590"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91" w:author="matheus" w:date="2011-07-25T13:04:00Z">
                  <w:rPr>
                    <w:rFonts w:ascii="Calibri" w:eastAsia="Times New Roman" w:hAnsi="Calibri" w:cs="Calibri"/>
                    <w:color w:val="000000"/>
                    <w:lang w:eastAsia="pt-BR"/>
                  </w:rPr>
                </w:rPrChange>
              </w:rPr>
              <w:pPrChange w:id="359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93" w:author="matheus" w:date="2011-07-25T13:04:00Z">
                  <w:rPr>
                    <w:rFonts w:ascii="Calibri" w:eastAsia="Times New Roman" w:hAnsi="Calibri" w:cs="Calibri"/>
                    <w:color w:val="000000"/>
                    <w:lang w:eastAsia="pt-BR"/>
                  </w:rPr>
                </w:rPrChange>
              </w:rPr>
              <w:t>72,09%</w:t>
            </w:r>
          </w:p>
        </w:tc>
        <w:tc>
          <w:tcPr>
            <w:tcW w:w="1680" w:type="dxa"/>
            <w:tcBorders>
              <w:top w:val="none" w:sz="0" w:space="0" w:color="auto"/>
              <w:left w:val="none" w:sz="0" w:space="0" w:color="auto"/>
              <w:bottom w:val="none" w:sz="0" w:space="0" w:color="auto"/>
              <w:right w:val="none" w:sz="0" w:space="0" w:color="auto"/>
            </w:tcBorders>
            <w:noWrap/>
            <w:hideMark/>
            <w:tcPrChange w:id="3594"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95" w:author="matheus" w:date="2011-07-25T13:04:00Z">
                  <w:rPr>
                    <w:rFonts w:ascii="Calibri" w:eastAsia="Times New Roman" w:hAnsi="Calibri" w:cs="Calibri"/>
                    <w:color w:val="000000"/>
                    <w:lang w:eastAsia="pt-BR"/>
                  </w:rPr>
                </w:rPrChange>
              </w:rPr>
              <w:pPrChange w:id="359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597" w:author="matheus" w:date="2011-07-25T13:04:00Z">
                  <w:rPr>
                    <w:rFonts w:ascii="Calibri" w:eastAsia="Times New Roman" w:hAnsi="Calibri" w:cs="Calibri"/>
                    <w:color w:val="000000"/>
                    <w:lang w:eastAsia="pt-BR"/>
                  </w:rPr>
                </w:rPrChange>
              </w:rPr>
              <w:t>63,78%</w:t>
            </w:r>
          </w:p>
        </w:tc>
        <w:tc>
          <w:tcPr>
            <w:tcW w:w="1660" w:type="dxa"/>
            <w:tcBorders>
              <w:top w:val="none" w:sz="0" w:space="0" w:color="auto"/>
              <w:left w:val="none" w:sz="0" w:space="0" w:color="auto"/>
              <w:bottom w:val="none" w:sz="0" w:space="0" w:color="auto"/>
              <w:right w:val="none" w:sz="0" w:space="0" w:color="auto"/>
            </w:tcBorders>
            <w:noWrap/>
            <w:hideMark/>
            <w:tcPrChange w:id="3598"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599" w:author="matheus" w:date="2011-07-25T13:04:00Z">
                  <w:rPr>
                    <w:rFonts w:ascii="Calibri" w:eastAsia="Times New Roman" w:hAnsi="Calibri" w:cs="Calibri"/>
                    <w:color w:val="000000"/>
                    <w:lang w:eastAsia="pt-BR"/>
                  </w:rPr>
                </w:rPrChange>
              </w:rPr>
              <w:pPrChange w:id="360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01" w:author="matheus" w:date="2011-07-25T13:04:00Z">
                  <w:rPr>
                    <w:rFonts w:ascii="Calibri" w:eastAsia="Times New Roman" w:hAnsi="Calibri" w:cs="Calibri"/>
                    <w:color w:val="000000"/>
                    <w:lang w:eastAsia="pt-BR"/>
                  </w:rPr>
                </w:rPrChange>
              </w:rPr>
              <w:t>8,31%</w:t>
            </w:r>
          </w:p>
        </w:tc>
        <w:tc>
          <w:tcPr>
            <w:tcW w:w="1440" w:type="dxa"/>
            <w:tcBorders>
              <w:top w:val="none" w:sz="0" w:space="0" w:color="auto"/>
              <w:left w:val="none" w:sz="0" w:space="0" w:color="auto"/>
              <w:bottom w:val="none" w:sz="0" w:space="0" w:color="auto"/>
              <w:right w:val="none" w:sz="0" w:space="0" w:color="auto"/>
            </w:tcBorders>
            <w:noWrap/>
            <w:hideMark/>
            <w:tcPrChange w:id="3602"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603" w:author="matheus" w:date="2011-07-25T13:04:00Z">
                  <w:rPr>
                    <w:rFonts w:ascii="Calibri" w:eastAsia="Times New Roman" w:hAnsi="Calibri" w:cs="Calibri"/>
                    <w:color w:val="000000"/>
                    <w:lang w:eastAsia="pt-BR"/>
                  </w:rPr>
                </w:rPrChange>
              </w:rPr>
              <w:pPrChange w:id="360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05" w:author="matheus" w:date="2011-07-25T13:04:00Z">
                  <w:rPr>
                    <w:rFonts w:ascii="Calibri" w:eastAsia="Times New Roman" w:hAnsi="Calibri" w:cs="Calibri"/>
                    <w:color w:val="000000"/>
                    <w:lang w:eastAsia="pt-BR"/>
                  </w:rPr>
                </w:rPrChange>
              </w:rPr>
              <w:t>34,239</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606"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607"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608" w:author="matheus" w:date="2011-07-25T13:04:00Z">
                  <w:rPr>
                    <w:rFonts w:ascii="Calibri" w:eastAsia="Times New Roman" w:hAnsi="Calibri" w:cs="Calibri"/>
                    <w:b w:val="0"/>
                    <w:bCs w:val="0"/>
                    <w:color w:val="000000"/>
                    <w:lang w:eastAsia="pt-BR"/>
                  </w:rPr>
                </w:rPrChange>
              </w:rPr>
              <w:pPrChange w:id="3609"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10" w:author="matheus" w:date="2011-07-25T13:04:00Z">
                  <w:rPr>
                    <w:rFonts w:ascii="Calibri" w:eastAsia="Times New Roman" w:hAnsi="Calibri" w:cs="Calibri"/>
                    <w:color w:val="000000"/>
                    <w:lang w:eastAsia="pt-BR"/>
                  </w:rPr>
                </w:rPrChange>
              </w:rPr>
              <w:t>do03.bmp</w:t>
            </w:r>
          </w:p>
        </w:tc>
        <w:tc>
          <w:tcPr>
            <w:tcW w:w="1723" w:type="dxa"/>
            <w:tcBorders>
              <w:top w:val="none" w:sz="0" w:space="0" w:color="auto"/>
              <w:left w:val="none" w:sz="0" w:space="0" w:color="auto"/>
              <w:bottom w:val="none" w:sz="0" w:space="0" w:color="auto"/>
              <w:right w:val="none" w:sz="0" w:space="0" w:color="auto"/>
            </w:tcBorders>
            <w:noWrap/>
            <w:hideMark/>
            <w:tcPrChange w:id="3611"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612" w:author="matheus" w:date="2011-07-25T13:04:00Z">
                  <w:rPr>
                    <w:rFonts w:ascii="Calibri" w:eastAsia="Times New Roman" w:hAnsi="Calibri" w:cs="Calibri"/>
                    <w:color w:val="000000"/>
                    <w:lang w:eastAsia="pt-BR"/>
                  </w:rPr>
                </w:rPrChange>
              </w:rPr>
              <w:pPrChange w:id="361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14" w:author="matheus" w:date="2011-07-25T13:04:00Z">
                  <w:rPr>
                    <w:rFonts w:ascii="Calibri" w:eastAsia="Times New Roman" w:hAnsi="Calibri" w:cs="Calibri"/>
                    <w:color w:val="000000"/>
                    <w:lang w:eastAsia="pt-BR"/>
                  </w:rPr>
                </w:rPrChange>
              </w:rPr>
              <w:t>76,39%</w:t>
            </w:r>
          </w:p>
        </w:tc>
        <w:tc>
          <w:tcPr>
            <w:tcW w:w="1680" w:type="dxa"/>
            <w:tcBorders>
              <w:top w:val="none" w:sz="0" w:space="0" w:color="auto"/>
              <w:left w:val="none" w:sz="0" w:space="0" w:color="auto"/>
              <w:bottom w:val="none" w:sz="0" w:space="0" w:color="auto"/>
              <w:right w:val="none" w:sz="0" w:space="0" w:color="auto"/>
            </w:tcBorders>
            <w:noWrap/>
            <w:hideMark/>
            <w:tcPrChange w:id="3615"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616" w:author="matheus" w:date="2011-07-25T13:04:00Z">
                  <w:rPr>
                    <w:rFonts w:ascii="Calibri" w:eastAsia="Times New Roman" w:hAnsi="Calibri" w:cs="Calibri"/>
                    <w:color w:val="000000"/>
                    <w:lang w:eastAsia="pt-BR"/>
                  </w:rPr>
                </w:rPrChange>
              </w:rPr>
              <w:pPrChange w:id="361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18" w:author="matheus" w:date="2011-07-25T13:04:00Z">
                  <w:rPr>
                    <w:rFonts w:ascii="Calibri" w:eastAsia="Times New Roman" w:hAnsi="Calibri" w:cs="Calibri"/>
                    <w:color w:val="000000"/>
                    <w:lang w:eastAsia="pt-BR"/>
                  </w:rPr>
                </w:rPrChange>
              </w:rPr>
              <w:t>68,99%</w:t>
            </w:r>
          </w:p>
        </w:tc>
        <w:tc>
          <w:tcPr>
            <w:tcW w:w="1660" w:type="dxa"/>
            <w:tcBorders>
              <w:top w:val="none" w:sz="0" w:space="0" w:color="auto"/>
              <w:left w:val="none" w:sz="0" w:space="0" w:color="auto"/>
              <w:bottom w:val="none" w:sz="0" w:space="0" w:color="auto"/>
              <w:right w:val="none" w:sz="0" w:space="0" w:color="auto"/>
            </w:tcBorders>
            <w:noWrap/>
            <w:hideMark/>
            <w:tcPrChange w:id="3619"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620" w:author="matheus" w:date="2011-07-25T13:04:00Z">
                  <w:rPr>
                    <w:rFonts w:ascii="Calibri" w:eastAsia="Times New Roman" w:hAnsi="Calibri" w:cs="Calibri"/>
                    <w:color w:val="000000"/>
                    <w:lang w:eastAsia="pt-BR"/>
                  </w:rPr>
                </w:rPrChange>
              </w:rPr>
              <w:pPrChange w:id="362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22" w:author="matheus" w:date="2011-07-25T13:04:00Z">
                  <w:rPr>
                    <w:rFonts w:ascii="Calibri" w:eastAsia="Times New Roman" w:hAnsi="Calibri" w:cs="Calibri"/>
                    <w:color w:val="000000"/>
                    <w:lang w:eastAsia="pt-BR"/>
                  </w:rPr>
                </w:rPrChange>
              </w:rPr>
              <w:t>7,40%</w:t>
            </w:r>
          </w:p>
        </w:tc>
        <w:tc>
          <w:tcPr>
            <w:tcW w:w="1440" w:type="dxa"/>
            <w:tcBorders>
              <w:top w:val="none" w:sz="0" w:space="0" w:color="auto"/>
              <w:left w:val="none" w:sz="0" w:space="0" w:color="auto"/>
              <w:bottom w:val="none" w:sz="0" w:space="0" w:color="auto"/>
              <w:right w:val="none" w:sz="0" w:space="0" w:color="auto"/>
            </w:tcBorders>
            <w:noWrap/>
            <w:hideMark/>
            <w:tcPrChange w:id="3623"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624" w:author="matheus" w:date="2011-07-25T13:04:00Z">
                  <w:rPr>
                    <w:rFonts w:ascii="Calibri" w:eastAsia="Times New Roman" w:hAnsi="Calibri" w:cs="Calibri"/>
                    <w:color w:val="000000"/>
                    <w:lang w:eastAsia="pt-BR"/>
                  </w:rPr>
                </w:rPrChange>
              </w:rPr>
              <w:pPrChange w:id="362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26" w:author="matheus" w:date="2011-07-25T13:04:00Z">
                  <w:rPr>
                    <w:rFonts w:ascii="Calibri" w:eastAsia="Times New Roman" w:hAnsi="Calibri" w:cs="Calibri"/>
                    <w:color w:val="000000"/>
                    <w:lang w:eastAsia="pt-BR"/>
                  </w:rPr>
                </w:rPrChange>
              </w:rPr>
              <w:t>33,386</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627"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628"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629" w:author="matheus" w:date="2011-07-25T13:04:00Z">
                  <w:rPr>
                    <w:rFonts w:ascii="Calibri" w:eastAsia="Times New Roman" w:hAnsi="Calibri" w:cs="Calibri"/>
                    <w:b w:val="0"/>
                    <w:bCs w:val="0"/>
                    <w:color w:val="000000"/>
                    <w:lang w:eastAsia="pt-BR"/>
                  </w:rPr>
                </w:rPrChange>
              </w:rPr>
              <w:pPrChange w:id="3630"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31" w:author="matheus" w:date="2011-07-25T13:04:00Z">
                  <w:rPr>
                    <w:rFonts w:ascii="Calibri" w:eastAsia="Times New Roman" w:hAnsi="Calibri" w:cs="Calibri"/>
                    <w:color w:val="000000"/>
                    <w:lang w:eastAsia="pt-BR"/>
                  </w:rPr>
                </w:rPrChange>
              </w:rPr>
              <w:t>do04.bmp</w:t>
            </w:r>
          </w:p>
        </w:tc>
        <w:tc>
          <w:tcPr>
            <w:tcW w:w="1723" w:type="dxa"/>
            <w:tcBorders>
              <w:top w:val="none" w:sz="0" w:space="0" w:color="auto"/>
              <w:left w:val="none" w:sz="0" w:space="0" w:color="auto"/>
              <w:bottom w:val="none" w:sz="0" w:space="0" w:color="auto"/>
              <w:right w:val="none" w:sz="0" w:space="0" w:color="auto"/>
            </w:tcBorders>
            <w:noWrap/>
            <w:hideMark/>
            <w:tcPrChange w:id="3632"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633" w:author="matheus" w:date="2011-07-25T13:04:00Z">
                  <w:rPr>
                    <w:rFonts w:ascii="Calibri" w:eastAsia="Times New Roman" w:hAnsi="Calibri" w:cs="Calibri"/>
                    <w:color w:val="000000"/>
                    <w:lang w:eastAsia="pt-BR"/>
                  </w:rPr>
                </w:rPrChange>
              </w:rPr>
              <w:pPrChange w:id="363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35" w:author="matheus" w:date="2011-07-25T13:04:00Z">
                  <w:rPr>
                    <w:rFonts w:ascii="Calibri" w:eastAsia="Times New Roman" w:hAnsi="Calibri" w:cs="Calibri"/>
                    <w:color w:val="000000"/>
                    <w:lang w:eastAsia="pt-BR"/>
                  </w:rPr>
                </w:rPrChange>
              </w:rPr>
              <w:t>81,27%</w:t>
            </w:r>
          </w:p>
        </w:tc>
        <w:tc>
          <w:tcPr>
            <w:tcW w:w="1680" w:type="dxa"/>
            <w:tcBorders>
              <w:top w:val="none" w:sz="0" w:space="0" w:color="auto"/>
              <w:left w:val="none" w:sz="0" w:space="0" w:color="auto"/>
              <w:bottom w:val="none" w:sz="0" w:space="0" w:color="auto"/>
              <w:right w:val="none" w:sz="0" w:space="0" w:color="auto"/>
            </w:tcBorders>
            <w:noWrap/>
            <w:hideMark/>
            <w:tcPrChange w:id="3636"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637" w:author="matheus" w:date="2011-07-25T13:04:00Z">
                  <w:rPr>
                    <w:rFonts w:ascii="Calibri" w:eastAsia="Times New Roman" w:hAnsi="Calibri" w:cs="Calibri"/>
                    <w:color w:val="000000"/>
                    <w:lang w:eastAsia="pt-BR"/>
                  </w:rPr>
                </w:rPrChange>
              </w:rPr>
              <w:pPrChange w:id="363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39" w:author="matheus" w:date="2011-07-25T13:04:00Z">
                  <w:rPr>
                    <w:rFonts w:ascii="Calibri" w:eastAsia="Times New Roman" w:hAnsi="Calibri" w:cs="Calibri"/>
                    <w:color w:val="000000"/>
                    <w:lang w:eastAsia="pt-BR"/>
                  </w:rPr>
                </w:rPrChange>
              </w:rPr>
              <w:t>75,57%</w:t>
            </w:r>
          </w:p>
        </w:tc>
        <w:tc>
          <w:tcPr>
            <w:tcW w:w="1660" w:type="dxa"/>
            <w:tcBorders>
              <w:top w:val="none" w:sz="0" w:space="0" w:color="auto"/>
              <w:left w:val="none" w:sz="0" w:space="0" w:color="auto"/>
              <w:bottom w:val="none" w:sz="0" w:space="0" w:color="auto"/>
              <w:right w:val="none" w:sz="0" w:space="0" w:color="auto"/>
            </w:tcBorders>
            <w:noWrap/>
            <w:hideMark/>
            <w:tcPrChange w:id="3640"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641" w:author="matheus" w:date="2011-07-25T13:04:00Z">
                  <w:rPr>
                    <w:rFonts w:ascii="Calibri" w:eastAsia="Times New Roman" w:hAnsi="Calibri" w:cs="Calibri"/>
                    <w:color w:val="000000"/>
                    <w:lang w:eastAsia="pt-BR"/>
                  </w:rPr>
                </w:rPrChange>
              </w:rPr>
              <w:pPrChange w:id="364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43" w:author="matheus" w:date="2011-07-25T13:04:00Z">
                  <w:rPr>
                    <w:rFonts w:ascii="Calibri" w:eastAsia="Times New Roman" w:hAnsi="Calibri" w:cs="Calibri"/>
                    <w:color w:val="000000"/>
                    <w:lang w:eastAsia="pt-BR"/>
                  </w:rPr>
                </w:rPrChange>
              </w:rPr>
              <w:t>5,70%</w:t>
            </w:r>
          </w:p>
        </w:tc>
        <w:tc>
          <w:tcPr>
            <w:tcW w:w="1440" w:type="dxa"/>
            <w:tcBorders>
              <w:top w:val="none" w:sz="0" w:space="0" w:color="auto"/>
              <w:left w:val="none" w:sz="0" w:space="0" w:color="auto"/>
              <w:bottom w:val="none" w:sz="0" w:space="0" w:color="auto"/>
              <w:right w:val="none" w:sz="0" w:space="0" w:color="auto"/>
            </w:tcBorders>
            <w:noWrap/>
            <w:hideMark/>
            <w:tcPrChange w:id="3644"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645" w:author="matheus" w:date="2011-07-25T13:04:00Z">
                  <w:rPr>
                    <w:rFonts w:ascii="Calibri" w:eastAsia="Times New Roman" w:hAnsi="Calibri" w:cs="Calibri"/>
                    <w:color w:val="000000"/>
                    <w:lang w:eastAsia="pt-BR"/>
                  </w:rPr>
                </w:rPrChange>
              </w:rPr>
              <w:pPrChange w:id="364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47" w:author="matheus" w:date="2011-07-25T13:04:00Z">
                  <w:rPr>
                    <w:rFonts w:ascii="Calibri" w:eastAsia="Times New Roman" w:hAnsi="Calibri" w:cs="Calibri"/>
                    <w:color w:val="000000"/>
                    <w:lang w:eastAsia="pt-BR"/>
                  </w:rPr>
                </w:rPrChange>
              </w:rPr>
              <w:t>36,888</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648"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649"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650" w:author="matheus" w:date="2011-07-25T13:04:00Z">
                  <w:rPr>
                    <w:rFonts w:ascii="Calibri" w:eastAsia="Times New Roman" w:hAnsi="Calibri" w:cs="Calibri"/>
                    <w:b w:val="0"/>
                    <w:bCs w:val="0"/>
                    <w:color w:val="000000"/>
                    <w:lang w:eastAsia="pt-BR"/>
                  </w:rPr>
                </w:rPrChange>
              </w:rPr>
              <w:pPrChange w:id="3651"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52" w:author="matheus" w:date="2011-07-25T13:04:00Z">
                  <w:rPr>
                    <w:rFonts w:ascii="Calibri" w:eastAsia="Times New Roman" w:hAnsi="Calibri" w:cs="Calibri"/>
                    <w:color w:val="000000"/>
                    <w:lang w:eastAsia="pt-BR"/>
                  </w:rPr>
                </w:rPrChange>
              </w:rPr>
              <w:t>do05.bmp</w:t>
            </w:r>
          </w:p>
        </w:tc>
        <w:tc>
          <w:tcPr>
            <w:tcW w:w="1723" w:type="dxa"/>
            <w:tcBorders>
              <w:top w:val="none" w:sz="0" w:space="0" w:color="auto"/>
              <w:left w:val="none" w:sz="0" w:space="0" w:color="auto"/>
              <w:bottom w:val="none" w:sz="0" w:space="0" w:color="auto"/>
              <w:right w:val="none" w:sz="0" w:space="0" w:color="auto"/>
            </w:tcBorders>
            <w:noWrap/>
            <w:hideMark/>
            <w:tcPrChange w:id="3653"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654" w:author="matheus" w:date="2011-07-25T13:04:00Z">
                  <w:rPr>
                    <w:rFonts w:ascii="Calibri" w:eastAsia="Times New Roman" w:hAnsi="Calibri" w:cs="Calibri"/>
                    <w:color w:val="000000"/>
                    <w:lang w:eastAsia="pt-BR"/>
                  </w:rPr>
                </w:rPrChange>
              </w:rPr>
              <w:pPrChange w:id="365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56" w:author="matheus" w:date="2011-07-25T13:04:00Z">
                  <w:rPr>
                    <w:rFonts w:ascii="Calibri" w:eastAsia="Times New Roman" w:hAnsi="Calibri" w:cs="Calibri"/>
                    <w:color w:val="000000"/>
                    <w:lang w:eastAsia="pt-BR"/>
                  </w:rPr>
                </w:rPrChange>
              </w:rPr>
              <w:t>70,87%</w:t>
            </w:r>
          </w:p>
        </w:tc>
        <w:tc>
          <w:tcPr>
            <w:tcW w:w="1680" w:type="dxa"/>
            <w:tcBorders>
              <w:top w:val="none" w:sz="0" w:space="0" w:color="auto"/>
              <w:left w:val="none" w:sz="0" w:space="0" w:color="auto"/>
              <w:bottom w:val="none" w:sz="0" w:space="0" w:color="auto"/>
              <w:right w:val="none" w:sz="0" w:space="0" w:color="auto"/>
            </w:tcBorders>
            <w:noWrap/>
            <w:hideMark/>
            <w:tcPrChange w:id="3657"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658" w:author="matheus" w:date="2011-07-25T13:04:00Z">
                  <w:rPr>
                    <w:rFonts w:ascii="Calibri" w:eastAsia="Times New Roman" w:hAnsi="Calibri" w:cs="Calibri"/>
                    <w:color w:val="000000"/>
                    <w:lang w:eastAsia="pt-BR"/>
                  </w:rPr>
                </w:rPrChange>
              </w:rPr>
              <w:pPrChange w:id="365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60" w:author="matheus" w:date="2011-07-25T13:04:00Z">
                  <w:rPr>
                    <w:rFonts w:ascii="Calibri" w:eastAsia="Times New Roman" w:hAnsi="Calibri" w:cs="Calibri"/>
                    <w:color w:val="000000"/>
                    <w:lang w:eastAsia="pt-BR"/>
                  </w:rPr>
                </w:rPrChange>
              </w:rPr>
              <w:t>62,30%</w:t>
            </w:r>
          </w:p>
        </w:tc>
        <w:tc>
          <w:tcPr>
            <w:tcW w:w="1660" w:type="dxa"/>
            <w:tcBorders>
              <w:top w:val="none" w:sz="0" w:space="0" w:color="auto"/>
              <w:left w:val="none" w:sz="0" w:space="0" w:color="auto"/>
              <w:bottom w:val="none" w:sz="0" w:space="0" w:color="auto"/>
              <w:right w:val="none" w:sz="0" w:space="0" w:color="auto"/>
            </w:tcBorders>
            <w:noWrap/>
            <w:hideMark/>
            <w:tcPrChange w:id="3661"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662" w:author="matheus" w:date="2011-07-25T13:04:00Z">
                  <w:rPr>
                    <w:rFonts w:ascii="Calibri" w:eastAsia="Times New Roman" w:hAnsi="Calibri" w:cs="Calibri"/>
                    <w:color w:val="000000"/>
                    <w:lang w:eastAsia="pt-BR"/>
                  </w:rPr>
                </w:rPrChange>
              </w:rPr>
              <w:pPrChange w:id="366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64" w:author="matheus" w:date="2011-07-25T13:04:00Z">
                  <w:rPr>
                    <w:rFonts w:ascii="Calibri" w:eastAsia="Times New Roman" w:hAnsi="Calibri" w:cs="Calibri"/>
                    <w:color w:val="000000"/>
                    <w:lang w:eastAsia="pt-BR"/>
                  </w:rPr>
                </w:rPrChange>
              </w:rPr>
              <w:t>8,57%</w:t>
            </w:r>
          </w:p>
        </w:tc>
        <w:tc>
          <w:tcPr>
            <w:tcW w:w="1440" w:type="dxa"/>
            <w:tcBorders>
              <w:top w:val="none" w:sz="0" w:space="0" w:color="auto"/>
              <w:left w:val="none" w:sz="0" w:space="0" w:color="auto"/>
              <w:bottom w:val="none" w:sz="0" w:space="0" w:color="auto"/>
              <w:right w:val="none" w:sz="0" w:space="0" w:color="auto"/>
            </w:tcBorders>
            <w:noWrap/>
            <w:hideMark/>
            <w:tcPrChange w:id="3665"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666" w:author="matheus" w:date="2011-07-25T13:04:00Z">
                  <w:rPr>
                    <w:rFonts w:ascii="Calibri" w:eastAsia="Times New Roman" w:hAnsi="Calibri" w:cs="Calibri"/>
                    <w:color w:val="000000"/>
                    <w:lang w:eastAsia="pt-BR"/>
                  </w:rPr>
                </w:rPrChange>
              </w:rPr>
              <w:pPrChange w:id="366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68" w:author="matheus" w:date="2011-07-25T13:04:00Z">
                  <w:rPr>
                    <w:rFonts w:ascii="Calibri" w:eastAsia="Times New Roman" w:hAnsi="Calibri" w:cs="Calibri"/>
                    <w:color w:val="000000"/>
                    <w:lang w:eastAsia="pt-BR"/>
                  </w:rPr>
                </w:rPrChange>
              </w:rPr>
              <w:t>33,777</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669"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670"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671" w:author="matheus" w:date="2011-07-25T13:04:00Z">
                  <w:rPr>
                    <w:rFonts w:ascii="Calibri" w:eastAsia="Times New Roman" w:hAnsi="Calibri" w:cs="Calibri"/>
                    <w:b w:val="0"/>
                    <w:bCs w:val="0"/>
                    <w:color w:val="000000"/>
                    <w:lang w:eastAsia="pt-BR"/>
                  </w:rPr>
                </w:rPrChange>
              </w:rPr>
              <w:pPrChange w:id="3672"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73" w:author="matheus" w:date="2011-07-25T13:04:00Z">
                  <w:rPr>
                    <w:rFonts w:ascii="Calibri" w:eastAsia="Times New Roman" w:hAnsi="Calibri" w:cs="Calibri"/>
                    <w:color w:val="000000"/>
                    <w:lang w:eastAsia="pt-BR"/>
                  </w:rPr>
                </w:rPrChange>
              </w:rPr>
              <w:t>dz01.bmp</w:t>
            </w:r>
          </w:p>
        </w:tc>
        <w:tc>
          <w:tcPr>
            <w:tcW w:w="1723" w:type="dxa"/>
            <w:tcBorders>
              <w:top w:val="none" w:sz="0" w:space="0" w:color="auto"/>
              <w:left w:val="none" w:sz="0" w:space="0" w:color="auto"/>
              <w:bottom w:val="none" w:sz="0" w:space="0" w:color="auto"/>
              <w:right w:val="none" w:sz="0" w:space="0" w:color="auto"/>
            </w:tcBorders>
            <w:noWrap/>
            <w:hideMark/>
            <w:tcPrChange w:id="3674"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675" w:author="matheus" w:date="2011-07-25T13:04:00Z">
                  <w:rPr>
                    <w:rFonts w:ascii="Calibri" w:eastAsia="Times New Roman" w:hAnsi="Calibri" w:cs="Calibri"/>
                    <w:color w:val="000000"/>
                    <w:lang w:eastAsia="pt-BR"/>
                  </w:rPr>
                </w:rPrChange>
              </w:rPr>
              <w:pPrChange w:id="367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77" w:author="matheus" w:date="2011-07-25T13:04:00Z">
                  <w:rPr>
                    <w:rFonts w:ascii="Calibri" w:eastAsia="Times New Roman" w:hAnsi="Calibri" w:cs="Calibri"/>
                    <w:color w:val="000000"/>
                    <w:lang w:eastAsia="pt-BR"/>
                  </w:rPr>
                </w:rPrChange>
              </w:rPr>
              <w:t>86,10%</w:t>
            </w:r>
          </w:p>
        </w:tc>
        <w:tc>
          <w:tcPr>
            <w:tcW w:w="1680" w:type="dxa"/>
            <w:tcBorders>
              <w:top w:val="none" w:sz="0" w:space="0" w:color="auto"/>
              <w:left w:val="none" w:sz="0" w:space="0" w:color="auto"/>
              <w:bottom w:val="none" w:sz="0" w:space="0" w:color="auto"/>
              <w:right w:val="none" w:sz="0" w:space="0" w:color="auto"/>
            </w:tcBorders>
            <w:noWrap/>
            <w:hideMark/>
            <w:tcPrChange w:id="3678"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679" w:author="matheus" w:date="2011-07-25T13:04:00Z">
                  <w:rPr>
                    <w:rFonts w:ascii="Calibri" w:eastAsia="Times New Roman" w:hAnsi="Calibri" w:cs="Calibri"/>
                    <w:color w:val="000000"/>
                    <w:lang w:eastAsia="pt-BR"/>
                  </w:rPr>
                </w:rPrChange>
              </w:rPr>
              <w:pPrChange w:id="368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81" w:author="matheus" w:date="2011-07-25T13:04:00Z">
                  <w:rPr>
                    <w:rFonts w:ascii="Calibri" w:eastAsia="Times New Roman" w:hAnsi="Calibri" w:cs="Calibri"/>
                    <w:color w:val="000000"/>
                    <w:lang w:eastAsia="pt-BR"/>
                  </w:rPr>
                </w:rPrChange>
              </w:rPr>
              <w:t>81,23%</w:t>
            </w:r>
          </w:p>
        </w:tc>
        <w:tc>
          <w:tcPr>
            <w:tcW w:w="1660" w:type="dxa"/>
            <w:tcBorders>
              <w:top w:val="none" w:sz="0" w:space="0" w:color="auto"/>
              <w:left w:val="none" w:sz="0" w:space="0" w:color="auto"/>
              <w:bottom w:val="none" w:sz="0" w:space="0" w:color="auto"/>
              <w:right w:val="none" w:sz="0" w:space="0" w:color="auto"/>
            </w:tcBorders>
            <w:noWrap/>
            <w:hideMark/>
            <w:tcPrChange w:id="3682"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683" w:author="matheus" w:date="2011-07-25T13:04:00Z">
                  <w:rPr>
                    <w:rFonts w:ascii="Calibri" w:eastAsia="Times New Roman" w:hAnsi="Calibri" w:cs="Calibri"/>
                    <w:color w:val="000000"/>
                    <w:lang w:eastAsia="pt-BR"/>
                  </w:rPr>
                </w:rPrChange>
              </w:rPr>
              <w:pPrChange w:id="368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85" w:author="matheus" w:date="2011-07-25T13:04:00Z">
                  <w:rPr>
                    <w:rFonts w:ascii="Calibri" w:eastAsia="Times New Roman" w:hAnsi="Calibri" w:cs="Calibri"/>
                    <w:color w:val="000000"/>
                    <w:lang w:eastAsia="pt-BR"/>
                  </w:rPr>
                </w:rPrChange>
              </w:rPr>
              <w:t>4,87%</w:t>
            </w:r>
          </w:p>
        </w:tc>
        <w:tc>
          <w:tcPr>
            <w:tcW w:w="1440" w:type="dxa"/>
            <w:tcBorders>
              <w:top w:val="none" w:sz="0" w:space="0" w:color="auto"/>
              <w:left w:val="none" w:sz="0" w:space="0" w:color="auto"/>
              <w:bottom w:val="none" w:sz="0" w:space="0" w:color="auto"/>
              <w:right w:val="none" w:sz="0" w:space="0" w:color="auto"/>
            </w:tcBorders>
            <w:noWrap/>
            <w:hideMark/>
            <w:tcPrChange w:id="3686"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687" w:author="matheus" w:date="2011-07-25T13:04:00Z">
                  <w:rPr>
                    <w:rFonts w:ascii="Calibri" w:eastAsia="Times New Roman" w:hAnsi="Calibri" w:cs="Calibri"/>
                    <w:color w:val="000000"/>
                    <w:lang w:eastAsia="pt-BR"/>
                  </w:rPr>
                </w:rPrChange>
              </w:rPr>
              <w:pPrChange w:id="368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89" w:author="matheus" w:date="2011-07-25T13:04:00Z">
                  <w:rPr>
                    <w:rFonts w:ascii="Calibri" w:eastAsia="Times New Roman" w:hAnsi="Calibri" w:cs="Calibri"/>
                    <w:color w:val="000000"/>
                    <w:lang w:eastAsia="pt-BR"/>
                  </w:rPr>
                </w:rPrChange>
              </w:rPr>
              <w:t>34,610</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690"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691"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692" w:author="matheus" w:date="2011-07-25T13:04:00Z">
                  <w:rPr>
                    <w:rFonts w:ascii="Calibri" w:eastAsia="Times New Roman" w:hAnsi="Calibri" w:cs="Calibri"/>
                    <w:b w:val="0"/>
                    <w:bCs w:val="0"/>
                    <w:color w:val="000000"/>
                    <w:lang w:eastAsia="pt-BR"/>
                  </w:rPr>
                </w:rPrChange>
              </w:rPr>
              <w:pPrChange w:id="3693"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94" w:author="matheus" w:date="2011-07-25T13:04:00Z">
                  <w:rPr>
                    <w:rFonts w:ascii="Calibri" w:eastAsia="Times New Roman" w:hAnsi="Calibri" w:cs="Calibri"/>
                    <w:color w:val="000000"/>
                    <w:lang w:eastAsia="pt-BR"/>
                  </w:rPr>
                </w:rPrChange>
              </w:rPr>
              <w:t>dz02.bmp</w:t>
            </w:r>
          </w:p>
        </w:tc>
        <w:tc>
          <w:tcPr>
            <w:tcW w:w="1723" w:type="dxa"/>
            <w:tcBorders>
              <w:top w:val="none" w:sz="0" w:space="0" w:color="auto"/>
              <w:left w:val="none" w:sz="0" w:space="0" w:color="auto"/>
              <w:bottom w:val="none" w:sz="0" w:space="0" w:color="auto"/>
              <w:right w:val="none" w:sz="0" w:space="0" w:color="auto"/>
            </w:tcBorders>
            <w:noWrap/>
            <w:hideMark/>
            <w:tcPrChange w:id="3695"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696" w:author="matheus" w:date="2011-07-25T13:04:00Z">
                  <w:rPr>
                    <w:rFonts w:ascii="Calibri" w:eastAsia="Times New Roman" w:hAnsi="Calibri" w:cs="Calibri"/>
                    <w:color w:val="000000"/>
                    <w:lang w:eastAsia="pt-BR"/>
                  </w:rPr>
                </w:rPrChange>
              </w:rPr>
              <w:pPrChange w:id="369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698" w:author="matheus" w:date="2011-07-25T13:04:00Z">
                  <w:rPr>
                    <w:rFonts w:ascii="Calibri" w:eastAsia="Times New Roman" w:hAnsi="Calibri" w:cs="Calibri"/>
                    <w:color w:val="000000"/>
                    <w:lang w:eastAsia="pt-BR"/>
                  </w:rPr>
                </w:rPrChange>
              </w:rPr>
              <w:t>67,33%</w:t>
            </w:r>
          </w:p>
        </w:tc>
        <w:tc>
          <w:tcPr>
            <w:tcW w:w="1680" w:type="dxa"/>
            <w:tcBorders>
              <w:top w:val="none" w:sz="0" w:space="0" w:color="auto"/>
              <w:left w:val="none" w:sz="0" w:space="0" w:color="auto"/>
              <w:bottom w:val="none" w:sz="0" w:space="0" w:color="auto"/>
              <w:right w:val="none" w:sz="0" w:space="0" w:color="auto"/>
            </w:tcBorders>
            <w:noWrap/>
            <w:hideMark/>
            <w:tcPrChange w:id="3699"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00" w:author="matheus" w:date="2011-07-25T13:04:00Z">
                  <w:rPr>
                    <w:rFonts w:ascii="Calibri" w:eastAsia="Times New Roman" w:hAnsi="Calibri" w:cs="Calibri"/>
                    <w:color w:val="000000"/>
                    <w:lang w:eastAsia="pt-BR"/>
                  </w:rPr>
                </w:rPrChange>
              </w:rPr>
              <w:pPrChange w:id="370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02" w:author="matheus" w:date="2011-07-25T13:04:00Z">
                  <w:rPr>
                    <w:rFonts w:ascii="Calibri" w:eastAsia="Times New Roman" w:hAnsi="Calibri" w:cs="Calibri"/>
                    <w:color w:val="000000"/>
                    <w:lang w:eastAsia="pt-BR"/>
                  </w:rPr>
                </w:rPrChange>
              </w:rPr>
              <w:t>58,46%</w:t>
            </w:r>
          </w:p>
        </w:tc>
        <w:tc>
          <w:tcPr>
            <w:tcW w:w="1660" w:type="dxa"/>
            <w:tcBorders>
              <w:top w:val="none" w:sz="0" w:space="0" w:color="auto"/>
              <w:left w:val="none" w:sz="0" w:space="0" w:color="auto"/>
              <w:bottom w:val="none" w:sz="0" w:space="0" w:color="auto"/>
              <w:right w:val="none" w:sz="0" w:space="0" w:color="auto"/>
            </w:tcBorders>
            <w:noWrap/>
            <w:hideMark/>
            <w:tcPrChange w:id="3703"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04" w:author="matheus" w:date="2011-07-25T13:04:00Z">
                  <w:rPr>
                    <w:rFonts w:ascii="Calibri" w:eastAsia="Times New Roman" w:hAnsi="Calibri" w:cs="Calibri"/>
                    <w:color w:val="000000"/>
                    <w:lang w:eastAsia="pt-BR"/>
                  </w:rPr>
                </w:rPrChange>
              </w:rPr>
              <w:pPrChange w:id="370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06" w:author="matheus" w:date="2011-07-25T13:04:00Z">
                  <w:rPr>
                    <w:rFonts w:ascii="Calibri" w:eastAsia="Times New Roman" w:hAnsi="Calibri" w:cs="Calibri"/>
                    <w:color w:val="000000"/>
                    <w:lang w:eastAsia="pt-BR"/>
                  </w:rPr>
                </w:rPrChange>
              </w:rPr>
              <w:t>8,87%</w:t>
            </w:r>
          </w:p>
        </w:tc>
        <w:tc>
          <w:tcPr>
            <w:tcW w:w="1440" w:type="dxa"/>
            <w:tcBorders>
              <w:top w:val="none" w:sz="0" w:space="0" w:color="auto"/>
              <w:left w:val="none" w:sz="0" w:space="0" w:color="auto"/>
              <w:bottom w:val="none" w:sz="0" w:space="0" w:color="auto"/>
              <w:right w:val="none" w:sz="0" w:space="0" w:color="auto"/>
            </w:tcBorders>
            <w:noWrap/>
            <w:hideMark/>
            <w:tcPrChange w:id="3707"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08" w:author="matheus" w:date="2011-07-25T13:04:00Z">
                  <w:rPr>
                    <w:rFonts w:ascii="Calibri" w:eastAsia="Times New Roman" w:hAnsi="Calibri" w:cs="Calibri"/>
                    <w:color w:val="000000"/>
                    <w:lang w:eastAsia="pt-BR"/>
                  </w:rPr>
                </w:rPrChange>
              </w:rPr>
              <w:pPrChange w:id="370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10" w:author="matheus" w:date="2011-07-25T13:04:00Z">
                  <w:rPr>
                    <w:rFonts w:ascii="Calibri" w:eastAsia="Times New Roman" w:hAnsi="Calibri" w:cs="Calibri"/>
                    <w:color w:val="000000"/>
                    <w:lang w:eastAsia="pt-BR"/>
                  </w:rPr>
                </w:rPrChange>
              </w:rPr>
              <w:t>36,766</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711"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712"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713" w:author="matheus" w:date="2011-07-25T13:04:00Z">
                  <w:rPr>
                    <w:rFonts w:ascii="Calibri" w:eastAsia="Times New Roman" w:hAnsi="Calibri" w:cs="Calibri"/>
                    <w:b w:val="0"/>
                    <w:bCs w:val="0"/>
                    <w:color w:val="000000"/>
                    <w:lang w:eastAsia="pt-BR"/>
                  </w:rPr>
                </w:rPrChange>
              </w:rPr>
              <w:pPrChange w:id="3714"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15" w:author="matheus" w:date="2011-07-25T13:04:00Z">
                  <w:rPr>
                    <w:rFonts w:ascii="Calibri" w:eastAsia="Times New Roman" w:hAnsi="Calibri" w:cs="Calibri"/>
                    <w:color w:val="000000"/>
                    <w:lang w:eastAsia="pt-BR"/>
                  </w:rPr>
                </w:rPrChange>
              </w:rPr>
              <w:t>dz03.bmp</w:t>
            </w:r>
          </w:p>
        </w:tc>
        <w:tc>
          <w:tcPr>
            <w:tcW w:w="1723" w:type="dxa"/>
            <w:tcBorders>
              <w:top w:val="none" w:sz="0" w:space="0" w:color="auto"/>
              <w:left w:val="none" w:sz="0" w:space="0" w:color="auto"/>
              <w:bottom w:val="none" w:sz="0" w:space="0" w:color="auto"/>
              <w:right w:val="none" w:sz="0" w:space="0" w:color="auto"/>
            </w:tcBorders>
            <w:noWrap/>
            <w:hideMark/>
            <w:tcPrChange w:id="3716"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17" w:author="matheus" w:date="2011-07-25T13:04:00Z">
                  <w:rPr>
                    <w:rFonts w:ascii="Calibri" w:eastAsia="Times New Roman" w:hAnsi="Calibri" w:cs="Calibri"/>
                    <w:color w:val="000000"/>
                    <w:lang w:eastAsia="pt-BR"/>
                  </w:rPr>
                </w:rPrChange>
              </w:rPr>
              <w:pPrChange w:id="371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19" w:author="matheus" w:date="2011-07-25T13:04:00Z">
                  <w:rPr>
                    <w:rFonts w:ascii="Calibri" w:eastAsia="Times New Roman" w:hAnsi="Calibri" w:cs="Calibri"/>
                    <w:color w:val="000000"/>
                    <w:lang w:eastAsia="pt-BR"/>
                  </w:rPr>
                </w:rPrChange>
              </w:rPr>
              <w:t>68,75%</w:t>
            </w:r>
          </w:p>
        </w:tc>
        <w:tc>
          <w:tcPr>
            <w:tcW w:w="1680" w:type="dxa"/>
            <w:tcBorders>
              <w:top w:val="none" w:sz="0" w:space="0" w:color="auto"/>
              <w:left w:val="none" w:sz="0" w:space="0" w:color="auto"/>
              <w:bottom w:val="none" w:sz="0" w:space="0" w:color="auto"/>
              <w:right w:val="none" w:sz="0" w:space="0" w:color="auto"/>
            </w:tcBorders>
            <w:noWrap/>
            <w:hideMark/>
            <w:tcPrChange w:id="3720"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21" w:author="matheus" w:date="2011-07-25T13:04:00Z">
                  <w:rPr>
                    <w:rFonts w:ascii="Calibri" w:eastAsia="Times New Roman" w:hAnsi="Calibri" w:cs="Calibri"/>
                    <w:color w:val="000000"/>
                    <w:lang w:eastAsia="pt-BR"/>
                  </w:rPr>
                </w:rPrChange>
              </w:rPr>
              <w:pPrChange w:id="372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23" w:author="matheus" w:date="2011-07-25T13:04:00Z">
                  <w:rPr>
                    <w:rFonts w:ascii="Calibri" w:eastAsia="Times New Roman" w:hAnsi="Calibri" w:cs="Calibri"/>
                    <w:color w:val="000000"/>
                    <w:lang w:eastAsia="pt-BR"/>
                  </w:rPr>
                </w:rPrChange>
              </w:rPr>
              <w:t>59,66%</w:t>
            </w:r>
          </w:p>
        </w:tc>
        <w:tc>
          <w:tcPr>
            <w:tcW w:w="1660" w:type="dxa"/>
            <w:tcBorders>
              <w:top w:val="none" w:sz="0" w:space="0" w:color="auto"/>
              <w:left w:val="none" w:sz="0" w:space="0" w:color="auto"/>
              <w:bottom w:val="none" w:sz="0" w:space="0" w:color="auto"/>
              <w:right w:val="none" w:sz="0" w:space="0" w:color="auto"/>
            </w:tcBorders>
            <w:noWrap/>
            <w:hideMark/>
            <w:tcPrChange w:id="3724"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25" w:author="matheus" w:date="2011-07-25T13:04:00Z">
                  <w:rPr>
                    <w:rFonts w:ascii="Calibri" w:eastAsia="Times New Roman" w:hAnsi="Calibri" w:cs="Calibri"/>
                    <w:color w:val="000000"/>
                    <w:lang w:eastAsia="pt-BR"/>
                  </w:rPr>
                </w:rPrChange>
              </w:rPr>
              <w:pPrChange w:id="372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27" w:author="matheus" w:date="2011-07-25T13:04:00Z">
                  <w:rPr>
                    <w:rFonts w:ascii="Calibri" w:eastAsia="Times New Roman" w:hAnsi="Calibri" w:cs="Calibri"/>
                    <w:color w:val="000000"/>
                    <w:lang w:eastAsia="pt-BR"/>
                  </w:rPr>
                </w:rPrChange>
              </w:rPr>
              <w:t>9,09%</w:t>
            </w:r>
          </w:p>
        </w:tc>
        <w:tc>
          <w:tcPr>
            <w:tcW w:w="1440" w:type="dxa"/>
            <w:tcBorders>
              <w:top w:val="none" w:sz="0" w:space="0" w:color="auto"/>
              <w:left w:val="none" w:sz="0" w:space="0" w:color="auto"/>
              <w:bottom w:val="none" w:sz="0" w:space="0" w:color="auto"/>
              <w:right w:val="none" w:sz="0" w:space="0" w:color="auto"/>
            </w:tcBorders>
            <w:noWrap/>
            <w:hideMark/>
            <w:tcPrChange w:id="3728"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29" w:author="matheus" w:date="2011-07-25T13:04:00Z">
                  <w:rPr>
                    <w:rFonts w:ascii="Calibri" w:eastAsia="Times New Roman" w:hAnsi="Calibri" w:cs="Calibri"/>
                    <w:color w:val="000000"/>
                    <w:lang w:eastAsia="pt-BR"/>
                  </w:rPr>
                </w:rPrChange>
              </w:rPr>
              <w:pPrChange w:id="373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31" w:author="matheus" w:date="2011-07-25T13:04:00Z">
                  <w:rPr>
                    <w:rFonts w:ascii="Calibri" w:eastAsia="Times New Roman" w:hAnsi="Calibri" w:cs="Calibri"/>
                    <w:color w:val="000000"/>
                    <w:lang w:eastAsia="pt-BR"/>
                  </w:rPr>
                </w:rPrChange>
              </w:rPr>
              <w:t>36,026</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732"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733"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734" w:author="matheus" w:date="2011-07-25T13:04:00Z">
                  <w:rPr>
                    <w:rFonts w:ascii="Calibri" w:eastAsia="Times New Roman" w:hAnsi="Calibri" w:cs="Calibri"/>
                    <w:b w:val="0"/>
                    <w:bCs w:val="0"/>
                    <w:color w:val="000000"/>
                    <w:lang w:eastAsia="pt-BR"/>
                  </w:rPr>
                </w:rPrChange>
              </w:rPr>
              <w:pPrChange w:id="3735"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36" w:author="matheus" w:date="2011-07-25T13:04:00Z">
                  <w:rPr>
                    <w:rFonts w:ascii="Calibri" w:eastAsia="Times New Roman" w:hAnsi="Calibri" w:cs="Calibri"/>
                    <w:color w:val="000000"/>
                    <w:lang w:eastAsia="pt-BR"/>
                  </w:rPr>
                </w:rPrChange>
              </w:rPr>
              <w:t>dz04.bmp</w:t>
            </w:r>
          </w:p>
        </w:tc>
        <w:tc>
          <w:tcPr>
            <w:tcW w:w="1723" w:type="dxa"/>
            <w:tcBorders>
              <w:top w:val="none" w:sz="0" w:space="0" w:color="auto"/>
              <w:left w:val="none" w:sz="0" w:space="0" w:color="auto"/>
              <w:bottom w:val="none" w:sz="0" w:space="0" w:color="auto"/>
              <w:right w:val="none" w:sz="0" w:space="0" w:color="auto"/>
            </w:tcBorders>
            <w:noWrap/>
            <w:hideMark/>
            <w:tcPrChange w:id="3737"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38" w:author="matheus" w:date="2011-07-25T13:04:00Z">
                  <w:rPr>
                    <w:rFonts w:ascii="Calibri" w:eastAsia="Times New Roman" w:hAnsi="Calibri" w:cs="Calibri"/>
                    <w:color w:val="000000"/>
                    <w:lang w:eastAsia="pt-BR"/>
                  </w:rPr>
                </w:rPrChange>
              </w:rPr>
              <w:pPrChange w:id="373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40" w:author="matheus" w:date="2011-07-25T13:04:00Z">
                  <w:rPr>
                    <w:rFonts w:ascii="Calibri" w:eastAsia="Times New Roman" w:hAnsi="Calibri" w:cs="Calibri"/>
                    <w:color w:val="000000"/>
                    <w:lang w:eastAsia="pt-BR"/>
                  </w:rPr>
                </w:rPrChange>
              </w:rPr>
              <w:t>70,85%</w:t>
            </w:r>
          </w:p>
        </w:tc>
        <w:tc>
          <w:tcPr>
            <w:tcW w:w="1680" w:type="dxa"/>
            <w:tcBorders>
              <w:top w:val="none" w:sz="0" w:space="0" w:color="auto"/>
              <w:left w:val="none" w:sz="0" w:space="0" w:color="auto"/>
              <w:bottom w:val="none" w:sz="0" w:space="0" w:color="auto"/>
              <w:right w:val="none" w:sz="0" w:space="0" w:color="auto"/>
            </w:tcBorders>
            <w:noWrap/>
            <w:hideMark/>
            <w:tcPrChange w:id="3741"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42" w:author="matheus" w:date="2011-07-25T13:04:00Z">
                  <w:rPr>
                    <w:rFonts w:ascii="Calibri" w:eastAsia="Times New Roman" w:hAnsi="Calibri" w:cs="Calibri"/>
                    <w:color w:val="000000"/>
                    <w:lang w:eastAsia="pt-BR"/>
                  </w:rPr>
                </w:rPrChange>
              </w:rPr>
              <w:pPrChange w:id="374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44" w:author="matheus" w:date="2011-07-25T13:04:00Z">
                  <w:rPr>
                    <w:rFonts w:ascii="Calibri" w:eastAsia="Times New Roman" w:hAnsi="Calibri" w:cs="Calibri"/>
                    <w:color w:val="000000"/>
                    <w:lang w:eastAsia="pt-BR"/>
                  </w:rPr>
                </w:rPrChange>
              </w:rPr>
              <w:t>61,90%</w:t>
            </w:r>
          </w:p>
        </w:tc>
        <w:tc>
          <w:tcPr>
            <w:tcW w:w="1660" w:type="dxa"/>
            <w:tcBorders>
              <w:top w:val="none" w:sz="0" w:space="0" w:color="auto"/>
              <w:left w:val="none" w:sz="0" w:space="0" w:color="auto"/>
              <w:bottom w:val="none" w:sz="0" w:space="0" w:color="auto"/>
              <w:right w:val="none" w:sz="0" w:space="0" w:color="auto"/>
            </w:tcBorders>
            <w:noWrap/>
            <w:hideMark/>
            <w:tcPrChange w:id="3745"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46" w:author="matheus" w:date="2011-07-25T13:04:00Z">
                  <w:rPr>
                    <w:rFonts w:ascii="Calibri" w:eastAsia="Times New Roman" w:hAnsi="Calibri" w:cs="Calibri"/>
                    <w:color w:val="000000"/>
                    <w:lang w:eastAsia="pt-BR"/>
                  </w:rPr>
                </w:rPrChange>
              </w:rPr>
              <w:pPrChange w:id="374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48" w:author="matheus" w:date="2011-07-25T13:04:00Z">
                  <w:rPr>
                    <w:rFonts w:ascii="Calibri" w:eastAsia="Times New Roman" w:hAnsi="Calibri" w:cs="Calibri"/>
                    <w:color w:val="000000"/>
                    <w:lang w:eastAsia="pt-BR"/>
                  </w:rPr>
                </w:rPrChange>
              </w:rPr>
              <w:t>8,95%</w:t>
            </w:r>
          </w:p>
        </w:tc>
        <w:tc>
          <w:tcPr>
            <w:tcW w:w="1440" w:type="dxa"/>
            <w:tcBorders>
              <w:top w:val="none" w:sz="0" w:space="0" w:color="auto"/>
              <w:left w:val="none" w:sz="0" w:space="0" w:color="auto"/>
              <w:bottom w:val="none" w:sz="0" w:space="0" w:color="auto"/>
              <w:right w:val="none" w:sz="0" w:space="0" w:color="auto"/>
            </w:tcBorders>
            <w:noWrap/>
            <w:hideMark/>
            <w:tcPrChange w:id="3749"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50" w:author="matheus" w:date="2011-07-25T13:04:00Z">
                  <w:rPr>
                    <w:rFonts w:ascii="Calibri" w:eastAsia="Times New Roman" w:hAnsi="Calibri" w:cs="Calibri"/>
                    <w:color w:val="000000"/>
                    <w:lang w:eastAsia="pt-BR"/>
                  </w:rPr>
                </w:rPrChange>
              </w:rPr>
              <w:pPrChange w:id="375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52" w:author="matheus" w:date="2011-07-25T13:04:00Z">
                  <w:rPr>
                    <w:rFonts w:ascii="Calibri" w:eastAsia="Times New Roman" w:hAnsi="Calibri" w:cs="Calibri"/>
                    <w:color w:val="000000"/>
                    <w:lang w:eastAsia="pt-BR"/>
                  </w:rPr>
                </w:rPrChange>
              </w:rPr>
              <w:t>37,126</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753"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754"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755" w:author="matheus" w:date="2011-07-25T13:04:00Z">
                  <w:rPr>
                    <w:rFonts w:ascii="Calibri" w:eastAsia="Times New Roman" w:hAnsi="Calibri" w:cs="Calibri"/>
                    <w:b w:val="0"/>
                    <w:bCs w:val="0"/>
                    <w:color w:val="000000"/>
                    <w:lang w:eastAsia="pt-BR"/>
                  </w:rPr>
                </w:rPrChange>
              </w:rPr>
              <w:pPrChange w:id="3756"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57" w:author="matheus" w:date="2011-07-25T13:04:00Z">
                  <w:rPr>
                    <w:rFonts w:ascii="Calibri" w:eastAsia="Times New Roman" w:hAnsi="Calibri" w:cs="Calibri"/>
                    <w:color w:val="000000"/>
                    <w:lang w:eastAsia="pt-BR"/>
                  </w:rPr>
                </w:rPrChange>
              </w:rPr>
              <w:t>fw01.bmp</w:t>
            </w:r>
          </w:p>
        </w:tc>
        <w:tc>
          <w:tcPr>
            <w:tcW w:w="1723" w:type="dxa"/>
            <w:tcBorders>
              <w:top w:val="none" w:sz="0" w:space="0" w:color="auto"/>
              <w:left w:val="none" w:sz="0" w:space="0" w:color="auto"/>
              <w:bottom w:val="none" w:sz="0" w:space="0" w:color="auto"/>
              <w:right w:val="none" w:sz="0" w:space="0" w:color="auto"/>
            </w:tcBorders>
            <w:noWrap/>
            <w:hideMark/>
            <w:tcPrChange w:id="3758"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59" w:author="matheus" w:date="2011-07-25T13:04:00Z">
                  <w:rPr>
                    <w:rFonts w:ascii="Calibri" w:eastAsia="Times New Roman" w:hAnsi="Calibri" w:cs="Calibri"/>
                    <w:color w:val="000000"/>
                    <w:lang w:eastAsia="pt-BR"/>
                  </w:rPr>
                </w:rPrChange>
              </w:rPr>
              <w:pPrChange w:id="376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61" w:author="matheus" w:date="2011-07-25T13:04:00Z">
                  <w:rPr>
                    <w:rFonts w:ascii="Calibri" w:eastAsia="Times New Roman" w:hAnsi="Calibri" w:cs="Calibri"/>
                    <w:color w:val="000000"/>
                    <w:lang w:eastAsia="pt-BR"/>
                  </w:rPr>
                </w:rPrChange>
              </w:rPr>
              <w:t>79,17%</w:t>
            </w:r>
          </w:p>
        </w:tc>
        <w:tc>
          <w:tcPr>
            <w:tcW w:w="1680" w:type="dxa"/>
            <w:tcBorders>
              <w:top w:val="none" w:sz="0" w:space="0" w:color="auto"/>
              <w:left w:val="none" w:sz="0" w:space="0" w:color="auto"/>
              <w:bottom w:val="none" w:sz="0" w:space="0" w:color="auto"/>
              <w:right w:val="none" w:sz="0" w:space="0" w:color="auto"/>
            </w:tcBorders>
            <w:noWrap/>
            <w:hideMark/>
            <w:tcPrChange w:id="3762"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63" w:author="matheus" w:date="2011-07-25T13:04:00Z">
                  <w:rPr>
                    <w:rFonts w:ascii="Calibri" w:eastAsia="Times New Roman" w:hAnsi="Calibri" w:cs="Calibri"/>
                    <w:color w:val="000000"/>
                    <w:lang w:eastAsia="pt-BR"/>
                  </w:rPr>
                </w:rPrChange>
              </w:rPr>
              <w:pPrChange w:id="376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65" w:author="matheus" w:date="2011-07-25T13:04:00Z">
                  <w:rPr>
                    <w:rFonts w:ascii="Calibri" w:eastAsia="Times New Roman" w:hAnsi="Calibri" w:cs="Calibri"/>
                    <w:color w:val="000000"/>
                    <w:lang w:eastAsia="pt-BR"/>
                  </w:rPr>
                </w:rPrChange>
              </w:rPr>
              <w:t>73,71%</w:t>
            </w:r>
          </w:p>
        </w:tc>
        <w:tc>
          <w:tcPr>
            <w:tcW w:w="1660" w:type="dxa"/>
            <w:tcBorders>
              <w:top w:val="none" w:sz="0" w:space="0" w:color="auto"/>
              <w:left w:val="none" w:sz="0" w:space="0" w:color="auto"/>
              <w:bottom w:val="none" w:sz="0" w:space="0" w:color="auto"/>
              <w:right w:val="none" w:sz="0" w:space="0" w:color="auto"/>
            </w:tcBorders>
            <w:noWrap/>
            <w:hideMark/>
            <w:tcPrChange w:id="3766"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67" w:author="matheus" w:date="2011-07-25T13:04:00Z">
                  <w:rPr>
                    <w:rFonts w:ascii="Calibri" w:eastAsia="Times New Roman" w:hAnsi="Calibri" w:cs="Calibri"/>
                    <w:color w:val="000000"/>
                    <w:lang w:eastAsia="pt-BR"/>
                  </w:rPr>
                </w:rPrChange>
              </w:rPr>
              <w:pPrChange w:id="376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69" w:author="matheus" w:date="2011-07-25T13:04:00Z">
                  <w:rPr>
                    <w:rFonts w:ascii="Calibri" w:eastAsia="Times New Roman" w:hAnsi="Calibri" w:cs="Calibri"/>
                    <w:color w:val="000000"/>
                    <w:lang w:eastAsia="pt-BR"/>
                  </w:rPr>
                </w:rPrChange>
              </w:rPr>
              <w:t>5,46%</w:t>
            </w:r>
          </w:p>
        </w:tc>
        <w:tc>
          <w:tcPr>
            <w:tcW w:w="1440" w:type="dxa"/>
            <w:tcBorders>
              <w:top w:val="none" w:sz="0" w:space="0" w:color="auto"/>
              <w:left w:val="none" w:sz="0" w:space="0" w:color="auto"/>
              <w:bottom w:val="none" w:sz="0" w:space="0" w:color="auto"/>
              <w:right w:val="none" w:sz="0" w:space="0" w:color="auto"/>
            </w:tcBorders>
            <w:noWrap/>
            <w:hideMark/>
            <w:tcPrChange w:id="3770"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71" w:author="matheus" w:date="2011-07-25T13:04:00Z">
                  <w:rPr>
                    <w:rFonts w:ascii="Calibri" w:eastAsia="Times New Roman" w:hAnsi="Calibri" w:cs="Calibri"/>
                    <w:color w:val="000000"/>
                    <w:lang w:eastAsia="pt-BR"/>
                  </w:rPr>
                </w:rPrChange>
              </w:rPr>
              <w:pPrChange w:id="377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73" w:author="matheus" w:date="2011-07-25T13:04:00Z">
                  <w:rPr>
                    <w:rFonts w:ascii="Calibri" w:eastAsia="Times New Roman" w:hAnsi="Calibri" w:cs="Calibri"/>
                    <w:color w:val="000000"/>
                    <w:lang w:eastAsia="pt-BR"/>
                  </w:rPr>
                </w:rPrChange>
              </w:rPr>
              <w:t>36,822</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774"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775"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776" w:author="matheus" w:date="2011-07-25T13:04:00Z">
                  <w:rPr>
                    <w:rFonts w:ascii="Calibri" w:eastAsia="Times New Roman" w:hAnsi="Calibri" w:cs="Calibri"/>
                    <w:b w:val="0"/>
                    <w:bCs w:val="0"/>
                    <w:color w:val="000000"/>
                    <w:lang w:eastAsia="pt-BR"/>
                  </w:rPr>
                </w:rPrChange>
              </w:rPr>
              <w:pPrChange w:id="3777"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78" w:author="matheus" w:date="2011-07-25T13:04:00Z">
                  <w:rPr>
                    <w:rFonts w:ascii="Calibri" w:eastAsia="Times New Roman" w:hAnsi="Calibri" w:cs="Calibri"/>
                    <w:color w:val="000000"/>
                    <w:lang w:eastAsia="pt-BR"/>
                  </w:rPr>
                </w:rPrChange>
              </w:rPr>
              <w:lastRenderedPageBreak/>
              <w:t>fw02.bmp</w:t>
            </w:r>
          </w:p>
        </w:tc>
        <w:tc>
          <w:tcPr>
            <w:tcW w:w="1723" w:type="dxa"/>
            <w:tcBorders>
              <w:top w:val="none" w:sz="0" w:space="0" w:color="auto"/>
              <w:left w:val="none" w:sz="0" w:space="0" w:color="auto"/>
              <w:bottom w:val="none" w:sz="0" w:space="0" w:color="auto"/>
              <w:right w:val="none" w:sz="0" w:space="0" w:color="auto"/>
            </w:tcBorders>
            <w:noWrap/>
            <w:hideMark/>
            <w:tcPrChange w:id="3779"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80" w:author="matheus" w:date="2011-07-25T13:04:00Z">
                  <w:rPr>
                    <w:rFonts w:ascii="Calibri" w:eastAsia="Times New Roman" w:hAnsi="Calibri" w:cs="Calibri"/>
                    <w:color w:val="000000"/>
                    <w:lang w:eastAsia="pt-BR"/>
                  </w:rPr>
                </w:rPrChange>
              </w:rPr>
              <w:pPrChange w:id="378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82" w:author="matheus" w:date="2011-07-25T13:04:00Z">
                  <w:rPr>
                    <w:rFonts w:ascii="Calibri" w:eastAsia="Times New Roman" w:hAnsi="Calibri" w:cs="Calibri"/>
                    <w:color w:val="000000"/>
                    <w:lang w:eastAsia="pt-BR"/>
                  </w:rPr>
                </w:rPrChange>
              </w:rPr>
              <w:t>84,88%</w:t>
            </w:r>
          </w:p>
        </w:tc>
        <w:tc>
          <w:tcPr>
            <w:tcW w:w="1680" w:type="dxa"/>
            <w:tcBorders>
              <w:top w:val="none" w:sz="0" w:space="0" w:color="auto"/>
              <w:left w:val="none" w:sz="0" w:space="0" w:color="auto"/>
              <w:bottom w:val="none" w:sz="0" w:space="0" w:color="auto"/>
              <w:right w:val="none" w:sz="0" w:space="0" w:color="auto"/>
            </w:tcBorders>
            <w:noWrap/>
            <w:hideMark/>
            <w:tcPrChange w:id="3783"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84" w:author="matheus" w:date="2011-07-25T13:04:00Z">
                  <w:rPr>
                    <w:rFonts w:ascii="Calibri" w:eastAsia="Times New Roman" w:hAnsi="Calibri" w:cs="Calibri"/>
                    <w:color w:val="000000"/>
                    <w:lang w:eastAsia="pt-BR"/>
                  </w:rPr>
                </w:rPrChange>
              </w:rPr>
              <w:pPrChange w:id="378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86" w:author="matheus" w:date="2011-07-25T13:04:00Z">
                  <w:rPr>
                    <w:rFonts w:ascii="Calibri" w:eastAsia="Times New Roman" w:hAnsi="Calibri" w:cs="Calibri"/>
                    <w:color w:val="000000"/>
                    <w:lang w:eastAsia="pt-BR"/>
                  </w:rPr>
                </w:rPrChange>
              </w:rPr>
              <w:t>75,17%</w:t>
            </w:r>
          </w:p>
        </w:tc>
        <w:tc>
          <w:tcPr>
            <w:tcW w:w="1660" w:type="dxa"/>
            <w:tcBorders>
              <w:top w:val="none" w:sz="0" w:space="0" w:color="auto"/>
              <w:left w:val="none" w:sz="0" w:space="0" w:color="auto"/>
              <w:bottom w:val="none" w:sz="0" w:space="0" w:color="auto"/>
              <w:right w:val="none" w:sz="0" w:space="0" w:color="auto"/>
            </w:tcBorders>
            <w:noWrap/>
            <w:hideMark/>
            <w:tcPrChange w:id="3787"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88" w:author="matheus" w:date="2011-07-25T13:04:00Z">
                  <w:rPr>
                    <w:rFonts w:ascii="Calibri" w:eastAsia="Times New Roman" w:hAnsi="Calibri" w:cs="Calibri"/>
                    <w:color w:val="000000"/>
                    <w:lang w:eastAsia="pt-BR"/>
                  </w:rPr>
                </w:rPrChange>
              </w:rPr>
              <w:pPrChange w:id="378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90" w:author="matheus" w:date="2011-07-25T13:04:00Z">
                  <w:rPr>
                    <w:rFonts w:ascii="Calibri" w:eastAsia="Times New Roman" w:hAnsi="Calibri" w:cs="Calibri"/>
                    <w:color w:val="000000"/>
                    <w:lang w:eastAsia="pt-BR"/>
                  </w:rPr>
                </w:rPrChange>
              </w:rPr>
              <w:t>9,71%</w:t>
            </w:r>
          </w:p>
        </w:tc>
        <w:tc>
          <w:tcPr>
            <w:tcW w:w="1440" w:type="dxa"/>
            <w:tcBorders>
              <w:top w:val="none" w:sz="0" w:space="0" w:color="auto"/>
              <w:left w:val="none" w:sz="0" w:space="0" w:color="auto"/>
              <w:bottom w:val="none" w:sz="0" w:space="0" w:color="auto"/>
              <w:right w:val="none" w:sz="0" w:space="0" w:color="auto"/>
            </w:tcBorders>
            <w:noWrap/>
            <w:hideMark/>
            <w:tcPrChange w:id="3791"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92" w:author="matheus" w:date="2011-07-25T13:04:00Z">
                  <w:rPr>
                    <w:rFonts w:ascii="Calibri" w:eastAsia="Times New Roman" w:hAnsi="Calibri" w:cs="Calibri"/>
                    <w:color w:val="000000"/>
                    <w:lang w:eastAsia="pt-BR"/>
                  </w:rPr>
                </w:rPrChange>
              </w:rPr>
              <w:pPrChange w:id="379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94" w:author="matheus" w:date="2011-07-25T13:04:00Z">
                  <w:rPr>
                    <w:rFonts w:ascii="Calibri" w:eastAsia="Times New Roman" w:hAnsi="Calibri" w:cs="Calibri"/>
                    <w:color w:val="000000"/>
                    <w:lang w:eastAsia="pt-BR"/>
                  </w:rPr>
                </w:rPrChange>
              </w:rPr>
              <w:t>35,040</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795"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796"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797" w:author="matheus" w:date="2011-07-25T13:04:00Z">
                  <w:rPr>
                    <w:rFonts w:ascii="Calibri" w:eastAsia="Times New Roman" w:hAnsi="Calibri" w:cs="Calibri"/>
                    <w:b w:val="0"/>
                    <w:bCs w:val="0"/>
                    <w:color w:val="000000"/>
                    <w:lang w:eastAsia="pt-BR"/>
                  </w:rPr>
                </w:rPrChange>
              </w:rPr>
              <w:pPrChange w:id="3798"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99" w:author="matheus" w:date="2011-07-25T13:04:00Z">
                  <w:rPr>
                    <w:rFonts w:ascii="Calibri" w:eastAsia="Times New Roman" w:hAnsi="Calibri" w:cs="Calibri"/>
                    <w:color w:val="000000"/>
                    <w:lang w:eastAsia="pt-BR"/>
                  </w:rPr>
                </w:rPrChange>
              </w:rPr>
              <w:t>hei01.bmp</w:t>
            </w:r>
          </w:p>
        </w:tc>
        <w:tc>
          <w:tcPr>
            <w:tcW w:w="1723" w:type="dxa"/>
            <w:tcBorders>
              <w:top w:val="none" w:sz="0" w:space="0" w:color="auto"/>
              <w:left w:val="none" w:sz="0" w:space="0" w:color="auto"/>
              <w:bottom w:val="none" w:sz="0" w:space="0" w:color="auto"/>
              <w:right w:val="none" w:sz="0" w:space="0" w:color="auto"/>
            </w:tcBorders>
            <w:noWrap/>
            <w:hideMark/>
            <w:tcPrChange w:id="3800"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01" w:author="matheus" w:date="2011-07-25T13:04:00Z">
                  <w:rPr>
                    <w:rFonts w:ascii="Calibri" w:eastAsia="Times New Roman" w:hAnsi="Calibri" w:cs="Calibri"/>
                    <w:color w:val="000000"/>
                    <w:lang w:eastAsia="pt-BR"/>
                  </w:rPr>
                </w:rPrChange>
              </w:rPr>
              <w:pPrChange w:id="380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03" w:author="matheus" w:date="2011-07-25T13:04:00Z">
                  <w:rPr>
                    <w:rFonts w:ascii="Calibri" w:eastAsia="Times New Roman" w:hAnsi="Calibri" w:cs="Calibri"/>
                    <w:color w:val="000000"/>
                    <w:lang w:eastAsia="pt-BR"/>
                  </w:rPr>
                </w:rPrChange>
              </w:rPr>
              <w:t>67,63%</w:t>
            </w:r>
          </w:p>
        </w:tc>
        <w:tc>
          <w:tcPr>
            <w:tcW w:w="1680" w:type="dxa"/>
            <w:tcBorders>
              <w:top w:val="none" w:sz="0" w:space="0" w:color="auto"/>
              <w:left w:val="none" w:sz="0" w:space="0" w:color="auto"/>
              <w:bottom w:val="none" w:sz="0" w:space="0" w:color="auto"/>
              <w:right w:val="none" w:sz="0" w:space="0" w:color="auto"/>
            </w:tcBorders>
            <w:noWrap/>
            <w:hideMark/>
            <w:tcPrChange w:id="3804"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05" w:author="matheus" w:date="2011-07-25T13:04:00Z">
                  <w:rPr>
                    <w:rFonts w:ascii="Calibri" w:eastAsia="Times New Roman" w:hAnsi="Calibri" w:cs="Calibri"/>
                    <w:color w:val="000000"/>
                    <w:lang w:eastAsia="pt-BR"/>
                  </w:rPr>
                </w:rPrChange>
              </w:rPr>
              <w:pPrChange w:id="380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07" w:author="matheus" w:date="2011-07-25T13:04:00Z">
                  <w:rPr>
                    <w:rFonts w:ascii="Calibri" w:eastAsia="Times New Roman" w:hAnsi="Calibri" w:cs="Calibri"/>
                    <w:color w:val="000000"/>
                    <w:lang w:eastAsia="pt-BR"/>
                  </w:rPr>
                </w:rPrChange>
              </w:rPr>
              <w:t>58,31%</w:t>
            </w:r>
          </w:p>
        </w:tc>
        <w:tc>
          <w:tcPr>
            <w:tcW w:w="1660" w:type="dxa"/>
            <w:tcBorders>
              <w:top w:val="none" w:sz="0" w:space="0" w:color="auto"/>
              <w:left w:val="none" w:sz="0" w:space="0" w:color="auto"/>
              <w:bottom w:val="none" w:sz="0" w:space="0" w:color="auto"/>
              <w:right w:val="none" w:sz="0" w:space="0" w:color="auto"/>
            </w:tcBorders>
            <w:noWrap/>
            <w:hideMark/>
            <w:tcPrChange w:id="3808"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09" w:author="matheus" w:date="2011-07-25T13:04:00Z">
                  <w:rPr>
                    <w:rFonts w:ascii="Calibri" w:eastAsia="Times New Roman" w:hAnsi="Calibri" w:cs="Calibri"/>
                    <w:color w:val="000000"/>
                    <w:lang w:eastAsia="pt-BR"/>
                  </w:rPr>
                </w:rPrChange>
              </w:rPr>
              <w:pPrChange w:id="381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11" w:author="matheus" w:date="2011-07-25T13:04:00Z">
                  <w:rPr>
                    <w:rFonts w:ascii="Calibri" w:eastAsia="Times New Roman" w:hAnsi="Calibri" w:cs="Calibri"/>
                    <w:color w:val="000000"/>
                    <w:lang w:eastAsia="pt-BR"/>
                  </w:rPr>
                </w:rPrChange>
              </w:rPr>
              <w:t>9,32%</w:t>
            </w:r>
          </w:p>
        </w:tc>
        <w:tc>
          <w:tcPr>
            <w:tcW w:w="1440" w:type="dxa"/>
            <w:tcBorders>
              <w:top w:val="none" w:sz="0" w:space="0" w:color="auto"/>
              <w:left w:val="none" w:sz="0" w:space="0" w:color="auto"/>
              <w:bottom w:val="none" w:sz="0" w:space="0" w:color="auto"/>
              <w:right w:val="none" w:sz="0" w:space="0" w:color="auto"/>
            </w:tcBorders>
            <w:noWrap/>
            <w:hideMark/>
            <w:tcPrChange w:id="3812"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13" w:author="matheus" w:date="2011-07-25T13:04:00Z">
                  <w:rPr>
                    <w:rFonts w:ascii="Calibri" w:eastAsia="Times New Roman" w:hAnsi="Calibri" w:cs="Calibri"/>
                    <w:color w:val="000000"/>
                    <w:lang w:eastAsia="pt-BR"/>
                  </w:rPr>
                </w:rPrChange>
              </w:rPr>
              <w:pPrChange w:id="381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15" w:author="matheus" w:date="2011-07-25T13:04:00Z">
                  <w:rPr>
                    <w:rFonts w:ascii="Calibri" w:eastAsia="Times New Roman" w:hAnsi="Calibri" w:cs="Calibri"/>
                    <w:color w:val="000000"/>
                    <w:lang w:eastAsia="pt-BR"/>
                  </w:rPr>
                </w:rPrChange>
              </w:rPr>
              <w:t>32,010</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816"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817"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818" w:author="matheus" w:date="2011-07-25T13:04:00Z">
                  <w:rPr>
                    <w:rFonts w:ascii="Calibri" w:eastAsia="Times New Roman" w:hAnsi="Calibri" w:cs="Calibri"/>
                    <w:b w:val="0"/>
                    <w:bCs w:val="0"/>
                    <w:color w:val="000000"/>
                    <w:lang w:eastAsia="pt-BR"/>
                  </w:rPr>
                </w:rPrChange>
              </w:rPr>
              <w:pPrChange w:id="3819"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20" w:author="matheus" w:date="2011-07-25T13:04:00Z">
                  <w:rPr>
                    <w:rFonts w:ascii="Calibri" w:eastAsia="Times New Roman" w:hAnsi="Calibri" w:cs="Calibri"/>
                    <w:color w:val="000000"/>
                    <w:lang w:eastAsia="pt-BR"/>
                  </w:rPr>
                </w:rPrChange>
              </w:rPr>
              <w:t>hei02.bmp</w:t>
            </w:r>
          </w:p>
        </w:tc>
        <w:tc>
          <w:tcPr>
            <w:tcW w:w="1723" w:type="dxa"/>
            <w:tcBorders>
              <w:top w:val="none" w:sz="0" w:space="0" w:color="auto"/>
              <w:left w:val="none" w:sz="0" w:space="0" w:color="auto"/>
              <w:bottom w:val="none" w:sz="0" w:space="0" w:color="auto"/>
              <w:right w:val="none" w:sz="0" w:space="0" w:color="auto"/>
            </w:tcBorders>
            <w:noWrap/>
            <w:hideMark/>
            <w:tcPrChange w:id="3821"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22" w:author="matheus" w:date="2011-07-25T13:04:00Z">
                  <w:rPr>
                    <w:rFonts w:ascii="Calibri" w:eastAsia="Times New Roman" w:hAnsi="Calibri" w:cs="Calibri"/>
                    <w:color w:val="000000"/>
                    <w:lang w:eastAsia="pt-BR"/>
                  </w:rPr>
                </w:rPrChange>
              </w:rPr>
              <w:pPrChange w:id="382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24" w:author="matheus" w:date="2011-07-25T13:04:00Z">
                  <w:rPr>
                    <w:rFonts w:ascii="Calibri" w:eastAsia="Times New Roman" w:hAnsi="Calibri" w:cs="Calibri"/>
                    <w:color w:val="000000"/>
                    <w:lang w:eastAsia="pt-BR"/>
                  </w:rPr>
                </w:rPrChange>
              </w:rPr>
              <w:t>66,60%</w:t>
            </w:r>
          </w:p>
        </w:tc>
        <w:tc>
          <w:tcPr>
            <w:tcW w:w="1680" w:type="dxa"/>
            <w:tcBorders>
              <w:top w:val="none" w:sz="0" w:space="0" w:color="auto"/>
              <w:left w:val="none" w:sz="0" w:space="0" w:color="auto"/>
              <w:bottom w:val="none" w:sz="0" w:space="0" w:color="auto"/>
              <w:right w:val="none" w:sz="0" w:space="0" w:color="auto"/>
            </w:tcBorders>
            <w:noWrap/>
            <w:hideMark/>
            <w:tcPrChange w:id="3825"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26" w:author="matheus" w:date="2011-07-25T13:04:00Z">
                  <w:rPr>
                    <w:rFonts w:ascii="Calibri" w:eastAsia="Times New Roman" w:hAnsi="Calibri" w:cs="Calibri"/>
                    <w:color w:val="000000"/>
                    <w:lang w:eastAsia="pt-BR"/>
                  </w:rPr>
                </w:rPrChange>
              </w:rPr>
              <w:pPrChange w:id="382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28" w:author="matheus" w:date="2011-07-25T13:04:00Z">
                  <w:rPr>
                    <w:rFonts w:ascii="Calibri" w:eastAsia="Times New Roman" w:hAnsi="Calibri" w:cs="Calibri"/>
                    <w:color w:val="000000"/>
                    <w:lang w:eastAsia="pt-BR"/>
                  </w:rPr>
                </w:rPrChange>
              </w:rPr>
              <w:t>56,89%</w:t>
            </w:r>
          </w:p>
        </w:tc>
        <w:tc>
          <w:tcPr>
            <w:tcW w:w="1660" w:type="dxa"/>
            <w:tcBorders>
              <w:top w:val="none" w:sz="0" w:space="0" w:color="auto"/>
              <w:left w:val="none" w:sz="0" w:space="0" w:color="auto"/>
              <w:bottom w:val="none" w:sz="0" w:space="0" w:color="auto"/>
              <w:right w:val="none" w:sz="0" w:space="0" w:color="auto"/>
            </w:tcBorders>
            <w:noWrap/>
            <w:hideMark/>
            <w:tcPrChange w:id="3829"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30" w:author="matheus" w:date="2011-07-25T13:04:00Z">
                  <w:rPr>
                    <w:rFonts w:ascii="Calibri" w:eastAsia="Times New Roman" w:hAnsi="Calibri" w:cs="Calibri"/>
                    <w:color w:val="000000"/>
                    <w:lang w:eastAsia="pt-BR"/>
                  </w:rPr>
                </w:rPrChange>
              </w:rPr>
              <w:pPrChange w:id="383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32" w:author="matheus" w:date="2011-07-25T13:04:00Z">
                  <w:rPr>
                    <w:rFonts w:ascii="Calibri" w:eastAsia="Times New Roman" w:hAnsi="Calibri" w:cs="Calibri"/>
                    <w:color w:val="000000"/>
                    <w:lang w:eastAsia="pt-BR"/>
                  </w:rPr>
                </w:rPrChange>
              </w:rPr>
              <w:t>9,71%</w:t>
            </w:r>
          </w:p>
        </w:tc>
        <w:tc>
          <w:tcPr>
            <w:tcW w:w="1440" w:type="dxa"/>
            <w:tcBorders>
              <w:top w:val="none" w:sz="0" w:space="0" w:color="auto"/>
              <w:left w:val="none" w:sz="0" w:space="0" w:color="auto"/>
              <w:bottom w:val="none" w:sz="0" w:space="0" w:color="auto"/>
              <w:right w:val="none" w:sz="0" w:space="0" w:color="auto"/>
            </w:tcBorders>
            <w:noWrap/>
            <w:hideMark/>
            <w:tcPrChange w:id="3833"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34" w:author="matheus" w:date="2011-07-25T13:04:00Z">
                  <w:rPr>
                    <w:rFonts w:ascii="Calibri" w:eastAsia="Times New Roman" w:hAnsi="Calibri" w:cs="Calibri"/>
                    <w:color w:val="000000"/>
                    <w:lang w:eastAsia="pt-BR"/>
                  </w:rPr>
                </w:rPrChange>
              </w:rPr>
              <w:pPrChange w:id="383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36" w:author="matheus" w:date="2011-07-25T13:04:00Z">
                  <w:rPr>
                    <w:rFonts w:ascii="Calibri" w:eastAsia="Times New Roman" w:hAnsi="Calibri" w:cs="Calibri"/>
                    <w:color w:val="000000"/>
                    <w:lang w:eastAsia="pt-BR"/>
                  </w:rPr>
                </w:rPrChange>
              </w:rPr>
              <w:t>32,124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837"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838"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839" w:author="matheus" w:date="2011-07-25T13:04:00Z">
                  <w:rPr>
                    <w:rFonts w:ascii="Calibri" w:eastAsia="Times New Roman" w:hAnsi="Calibri" w:cs="Calibri"/>
                    <w:b w:val="0"/>
                    <w:bCs w:val="0"/>
                    <w:color w:val="000000"/>
                    <w:lang w:eastAsia="pt-BR"/>
                  </w:rPr>
                </w:rPrChange>
              </w:rPr>
              <w:pPrChange w:id="3840"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41" w:author="matheus" w:date="2011-07-25T13:04:00Z">
                  <w:rPr>
                    <w:rFonts w:ascii="Calibri" w:eastAsia="Times New Roman" w:hAnsi="Calibri" w:cs="Calibri"/>
                    <w:color w:val="000000"/>
                    <w:lang w:eastAsia="pt-BR"/>
                  </w:rPr>
                </w:rPrChange>
              </w:rPr>
              <w:t>hei03.bmp</w:t>
            </w:r>
          </w:p>
        </w:tc>
        <w:tc>
          <w:tcPr>
            <w:tcW w:w="1723" w:type="dxa"/>
            <w:tcBorders>
              <w:top w:val="none" w:sz="0" w:space="0" w:color="auto"/>
              <w:left w:val="none" w:sz="0" w:space="0" w:color="auto"/>
              <w:bottom w:val="none" w:sz="0" w:space="0" w:color="auto"/>
              <w:right w:val="none" w:sz="0" w:space="0" w:color="auto"/>
            </w:tcBorders>
            <w:noWrap/>
            <w:hideMark/>
            <w:tcPrChange w:id="3842"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43" w:author="matheus" w:date="2011-07-25T13:04:00Z">
                  <w:rPr>
                    <w:rFonts w:ascii="Calibri" w:eastAsia="Times New Roman" w:hAnsi="Calibri" w:cs="Calibri"/>
                    <w:color w:val="000000"/>
                    <w:lang w:eastAsia="pt-BR"/>
                  </w:rPr>
                </w:rPrChange>
              </w:rPr>
              <w:pPrChange w:id="384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45" w:author="matheus" w:date="2011-07-25T13:04:00Z">
                  <w:rPr>
                    <w:rFonts w:ascii="Calibri" w:eastAsia="Times New Roman" w:hAnsi="Calibri" w:cs="Calibri"/>
                    <w:color w:val="000000"/>
                    <w:lang w:eastAsia="pt-BR"/>
                  </w:rPr>
                </w:rPrChange>
              </w:rPr>
              <w:t>68,70%</w:t>
            </w:r>
          </w:p>
        </w:tc>
        <w:tc>
          <w:tcPr>
            <w:tcW w:w="1680" w:type="dxa"/>
            <w:tcBorders>
              <w:top w:val="none" w:sz="0" w:space="0" w:color="auto"/>
              <w:left w:val="none" w:sz="0" w:space="0" w:color="auto"/>
              <w:bottom w:val="none" w:sz="0" w:space="0" w:color="auto"/>
              <w:right w:val="none" w:sz="0" w:space="0" w:color="auto"/>
            </w:tcBorders>
            <w:noWrap/>
            <w:hideMark/>
            <w:tcPrChange w:id="3846"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47" w:author="matheus" w:date="2011-07-25T13:04:00Z">
                  <w:rPr>
                    <w:rFonts w:ascii="Calibri" w:eastAsia="Times New Roman" w:hAnsi="Calibri" w:cs="Calibri"/>
                    <w:color w:val="000000"/>
                    <w:lang w:eastAsia="pt-BR"/>
                  </w:rPr>
                </w:rPrChange>
              </w:rPr>
              <w:pPrChange w:id="384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49" w:author="matheus" w:date="2011-07-25T13:04:00Z">
                  <w:rPr>
                    <w:rFonts w:ascii="Calibri" w:eastAsia="Times New Roman" w:hAnsi="Calibri" w:cs="Calibri"/>
                    <w:color w:val="000000"/>
                    <w:lang w:eastAsia="pt-BR"/>
                  </w:rPr>
                </w:rPrChange>
              </w:rPr>
              <w:t>59,01%</w:t>
            </w:r>
          </w:p>
        </w:tc>
        <w:tc>
          <w:tcPr>
            <w:tcW w:w="1660" w:type="dxa"/>
            <w:tcBorders>
              <w:top w:val="none" w:sz="0" w:space="0" w:color="auto"/>
              <w:left w:val="none" w:sz="0" w:space="0" w:color="auto"/>
              <w:bottom w:val="none" w:sz="0" w:space="0" w:color="auto"/>
              <w:right w:val="none" w:sz="0" w:space="0" w:color="auto"/>
            </w:tcBorders>
            <w:noWrap/>
            <w:hideMark/>
            <w:tcPrChange w:id="3850"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51" w:author="matheus" w:date="2011-07-25T13:04:00Z">
                  <w:rPr>
                    <w:rFonts w:ascii="Calibri" w:eastAsia="Times New Roman" w:hAnsi="Calibri" w:cs="Calibri"/>
                    <w:color w:val="000000"/>
                    <w:lang w:eastAsia="pt-BR"/>
                  </w:rPr>
                </w:rPrChange>
              </w:rPr>
              <w:pPrChange w:id="385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53" w:author="matheus" w:date="2011-07-25T13:04:00Z">
                  <w:rPr>
                    <w:rFonts w:ascii="Calibri" w:eastAsia="Times New Roman" w:hAnsi="Calibri" w:cs="Calibri"/>
                    <w:color w:val="000000"/>
                    <w:lang w:eastAsia="pt-BR"/>
                  </w:rPr>
                </w:rPrChange>
              </w:rPr>
              <w:t>9,69%</w:t>
            </w:r>
          </w:p>
        </w:tc>
        <w:tc>
          <w:tcPr>
            <w:tcW w:w="1440" w:type="dxa"/>
            <w:tcBorders>
              <w:top w:val="none" w:sz="0" w:space="0" w:color="auto"/>
              <w:left w:val="none" w:sz="0" w:space="0" w:color="auto"/>
              <w:bottom w:val="none" w:sz="0" w:space="0" w:color="auto"/>
              <w:right w:val="none" w:sz="0" w:space="0" w:color="auto"/>
            </w:tcBorders>
            <w:noWrap/>
            <w:hideMark/>
            <w:tcPrChange w:id="3854"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55" w:author="matheus" w:date="2011-07-25T13:04:00Z">
                  <w:rPr>
                    <w:rFonts w:ascii="Calibri" w:eastAsia="Times New Roman" w:hAnsi="Calibri" w:cs="Calibri"/>
                    <w:color w:val="000000"/>
                    <w:lang w:eastAsia="pt-BR"/>
                  </w:rPr>
                </w:rPrChange>
              </w:rPr>
              <w:pPrChange w:id="385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57" w:author="matheus" w:date="2011-07-25T13:04:00Z">
                  <w:rPr>
                    <w:rFonts w:ascii="Calibri" w:eastAsia="Times New Roman" w:hAnsi="Calibri" w:cs="Calibri"/>
                    <w:color w:val="000000"/>
                    <w:lang w:eastAsia="pt-BR"/>
                  </w:rPr>
                </w:rPrChange>
              </w:rPr>
              <w:t>31,846</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858"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859"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860" w:author="matheus" w:date="2011-07-25T13:04:00Z">
                  <w:rPr>
                    <w:rFonts w:ascii="Calibri" w:eastAsia="Times New Roman" w:hAnsi="Calibri" w:cs="Calibri"/>
                    <w:b w:val="0"/>
                    <w:bCs w:val="0"/>
                    <w:color w:val="000000"/>
                    <w:lang w:eastAsia="pt-BR"/>
                  </w:rPr>
                </w:rPrChange>
              </w:rPr>
              <w:pPrChange w:id="3861"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62" w:author="matheus" w:date="2011-07-25T13:04:00Z">
                  <w:rPr>
                    <w:rFonts w:ascii="Calibri" w:eastAsia="Times New Roman" w:hAnsi="Calibri" w:cs="Calibri"/>
                    <w:color w:val="000000"/>
                    <w:lang w:eastAsia="pt-BR"/>
                  </w:rPr>
                </w:rPrChange>
              </w:rPr>
              <w:t>hei04.bmp</w:t>
            </w:r>
          </w:p>
        </w:tc>
        <w:tc>
          <w:tcPr>
            <w:tcW w:w="1723" w:type="dxa"/>
            <w:tcBorders>
              <w:top w:val="none" w:sz="0" w:space="0" w:color="auto"/>
              <w:left w:val="none" w:sz="0" w:space="0" w:color="auto"/>
              <w:bottom w:val="none" w:sz="0" w:space="0" w:color="auto"/>
              <w:right w:val="none" w:sz="0" w:space="0" w:color="auto"/>
            </w:tcBorders>
            <w:noWrap/>
            <w:hideMark/>
            <w:tcPrChange w:id="3863"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64" w:author="matheus" w:date="2011-07-25T13:04:00Z">
                  <w:rPr>
                    <w:rFonts w:ascii="Calibri" w:eastAsia="Times New Roman" w:hAnsi="Calibri" w:cs="Calibri"/>
                    <w:color w:val="000000"/>
                    <w:lang w:eastAsia="pt-BR"/>
                  </w:rPr>
                </w:rPrChange>
              </w:rPr>
              <w:pPrChange w:id="386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66" w:author="matheus" w:date="2011-07-25T13:04:00Z">
                  <w:rPr>
                    <w:rFonts w:ascii="Calibri" w:eastAsia="Times New Roman" w:hAnsi="Calibri" w:cs="Calibri"/>
                    <w:color w:val="000000"/>
                    <w:lang w:eastAsia="pt-BR"/>
                  </w:rPr>
                </w:rPrChange>
              </w:rPr>
              <w:t>66,20%</w:t>
            </w:r>
          </w:p>
        </w:tc>
        <w:tc>
          <w:tcPr>
            <w:tcW w:w="1680" w:type="dxa"/>
            <w:tcBorders>
              <w:top w:val="none" w:sz="0" w:space="0" w:color="auto"/>
              <w:left w:val="none" w:sz="0" w:space="0" w:color="auto"/>
              <w:bottom w:val="none" w:sz="0" w:space="0" w:color="auto"/>
              <w:right w:val="none" w:sz="0" w:space="0" w:color="auto"/>
            </w:tcBorders>
            <w:noWrap/>
            <w:hideMark/>
            <w:tcPrChange w:id="3867"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68" w:author="matheus" w:date="2011-07-25T13:04:00Z">
                  <w:rPr>
                    <w:rFonts w:ascii="Calibri" w:eastAsia="Times New Roman" w:hAnsi="Calibri" w:cs="Calibri"/>
                    <w:color w:val="000000"/>
                    <w:lang w:eastAsia="pt-BR"/>
                  </w:rPr>
                </w:rPrChange>
              </w:rPr>
              <w:pPrChange w:id="386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70" w:author="matheus" w:date="2011-07-25T13:04:00Z">
                  <w:rPr>
                    <w:rFonts w:ascii="Calibri" w:eastAsia="Times New Roman" w:hAnsi="Calibri" w:cs="Calibri"/>
                    <w:color w:val="000000"/>
                    <w:lang w:eastAsia="pt-BR"/>
                  </w:rPr>
                </w:rPrChange>
              </w:rPr>
              <w:t>55,89%</w:t>
            </w:r>
          </w:p>
        </w:tc>
        <w:tc>
          <w:tcPr>
            <w:tcW w:w="1660" w:type="dxa"/>
            <w:tcBorders>
              <w:top w:val="none" w:sz="0" w:space="0" w:color="auto"/>
              <w:left w:val="none" w:sz="0" w:space="0" w:color="auto"/>
              <w:bottom w:val="none" w:sz="0" w:space="0" w:color="auto"/>
              <w:right w:val="none" w:sz="0" w:space="0" w:color="auto"/>
            </w:tcBorders>
            <w:noWrap/>
            <w:hideMark/>
            <w:tcPrChange w:id="3871"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72" w:author="matheus" w:date="2011-07-25T13:04:00Z">
                  <w:rPr>
                    <w:rFonts w:ascii="Calibri" w:eastAsia="Times New Roman" w:hAnsi="Calibri" w:cs="Calibri"/>
                    <w:color w:val="000000"/>
                    <w:lang w:eastAsia="pt-BR"/>
                  </w:rPr>
                </w:rPrChange>
              </w:rPr>
              <w:pPrChange w:id="387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74" w:author="matheus" w:date="2011-07-25T13:04:00Z">
                  <w:rPr>
                    <w:rFonts w:ascii="Calibri" w:eastAsia="Times New Roman" w:hAnsi="Calibri" w:cs="Calibri"/>
                    <w:color w:val="000000"/>
                    <w:lang w:eastAsia="pt-BR"/>
                  </w:rPr>
                </w:rPrChange>
              </w:rPr>
              <w:t>10,31%</w:t>
            </w:r>
          </w:p>
        </w:tc>
        <w:tc>
          <w:tcPr>
            <w:tcW w:w="1440" w:type="dxa"/>
            <w:tcBorders>
              <w:top w:val="none" w:sz="0" w:space="0" w:color="auto"/>
              <w:left w:val="none" w:sz="0" w:space="0" w:color="auto"/>
              <w:bottom w:val="none" w:sz="0" w:space="0" w:color="auto"/>
              <w:right w:val="none" w:sz="0" w:space="0" w:color="auto"/>
            </w:tcBorders>
            <w:noWrap/>
            <w:hideMark/>
            <w:tcPrChange w:id="3875"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76" w:author="matheus" w:date="2011-07-25T13:04:00Z">
                  <w:rPr>
                    <w:rFonts w:ascii="Calibri" w:eastAsia="Times New Roman" w:hAnsi="Calibri" w:cs="Calibri"/>
                    <w:color w:val="000000"/>
                    <w:lang w:eastAsia="pt-BR"/>
                  </w:rPr>
                </w:rPrChange>
              </w:rPr>
              <w:pPrChange w:id="387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78" w:author="matheus" w:date="2011-07-25T13:04:00Z">
                  <w:rPr>
                    <w:rFonts w:ascii="Calibri" w:eastAsia="Times New Roman" w:hAnsi="Calibri" w:cs="Calibri"/>
                    <w:color w:val="000000"/>
                    <w:lang w:eastAsia="pt-BR"/>
                  </w:rPr>
                </w:rPrChange>
              </w:rPr>
              <w:t>31,960</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879"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880"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881" w:author="matheus" w:date="2011-07-25T13:04:00Z">
                  <w:rPr>
                    <w:rFonts w:ascii="Calibri" w:eastAsia="Times New Roman" w:hAnsi="Calibri" w:cs="Calibri"/>
                    <w:b w:val="0"/>
                    <w:bCs w:val="0"/>
                    <w:color w:val="000000"/>
                    <w:lang w:eastAsia="pt-BR"/>
                  </w:rPr>
                </w:rPrChange>
              </w:rPr>
              <w:pPrChange w:id="3882"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83" w:author="matheus" w:date="2011-07-25T13:04:00Z">
                  <w:rPr>
                    <w:rFonts w:ascii="Calibri" w:eastAsia="Times New Roman" w:hAnsi="Calibri" w:cs="Calibri"/>
                    <w:color w:val="000000"/>
                    <w:lang w:eastAsia="pt-BR"/>
                  </w:rPr>
                </w:rPrChange>
              </w:rPr>
              <w:t>mp01.bmp</w:t>
            </w:r>
          </w:p>
        </w:tc>
        <w:tc>
          <w:tcPr>
            <w:tcW w:w="1723" w:type="dxa"/>
            <w:tcBorders>
              <w:top w:val="none" w:sz="0" w:space="0" w:color="auto"/>
              <w:left w:val="none" w:sz="0" w:space="0" w:color="auto"/>
              <w:bottom w:val="none" w:sz="0" w:space="0" w:color="auto"/>
              <w:right w:val="none" w:sz="0" w:space="0" w:color="auto"/>
            </w:tcBorders>
            <w:noWrap/>
            <w:hideMark/>
            <w:tcPrChange w:id="3884"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85" w:author="matheus" w:date="2011-07-25T13:04:00Z">
                  <w:rPr>
                    <w:rFonts w:ascii="Calibri" w:eastAsia="Times New Roman" w:hAnsi="Calibri" w:cs="Calibri"/>
                    <w:color w:val="000000"/>
                    <w:lang w:eastAsia="pt-BR"/>
                  </w:rPr>
                </w:rPrChange>
              </w:rPr>
              <w:pPrChange w:id="388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87" w:author="matheus" w:date="2011-07-25T13:04:00Z">
                  <w:rPr>
                    <w:rFonts w:ascii="Calibri" w:eastAsia="Times New Roman" w:hAnsi="Calibri" w:cs="Calibri"/>
                    <w:color w:val="000000"/>
                    <w:lang w:eastAsia="pt-BR"/>
                  </w:rPr>
                </w:rPrChange>
              </w:rPr>
              <w:t>74,73%</w:t>
            </w:r>
          </w:p>
        </w:tc>
        <w:tc>
          <w:tcPr>
            <w:tcW w:w="1680" w:type="dxa"/>
            <w:tcBorders>
              <w:top w:val="none" w:sz="0" w:space="0" w:color="auto"/>
              <w:left w:val="none" w:sz="0" w:space="0" w:color="auto"/>
              <w:bottom w:val="none" w:sz="0" w:space="0" w:color="auto"/>
              <w:right w:val="none" w:sz="0" w:space="0" w:color="auto"/>
            </w:tcBorders>
            <w:noWrap/>
            <w:hideMark/>
            <w:tcPrChange w:id="3888"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89" w:author="matheus" w:date="2011-07-25T13:04:00Z">
                  <w:rPr>
                    <w:rFonts w:ascii="Calibri" w:eastAsia="Times New Roman" w:hAnsi="Calibri" w:cs="Calibri"/>
                    <w:color w:val="000000"/>
                    <w:lang w:eastAsia="pt-BR"/>
                  </w:rPr>
                </w:rPrChange>
              </w:rPr>
              <w:pPrChange w:id="389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91" w:author="matheus" w:date="2011-07-25T13:04:00Z">
                  <w:rPr>
                    <w:rFonts w:ascii="Calibri" w:eastAsia="Times New Roman" w:hAnsi="Calibri" w:cs="Calibri"/>
                    <w:color w:val="000000"/>
                    <w:lang w:eastAsia="pt-BR"/>
                  </w:rPr>
                </w:rPrChange>
              </w:rPr>
              <w:t>67,12%</w:t>
            </w:r>
          </w:p>
        </w:tc>
        <w:tc>
          <w:tcPr>
            <w:tcW w:w="1660" w:type="dxa"/>
            <w:tcBorders>
              <w:top w:val="none" w:sz="0" w:space="0" w:color="auto"/>
              <w:left w:val="none" w:sz="0" w:space="0" w:color="auto"/>
              <w:bottom w:val="none" w:sz="0" w:space="0" w:color="auto"/>
              <w:right w:val="none" w:sz="0" w:space="0" w:color="auto"/>
            </w:tcBorders>
            <w:noWrap/>
            <w:hideMark/>
            <w:tcPrChange w:id="3892"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93" w:author="matheus" w:date="2011-07-25T13:04:00Z">
                  <w:rPr>
                    <w:rFonts w:ascii="Calibri" w:eastAsia="Times New Roman" w:hAnsi="Calibri" w:cs="Calibri"/>
                    <w:color w:val="000000"/>
                    <w:lang w:eastAsia="pt-BR"/>
                  </w:rPr>
                </w:rPrChange>
              </w:rPr>
              <w:pPrChange w:id="389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95" w:author="matheus" w:date="2011-07-25T13:04:00Z">
                  <w:rPr>
                    <w:rFonts w:ascii="Calibri" w:eastAsia="Times New Roman" w:hAnsi="Calibri" w:cs="Calibri"/>
                    <w:color w:val="000000"/>
                    <w:lang w:eastAsia="pt-BR"/>
                  </w:rPr>
                </w:rPrChange>
              </w:rPr>
              <w:t>7,62%</w:t>
            </w:r>
          </w:p>
        </w:tc>
        <w:tc>
          <w:tcPr>
            <w:tcW w:w="1440" w:type="dxa"/>
            <w:tcBorders>
              <w:top w:val="none" w:sz="0" w:space="0" w:color="auto"/>
              <w:left w:val="none" w:sz="0" w:space="0" w:color="auto"/>
              <w:bottom w:val="none" w:sz="0" w:space="0" w:color="auto"/>
              <w:right w:val="none" w:sz="0" w:space="0" w:color="auto"/>
            </w:tcBorders>
            <w:noWrap/>
            <w:hideMark/>
            <w:tcPrChange w:id="3896"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97" w:author="matheus" w:date="2011-07-25T13:04:00Z">
                  <w:rPr>
                    <w:rFonts w:ascii="Calibri" w:eastAsia="Times New Roman" w:hAnsi="Calibri" w:cs="Calibri"/>
                    <w:color w:val="000000"/>
                    <w:lang w:eastAsia="pt-BR"/>
                  </w:rPr>
                </w:rPrChange>
              </w:rPr>
              <w:pPrChange w:id="389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99" w:author="matheus" w:date="2011-07-25T13:04:00Z">
                  <w:rPr>
                    <w:rFonts w:ascii="Calibri" w:eastAsia="Times New Roman" w:hAnsi="Calibri" w:cs="Calibri"/>
                    <w:color w:val="000000"/>
                    <w:lang w:eastAsia="pt-BR"/>
                  </w:rPr>
                </w:rPrChange>
              </w:rPr>
              <w:t>37,389</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900"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01"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902" w:author="matheus" w:date="2011-07-25T13:04:00Z">
                  <w:rPr>
                    <w:rFonts w:ascii="Calibri" w:eastAsia="Times New Roman" w:hAnsi="Calibri" w:cs="Calibri"/>
                    <w:b w:val="0"/>
                    <w:bCs w:val="0"/>
                    <w:color w:val="000000"/>
                    <w:lang w:eastAsia="pt-BR"/>
                  </w:rPr>
                </w:rPrChange>
              </w:rPr>
              <w:pPrChange w:id="3903"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04" w:author="matheus" w:date="2011-07-25T13:04:00Z">
                  <w:rPr>
                    <w:rFonts w:ascii="Calibri" w:eastAsia="Times New Roman" w:hAnsi="Calibri" w:cs="Calibri"/>
                    <w:color w:val="000000"/>
                    <w:lang w:eastAsia="pt-BR"/>
                  </w:rPr>
                </w:rPrChange>
              </w:rPr>
              <w:t>old01.bmp</w:t>
            </w:r>
          </w:p>
        </w:tc>
        <w:tc>
          <w:tcPr>
            <w:tcW w:w="1723" w:type="dxa"/>
            <w:tcBorders>
              <w:top w:val="none" w:sz="0" w:space="0" w:color="auto"/>
              <w:left w:val="none" w:sz="0" w:space="0" w:color="auto"/>
              <w:bottom w:val="none" w:sz="0" w:space="0" w:color="auto"/>
              <w:right w:val="none" w:sz="0" w:space="0" w:color="auto"/>
            </w:tcBorders>
            <w:noWrap/>
            <w:hideMark/>
            <w:tcPrChange w:id="3905"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06" w:author="matheus" w:date="2011-07-25T13:04:00Z">
                  <w:rPr>
                    <w:rFonts w:ascii="Calibri" w:eastAsia="Times New Roman" w:hAnsi="Calibri" w:cs="Calibri"/>
                    <w:color w:val="000000"/>
                    <w:lang w:eastAsia="pt-BR"/>
                  </w:rPr>
                </w:rPrChange>
              </w:rPr>
              <w:pPrChange w:id="390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08" w:author="matheus" w:date="2011-07-25T13:04:00Z">
                  <w:rPr>
                    <w:rFonts w:ascii="Calibri" w:eastAsia="Times New Roman" w:hAnsi="Calibri" w:cs="Calibri"/>
                    <w:color w:val="000000"/>
                    <w:lang w:eastAsia="pt-BR"/>
                  </w:rPr>
                </w:rPrChange>
              </w:rPr>
              <w:t>69,22%</w:t>
            </w:r>
          </w:p>
        </w:tc>
        <w:tc>
          <w:tcPr>
            <w:tcW w:w="1680" w:type="dxa"/>
            <w:tcBorders>
              <w:top w:val="none" w:sz="0" w:space="0" w:color="auto"/>
              <w:left w:val="none" w:sz="0" w:space="0" w:color="auto"/>
              <w:bottom w:val="none" w:sz="0" w:space="0" w:color="auto"/>
              <w:right w:val="none" w:sz="0" w:space="0" w:color="auto"/>
            </w:tcBorders>
            <w:noWrap/>
            <w:hideMark/>
            <w:tcPrChange w:id="3909"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10" w:author="matheus" w:date="2011-07-25T13:04:00Z">
                  <w:rPr>
                    <w:rFonts w:ascii="Calibri" w:eastAsia="Times New Roman" w:hAnsi="Calibri" w:cs="Calibri"/>
                    <w:color w:val="000000"/>
                    <w:lang w:eastAsia="pt-BR"/>
                  </w:rPr>
                </w:rPrChange>
              </w:rPr>
              <w:pPrChange w:id="391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12" w:author="matheus" w:date="2011-07-25T13:04:00Z">
                  <w:rPr>
                    <w:rFonts w:ascii="Calibri" w:eastAsia="Times New Roman" w:hAnsi="Calibri" w:cs="Calibri"/>
                    <w:color w:val="000000"/>
                    <w:lang w:eastAsia="pt-BR"/>
                  </w:rPr>
                </w:rPrChange>
              </w:rPr>
              <w:t>59,85%</w:t>
            </w:r>
          </w:p>
        </w:tc>
        <w:tc>
          <w:tcPr>
            <w:tcW w:w="1660" w:type="dxa"/>
            <w:tcBorders>
              <w:top w:val="none" w:sz="0" w:space="0" w:color="auto"/>
              <w:left w:val="none" w:sz="0" w:space="0" w:color="auto"/>
              <w:bottom w:val="none" w:sz="0" w:space="0" w:color="auto"/>
              <w:right w:val="none" w:sz="0" w:space="0" w:color="auto"/>
            </w:tcBorders>
            <w:noWrap/>
            <w:hideMark/>
            <w:tcPrChange w:id="3913"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14" w:author="matheus" w:date="2011-07-25T13:04:00Z">
                  <w:rPr>
                    <w:rFonts w:ascii="Calibri" w:eastAsia="Times New Roman" w:hAnsi="Calibri" w:cs="Calibri"/>
                    <w:color w:val="000000"/>
                    <w:lang w:eastAsia="pt-BR"/>
                  </w:rPr>
                </w:rPrChange>
              </w:rPr>
              <w:pPrChange w:id="391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16" w:author="matheus" w:date="2011-07-25T13:04:00Z">
                  <w:rPr>
                    <w:rFonts w:ascii="Calibri" w:eastAsia="Times New Roman" w:hAnsi="Calibri" w:cs="Calibri"/>
                    <w:color w:val="000000"/>
                    <w:lang w:eastAsia="pt-BR"/>
                  </w:rPr>
                </w:rPrChange>
              </w:rPr>
              <w:t>9,37%</w:t>
            </w:r>
          </w:p>
        </w:tc>
        <w:tc>
          <w:tcPr>
            <w:tcW w:w="1440" w:type="dxa"/>
            <w:tcBorders>
              <w:top w:val="none" w:sz="0" w:space="0" w:color="auto"/>
              <w:left w:val="none" w:sz="0" w:space="0" w:color="auto"/>
              <w:bottom w:val="none" w:sz="0" w:space="0" w:color="auto"/>
              <w:right w:val="none" w:sz="0" w:space="0" w:color="auto"/>
            </w:tcBorders>
            <w:noWrap/>
            <w:hideMark/>
            <w:tcPrChange w:id="3917"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18" w:author="matheus" w:date="2011-07-25T13:04:00Z">
                  <w:rPr>
                    <w:rFonts w:ascii="Calibri" w:eastAsia="Times New Roman" w:hAnsi="Calibri" w:cs="Calibri"/>
                    <w:color w:val="000000"/>
                    <w:lang w:eastAsia="pt-BR"/>
                  </w:rPr>
                </w:rPrChange>
              </w:rPr>
              <w:pPrChange w:id="391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20" w:author="matheus" w:date="2011-07-25T13:04:00Z">
                  <w:rPr>
                    <w:rFonts w:ascii="Calibri" w:eastAsia="Times New Roman" w:hAnsi="Calibri" w:cs="Calibri"/>
                    <w:color w:val="000000"/>
                    <w:lang w:eastAsia="pt-BR"/>
                  </w:rPr>
                </w:rPrChange>
              </w:rPr>
              <w:t>34,637</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921"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22"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923" w:author="matheus" w:date="2011-07-25T13:04:00Z">
                  <w:rPr>
                    <w:rFonts w:ascii="Calibri" w:eastAsia="Times New Roman" w:hAnsi="Calibri" w:cs="Calibri"/>
                    <w:b w:val="0"/>
                    <w:bCs w:val="0"/>
                    <w:color w:val="000000"/>
                    <w:lang w:eastAsia="pt-BR"/>
                  </w:rPr>
                </w:rPrChange>
              </w:rPr>
              <w:pPrChange w:id="3924"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25" w:author="matheus" w:date="2011-07-25T13:04:00Z">
                  <w:rPr>
                    <w:rFonts w:ascii="Calibri" w:eastAsia="Times New Roman" w:hAnsi="Calibri" w:cs="Calibri"/>
                    <w:color w:val="000000"/>
                    <w:lang w:eastAsia="pt-BR"/>
                  </w:rPr>
                </w:rPrChange>
              </w:rPr>
              <w:t>old02.bmp</w:t>
            </w:r>
          </w:p>
        </w:tc>
        <w:tc>
          <w:tcPr>
            <w:tcW w:w="1723" w:type="dxa"/>
            <w:tcBorders>
              <w:top w:val="none" w:sz="0" w:space="0" w:color="auto"/>
              <w:left w:val="none" w:sz="0" w:space="0" w:color="auto"/>
              <w:bottom w:val="none" w:sz="0" w:space="0" w:color="auto"/>
              <w:right w:val="none" w:sz="0" w:space="0" w:color="auto"/>
            </w:tcBorders>
            <w:noWrap/>
            <w:hideMark/>
            <w:tcPrChange w:id="3926"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27" w:author="matheus" w:date="2011-07-25T13:04:00Z">
                  <w:rPr>
                    <w:rFonts w:ascii="Calibri" w:eastAsia="Times New Roman" w:hAnsi="Calibri" w:cs="Calibri"/>
                    <w:color w:val="000000"/>
                    <w:lang w:eastAsia="pt-BR"/>
                  </w:rPr>
                </w:rPrChange>
              </w:rPr>
              <w:pPrChange w:id="392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29" w:author="matheus" w:date="2011-07-25T13:04:00Z">
                  <w:rPr>
                    <w:rFonts w:ascii="Calibri" w:eastAsia="Times New Roman" w:hAnsi="Calibri" w:cs="Calibri"/>
                    <w:color w:val="000000"/>
                    <w:lang w:eastAsia="pt-BR"/>
                  </w:rPr>
                </w:rPrChange>
              </w:rPr>
              <w:t>66,20%</w:t>
            </w:r>
          </w:p>
        </w:tc>
        <w:tc>
          <w:tcPr>
            <w:tcW w:w="1680" w:type="dxa"/>
            <w:tcBorders>
              <w:top w:val="none" w:sz="0" w:space="0" w:color="auto"/>
              <w:left w:val="none" w:sz="0" w:space="0" w:color="auto"/>
              <w:bottom w:val="none" w:sz="0" w:space="0" w:color="auto"/>
              <w:right w:val="none" w:sz="0" w:space="0" w:color="auto"/>
            </w:tcBorders>
            <w:noWrap/>
            <w:hideMark/>
            <w:tcPrChange w:id="3930"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31" w:author="matheus" w:date="2011-07-25T13:04:00Z">
                  <w:rPr>
                    <w:rFonts w:ascii="Calibri" w:eastAsia="Times New Roman" w:hAnsi="Calibri" w:cs="Calibri"/>
                    <w:color w:val="000000"/>
                    <w:lang w:eastAsia="pt-BR"/>
                  </w:rPr>
                </w:rPrChange>
              </w:rPr>
              <w:pPrChange w:id="393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33" w:author="matheus" w:date="2011-07-25T13:04:00Z">
                  <w:rPr>
                    <w:rFonts w:ascii="Calibri" w:eastAsia="Times New Roman" w:hAnsi="Calibri" w:cs="Calibri"/>
                    <w:color w:val="000000"/>
                    <w:lang w:eastAsia="pt-BR"/>
                  </w:rPr>
                </w:rPrChange>
              </w:rPr>
              <w:t>55,95%</w:t>
            </w:r>
          </w:p>
        </w:tc>
        <w:tc>
          <w:tcPr>
            <w:tcW w:w="1660" w:type="dxa"/>
            <w:tcBorders>
              <w:top w:val="none" w:sz="0" w:space="0" w:color="auto"/>
              <w:left w:val="none" w:sz="0" w:space="0" w:color="auto"/>
              <w:bottom w:val="none" w:sz="0" w:space="0" w:color="auto"/>
              <w:right w:val="none" w:sz="0" w:space="0" w:color="auto"/>
            </w:tcBorders>
            <w:noWrap/>
            <w:hideMark/>
            <w:tcPrChange w:id="3934"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35" w:author="matheus" w:date="2011-07-25T13:04:00Z">
                  <w:rPr>
                    <w:rFonts w:ascii="Calibri" w:eastAsia="Times New Roman" w:hAnsi="Calibri" w:cs="Calibri"/>
                    <w:color w:val="000000"/>
                    <w:lang w:eastAsia="pt-BR"/>
                  </w:rPr>
                </w:rPrChange>
              </w:rPr>
              <w:pPrChange w:id="393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37" w:author="matheus" w:date="2011-07-25T13:04:00Z">
                  <w:rPr>
                    <w:rFonts w:ascii="Calibri" w:eastAsia="Times New Roman" w:hAnsi="Calibri" w:cs="Calibri"/>
                    <w:color w:val="000000"/>
                    <w:lang w:eastAsia="pt-BR"/>
                  </w:rPr>
                </w:rPrChange>
              </w:rPr>
              <w:t>10,26%</w:t>
            </w:r>
          </w:p>
        </w:tc>
        <w:tc>
          <w:tcPr>
            <w:tcW w:w="1440" w:type="dxa"/>
            <w:tcBorders>
              <w:top w:val="none" w:sz="0" w:space="0" w:color="auto"/>
              <w:left w:val="none" w:sz="0" w:space="0" w:color="auto"/>
              <w:bottom w:val="none" w:sz="0" w:space="0" w:color="auto"/>
              <w:right w:val="none" w:sz="0" w:space="0" w:color="auto"/>
            </w:tcBorders>
            <w:noWrap/>
            <w:hideMark/>
            <w:tcPrChange w:id="3938"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39" w:author="matheus" w:date="2011-07-25T13:04:00Z">
                  <w:rPr>
                    <w:rFonts w:ascii="Calibri" w:eastAsia="Times New Roman" w:hAnsi="Calibri" w:cs="Calibri"/>
                    <w:color w:val="000000"/>
                    <w:lang w:eastAsia="pt-BR"/>
                  </w:rPr>
                </w:rPrChange>
              </w:rPr>
              <w:pPrChange w:id="394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41" w:author="matheus" w:date="2011-07-25T13:04:00Z">
                  <w:rPr>
                    <w:rFonts w:ascii="Calibri" w:eastAsia="Times New Roman" w:hAnsi="Calibri" w:cs="Calibri"/>
                    <w:color w:val="000000"/>
                    <w:lang w:eastAsia="pt-BR"/>
                  </w:rPr>
                </w:rPrChange>
              </w:rPr>
              <w:t>32,684</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942"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43"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944" w:author="matheus" w:date="2011-07-25T13:04:00Z">
                  <w:rPr>
                    <w:rFonts w:ascii="Calibri" w:eastAsia="Times New Roman" w:hAnsi="Calibri" w:cs="Calibri"/>
                    <w:b w:val="0"/>
                    <w:bCs w:val="0"/>
                    <w:color w:val="000000"/>
                    <w:lang w:eastAsia="pt-BR"/>
                  </w:rPr>
                </w:rPrChange>
              </w:rPr>
              <w:pPrChange w:id="3945"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46" w:author="matheus" w:date="2011-07-25T13:04:00Z">
                  <w:rPr>
                    <w:rFonts w:ascii="Calibri" w:eastAsia="Times New Roman" w:hAnsi="Calibri" w:cs="Calibri"/>
                    <w:color w:val="000000"/>
                    <w:lang w:eastAsia="pt-BR"/>
                  </w:rPr>
                </w:rPrChange>
              </w:rPr>
              <w:t>old03.bmp</w:t>
            </w:r>
          </w:p>
        </w:tc>
        <w:tc>
          <w:tcPr>
            <w:tcW w:w="1723" w:type="dxa"/>
            <w:tcBorders>
              <w:top w:val="none" w:sz="0" w:space="0" w:color="auto"/>
              <w:left w:val="none" w:sz="0" w:space="0" w:color="auto"/>
              <w:bottom w:val="none" w:sz="0" w:space="0" w:color="auto"/>
              <w:right w:val="none" w:sz="0" w:space="0" w:color="auto"/>
            </w:tcBorders>
            <w:noWrap/>
            <w:hideMark/>
            <w:tcPrChange w:id="3947"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48" w:author="matheus" w:date="2011-07-25T13:04:00Z">
                  <w:rPr>
                    <w:rFonts w:ascii="Calibri" w:eastAsia="Times New Roman" w:hAnsi="Calibri" w:cs="Calibri"/>
                    <w:color w:val="000000"/>
                    <w:lang w:eastAsia="pt-BR"/>
                  </w:rPr>
                </w:rPrChange>
              </w:rPr>
              <w:pPrChange w:id="394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50" w:author="matheus" w:date="2011-07-25T13:04:00Z">
                  <w:rPr>
                    <w:rFonts w:ascii="Calibri" w:eastAsia="Times New Roman" w:hAnsi="Calibri" w:cs="Calibri"/>
                    <w:color w:val="000000"/>
                    <w:lang w:eastAsia="pt-BR"/>
                  </w:rPr>
                </w:rPrChange>
              </w:rPr>
              <w:t>66,12%</w:t>
            </w:r>
          </w:p>
        </w:tc>
        <w:tc>
          <w:tcPr>
            <w:tcW w:w="1680" w:type="dxa"/>
            <w:tcBorders>
              <w:top w:val="none" w:sz="0" w:space="0" w:color="auto"/>
              <w:left w:val="none" w:sz="0" w:space="0" w:color="auto"/>
              <w:bottom w:val="none" w:sz="0" w:space="0" w:color="auto"/>
              <w:right w:val="none" w:sz="0" w:space="0" w:color="auto"/>
            </w:tcBorders>
            <w:noWrap/>
            <w:hideMark/>
            <w:tcPrChange w:id="3951"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52" w:author="matheus" w:date="2011-07-25T13:04:00Z">
                  <w:rPr>
                    <w:rFonts w:ascii="Calibri" w:eastAsia="Times New Roman" w:hAnsi="Calibri" w:cs="Calibri"/>
                    <w:color w:val="000000"/>
                    <w:lang w:eastAsia="pt-BR"/>
                  </w:rPr>
                </w:rPrChange>
              </w:rPr>
              <w:pPrChange w:id="395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54" w:author="matheus" w:date="2011-07-25T13:04:00Z">
                  <w:rPr>
                    <w:rFonts w:ascii="Calibri" w:eastAsia="Times New Roman" w:hAnsi="Calibri" w:cs="Calibri"/>
                    <w:color w:val="000000"/>
                    <w:lang w:eastAsia="pt-BR"/>
                  </w:rPr>
                </w:rPrChange>
              </w:rPr>
              <w:t>55,59%</w:t>
            </w:r>
          </w:p>
        </w:tc>
        <w:tc>
          <w:tcPr>
            <w:tcW w:w="1660" w:type="dxa"/>
            <w:tcBorders>
              <w:top w:val="none" w:sz="0" w:space="0" w:color="auto"/>
              <w:left w:val="none" w:sz="0" w:space="0" w:color="auto"/>
              <w:bottom w:val="none" w:sz="0" w:space="0" w:color="auto"/>
              <w:right w:val="none" w:sz="0" w:space="0" w:color="auto"/>
            </w:tcBorders>
            <w:noWrap/>
            <w:hideMark/>
            <w:tcPrChange w:id="3955"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56" w:author="matheus" w:date="2011-07-25T13:04:00Z">
                  <w:rPr>
                    <w:rFonts w:ascii="Calibri" w:eastAsia="Times New Roman" w:hAnsi="Calibri" w:cs="Calibri"/>
                    <w:color w:val="000000"/>
                    <w:lang w:eastAsia="pt-BR"/>
                  </w:rPr>
                </w:rPrChange>
              </w:rPr>
              <w:pPrChange w:id="395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58" w:author="matheus" w:date="2011-07-25T13:04:00Z">
                  <w:rPr>
                    <w:rFonts w:ascii="Calibri" w:eastAsia="Times New Roman" w:hAnsi="Calibri" w:cs="Calibri"/>
                    <w:color w:val="000000"/>
                    <w:lang w:eastAsia="pt-BR"/>
                  </w:rPr>
                </w:rPrChange>
              </w:rPr>
              <w:t>10,53%</w:t>
            </w:r>
          </w:p>
        </w:tc>
        <w:tc>
          <w:tcPr>
            <w:tcW w:w="1440" w:type="dxa"/>
            <w:tcBorders>
              <w:top w:val="none" w:sz="0" w:space="0" w:color="auto"/>
              <w:left w:val="none" w:sz="0" w:space="0" w:color="auto"/>
              <w:bottom w:val="none" w:sz="0" w:space="0" w:color="auto"/>
              <w:right w:val="none" w:sz="0" w:space="0" w:color="auto"/>
            </w:tcBorders>
            <w:noWrap/>
            <w:hideMark/>
            <w:tcPrChange w:id="3959"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60" w:author="matheus" w:date="2011-07-25T13:04:00Z">
                  <w:rPr>
                    <w:rFonts w:ascii="Calibri" w:eastAsia="Times New Roman" w:hAnsi="Calibri" w:cs="Calibri"/>
                    <w:color w:val="000000"/>
                    <w:lang w:eastAsia="pt-BR"/>
                  </w:rPr>
                </w:rPrChange>
              </w:rPr>
              <w:pPrChange w:id="396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62" w:author="matheus" w:date="2011-07-25T13:04:00Z">
                  <w:rPr>
                    <w:rFonts w:ascii="Calibri" w:eastAsia="Times New Roman" w:hAnsi="Calibri" w:cs="Calibri"/>
                    <w:color w:val="000000"/>
                    <w:lang w:eastAsia="pt-BR"/>
                  </w:rPr>
                </w:rPrChange>
              </w:rPr>
              <w:t>31,314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963"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64"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965" w:author="matheus" w:date="2011-07-25T13:04:00Z">
                  <w:rPr>
                    <w:rFonts w:ascii="Calibri" w:eastAsia="Times New Roman" w:hAnsi="Calibri" w:cs="Calibri"/>
                    <w:b w:val="0"/>
                    <w:bCs w:val="0"/>
                    <w:color w:val="000000"/>
                    <w:lang w:eastAsia="pt-BR"/>
                  </w:rPr>
                </w:rPrChange>
              </w:rPr>
              <w:pPrChange w:id="3966"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67" w:author="matheus" w:date="2011-07-25T13:04:00Z">
                  <w:rPr>
                    <w:rFonts w:ascii="Calibri" w:eastAsia="Times New Roman" w:hAnsi="Calibri" w:cs="Calibri"/>
                    <w:color w:val="000000"/>
                    <w:lang w:eastAsia="pt-BR"/>
                  </w:rPr>
                </w:rPrChange>
              </w:rPr>
              <w:t>old04.bmp</w:t>
            </w:r>
          </w:p>
        </w:tc>
        <w:tc>
          <w:tcPr>
            <w:tcW w:w="1723" w:type="dxa"/>
            <w:tcBorders>
              <w:top w:val="none" w:sz="0" w:space="0" w:color="auto"/>
              <w:left w:val="none" w:sz="0" w:space="0" w:color="auto"/>
              <w:bottom w:val="none" w:sz="0" w:space="0" w:color="auto"/>
              <w:right w:val="none" w:sz="0" w:space="0" w:color="auto"/>
            </w:tcBorders>
            <w:noWrap/>
            <w:hideMark/>
            <w:tcPrChange w:id="3968"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69" w:author="matheus" w:date="2011-07-25T13:04:00Z">
                  <w:rPr>
                    <w:rFonts w:ascii="Calibri" w:eastAsia="Times New Roman" w:hAnsi="Calibri" w:cs="Calibri"/>
                    <w:color w:val="000000"/>
                    <w:lang w:eastAsia="pt-BR"/>
                  </w:rPr>
                </w:rPrChange>
              </w:rPr>
              <w:pPrChange w:id="397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71" w:author="matheus" w:date="2011-07-25T13:04:00Z">
                  <w:rPr>
                    <w:rFonts w:ascii="Calibri" w:eastAsia="Times New Roman" w:hAnsi="Calibri" w:cs="Calibri"/>
                    <w:color w:val="000000"/>
                    <w:lang w:eastAsia="pt-BR"/>
                  </w:rPr>
                </w:rPrChange>
              </w:rPr>
              <w:t>64,06%</w:t>
            </w:r>
          </w:p>
        </w:tc>
        <w:tc>
          <w:tcPr>
            <w:tcW w:w="1680" w:type="dxa"/>
            <w:tcBorders>
              <w:top w:val="none" w:sz="0" w:space="0" w:color="auto"/>
              <w:left w:val="none" w:sz="0" w:space="0" w:color="auto"/>
              <w:bottom w:val="none" w:sz="0" w:space="0" w:color="auto"/>
              <w:right w:val="none" w:sz="0" w:space="0" w:color="auto"/>
            </w:tcBorders>
            <w:noWrap/>
            <w:hideMark/>
            <w:tcPrChange w:id="3972"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73" w:author="matheus" w:date="2011-07-25T13:04:00Z">
                  <w:rPr>
                    <w:rFonts w:ascii="Calibri" w:eastAsia="Times New Roman" w:hAnsi="Calibri" w:cs="Calibri"/>
                    <w:color w:val="000000"/>
                    <w:lang w:eastAsia="pt-BR"/>
                  </w:rPr>
                </w:rPrChange>
              </w:rPr>
              <w:pPrChange w:id="397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75" w:author="matheus" w:date="2011-07-25T13:04:00Z">
                  <w:rPr>
                    <w:rFonts w:ascii="Calibri" w:eastAsia="Times New Roman" w:hAnsi="Calibri" w:cs="Calibri"/>
                    <w:color w:val="000000"/>
                    <w:lang w:eastAsia="pt-BR"/>
                  </w:rPr>
                </w:rPrChange>
              </w:rPr>
              <w:t>52,62%</w:t>
            </w:r>
          </w:p>
        </w:tc>
        <w:tc>
          <w:tcPr>
            <w:tcW w:w="1660" w:type="dxa"/>
            <w:tcBorders>
              <w:top w:val="none" w:sz="0" w:space="0" w:color="auto"/>
              <w:left w:val="none" w:sz="0" w:space="0" w:color="auto"/>
              <w:bottom w:val="none" w:sz="0" w:space="0" w:color="auto"/>
              <w:right w:val="none" w:sz="0" w:space="0" w:color="auto"/>
            </w:tcBorders>
            <w:noWrap/>
            <w:hideMark/>
            <w:tcPrChange w:id="3976"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77" w:author="matheus" w:date="2011-07-25T13:04:00Z">
                  <w:rPr>
                    <w:rFonts w:ascii="Calibri" w:eastAsia="Times New Roman" w:hAnsi="Calibri" w:cs="Calibri"/>
                    <w:color w:val="000000"/>
                    <w:lang w:eastAsia="pt-BR"/>
                  </w:rPr>
                </w:rPrChange>
              </w:rPr>
              <w:pPrChange w:id="397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79" w:author="matheus" w:date="2011-07-25T13:04:00Z">
                  <w:rPr>
                    <w:rFonts w:ascii="Calibri" w:eastAsia="Times New Roman" w:hAnsi="Calibri" w:cs="Calibri"/>
                    <w:color w:val="000000"/>
                    <w:lang w:eastAsia="pt-BR"/>
                  </w:rPr>
                </w:rPrChange>
              </w:rPr>
              <w:t>11,44%</w:t>
            </w:r>
          </w:p>
        </w:tc>
        <w:tc>
          <w:tcPr>
            <w:tcW w:w="1440" w:type="dxa"/>
            <w:tcBorders>
              <w:top w:val="none" w:sz="0" w:space="0" w:color="auto"/>
              <w:left w:val="none" w:sz="0" w:space="0" w:color="auto"/>
              <w:bottom w:val="none" w:sz="0" w:space="0" w:color="auto"/>
              <w:right w:val="none" w:sz="0" w:space="0" w:color="auto"/>
            </w:tcBorders>
            <w:noWrap/>
            <w:hideMark/>
            <w:tcPrChange w:id="3980"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81" w:author="matheus" w:date="2011-07-25T13:04:00Z">
                  <w:rPr>
                    <w:rFonts w:ascii="Calibri" w:eastAsia="Times New Roman" w:hAnsi="Calibri" w:cs="Calibri"/>
                    <w:color w:val="000000"/>
                    <w:lang w:eastAsia="pt-BR"/>
                  </w:rPr>
                </w:rPrChange>
              </w:rPr>
              <w:pPrChange w:id="398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83" w:author="matheus" w:date="2011-07-25T13:04:00Z">
                  <w:rPr>
                    <w:rFonts w:ascii="Calibri" w:eastAsia="Times New Roman" w:hAnsi="Calibri" w:cs="Calibri"/>
                    <w:color w:val="000000"/>
                    <w:lang w:eastAsia="pt-BR"/>
                  </w:rPr>
                </w:rPrChange>
              </w:rPr>
              <w:t>29,382</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984"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85"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986" w:author="matheus" w:date="2011-07-25T13:04:00Z">
                  <w:rPr>
                    <w:rFonts w:ascii="Calibri" w:eastAsia="Times New Roman" w:hAnsi="Calibri" w:cs="Calibri"/>
                    <w:b w:val="0"/>
                    <w:bCs w:val="0"/>
                    <w:color w:val="000000"/>
                    <w:lang w:eastAsia="pt-BR"/>
                  </w:rPr>
                </w:rPrChange>
              </w:rPr>
              <w:pPrChange w:id="3987"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88" w:author="matheus" w:date="2011-07-25T13:04:00Z">
                  <w:rPr>
                    <w:rFonts w:ascii="Calibri" w:eastAsia="Times New Roman" w:hAnsi="Calibri" w:cs="Calibri"/>
                    <w:color w:val="000000"/>
                    <w:lang w:eastAsia="pt-BR"/>
                  </w:rPr>
                </w:rPrChange>
              </w:rPr>
              <w:t>rv01.bmp</w:t>
            </w:r>
          </w:p>
        </w:tc>
        <w:tc>
          <w:tcPr>
            <w:tcW w:w="1723" w:type="dxa"/>
            <w:tcBorders>
              <w:top w:val="none" w:sz="0" w:space="0" w:color="auto"/>
              <w:left w:val="none" w:sz="0" w:space="0" w:color="auto"/>
              <w:bottom w:val="none" w:sz="0" w:space="0" w:color="auto"/>
              <w:right w:val="none" w:sz="0" w:space="0" w:color="auto"/>
            </w:tcBorders>
            <w:noWrap/>
            <w:hideMark/>
            <w:tcPrChange w:id="3989"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90" w:author="matheus" w:date="2011-07-25T13:04:00Z">
                  <w:rPr>
                    <w:rFonts w:ascii="Calibri" w:eastAsia="Times New Roman" w:hAnsi="Calibri" w:cs="Calibri"/>
                    <w:color w:val="000000"/>
                    <w:lang w:eastAsia="pt-BR"/>
                  </w:rPr>
                </w:rPrChange>
              </w:rPr>
              <w:pPrChange w:id="399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92" w:author="matheus" w:date="2011-07-25T13:04:00Z">
                  <w:rPr>
                    <w:rFonts w:ascii="Calibri" w:eastAsia="Times New Roman" w:hAnsi="Calibri" w:cs="Calibri"/>
                    <w:color w:val="000000"/>
                    <w:lang w:eastAsia="pt-BR"/>
                  </w:rPr>
                </w:rPrChange>
              </w:rPr>
              <w:t>76,48%</w:t>
            </w:r>
          </w:p>
        </w:tc>
        <w:tc>
          <w:tcPr>
            <w:tcW w:w="1680" w:type="dxa"/>
            <w:tcBorders>
              <w:top w:val="none" w:sz="0" w:space="0" w:color="auto"/>
              <w:left w:val="none" w:sz="0" w:space="0" w:color="auto"/>
              <w:bottom w:val="none" w:sz="0" w:space="0" w:color="auto"/>
              <w:right w:val="none" w:sz="0" w:space="0" w:color="auto"/>
            </w:tcBorders>
            <w:noWrap/>
            <w:hideMark/>
            <w:tcPrChange w:id="3993"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94" w:author="matheus" w:date="2011-07-25T13:04:00Z">
                  <w:rPr>
                    <w:rFonts w:ascii="Calibri" w:eastAsia="Times New Roman" w:hAnsi="Calibri" w:cs="Calibri"/>
                    <w:color w:val="000000"/>
                    <w:lang w:eastAsia="pt-BR"/>
                  </w:rPr>
                </w:rPrChange>
              </w:rPr>
              <w:pPrChange w:id="399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96" w:author="matheus" w:date="2011-07-25T13:04:00Z">
                  <w:rPr>
                    <w:rFonts w:ascii="Calibri" w:eastAsia="Times New Roman" w:hAnsi="Calibri" w:cs="Calibri"/>
                    <w:color w:val="000000"/>
                    <w:lang w:eastAsia="pt-BR"/>
                  </w:rPr>
                </w:rPrChange>
              </w:rPr>
              <w:t>69,71%</w:t>
            </w:r>
          </w:p>
        </w:tc>
        <w:tc>
          <w:tcPr>
            <w:tcW w:w="1660" w:type="dxa"/>
            <w:tcBorders>
              <w:top w:val="none" w:sz="0" w:space="0" w:color="auto"/>
              <w:left w:val="none" w:sz="0" w:space="0" w:color="auto"/>
              <w:bottom w:val="none" w:sz="0" w:space="0" w:color="auto"/>
              <w:right w:val="none" w:sz="0" w:space="0" w:color="auto"/>
            </w:tcBorders>
            <w:noWrap/>
            <w:hideMark/>
            <w:tcPrChange w:id="3997"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98" w:author="matheus" w:date="2011-07-25T13:04:00Z">
                  <w:rPr>
                    <w:rFonts w:ascii="Calibri" w:eastAsia="Times New Roman" w:hAnsi="Calibri" w:cs="Calibri"/>
                    <w:color w:val="000000"/>
                    <w:lang w:eastAsia="pt-BR"/>
                  </w:rPr>
                </w:rPrChange>
              </w:rPr>
              <w:pPrChange w:id="399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00" w:author="matheus" w:date="2011-07-25T13:04:00Z">
                  <w:rPr>
                    <w:rFonts w:ascii="Calibri" w:eastAsia="Times New Roman" w:hAnsi="Calibri" w:cs="Calibri"/>
                    <w:color w:val="000000"/>
                    <w:lang w:eastAsia="pt-BR"/>
                  </w:rPr>
                </w:rPrChange>
              </w:rPr>
              <w:t>6,76%</w:t>
            </w:r>
          </w:p>
        </w:tc>
        <w:tc>
          <w:tcPr>
            <w:tcW w:w="1440" w:type="dxa"/>
            <w:tcBorders>
              <w:top w:val="none" w:sz="0" w:space="0" w:color="auto"/>
              <w:left w:val="none" w:sz="0" w:space="0" w:color="auto"/>
              <w:bottom w:val="none" w:sz="0" w:space="0" w:color="auto"/>
              <w:right w:val="none" w:sz="0" w:space="0" w:color="auto"/>
            </w:tcBorders>
            <w:noWrap/>
            <w:hideMark/>
            <w:tcPrChange w:id="4001"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02" w:author="matheus" w:date="2011-07-25T13:04:00Z">
                  <w:rPr>
                    <w:rFonts w:ascii="Calibri" w:eastAsia="Times New Roman" w:hAnsi="Calibri" w:cs="Calibri"/>
                    <w:color w:val="000000"/>
                    <w:lang w:eastAsia="pt-BR"/>
                  </w:rPr>
                </w:rPrChange>
              </w:rPr>
              <w:pPrChange w:id="400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04" w:author="matheus" w:date="2011-07-25T13:04:00Z">
                  <w:rPr>
                    <w:rFonts w:ascii="Calibri" w:eastAsia="Times New Roman" w:hAnsi="Calibri" w:cs="Calibri"/>
                    <w:color w:val="000000"/>
                    <w:lang w:eastAsia="pt-BR"/>
                  </w:rPr>
                </w:rPrChange>
              </w:rPr>
              <w:t>36,395</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005"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006"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007" w:author="matheus" w:date="2011-07-25T13:04:00Z">
                  <w:rPr>
                    <w:rFonts w:ascii="Calibri" w:eastAsia="Times New Roman" w:hAnsi="Calibri" w:cs="Calibri"/>
                    <w:b w:val="0"/>
                    <w:bCs w:val="0"/>
                    <w:color w:val="000000"/>
                    <w:lang w:eastAsia="pt-BR"/>
                  </w:rPr>
                </w:rPrChange>
              </w:rPr>
              <w:pPrChange w:id="4008"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09" w:author="matheus" w:date="2011-07-25T13:04:00Z">
                  <w:rPr>
                    <w:rFonts w:ascii="Calibri" w:eastAsia="Times New Roman" w:hAnsi="Calibri" w:cs="Calibri"/>
                    <w:color w:val="000000"/>
                    <w:lang w:eastAsia="pt-BR"/>
                  </w:rPr>
                </w:rPrChange>
              </w:rPr>
              <w:t>rv02.bmp</w:t>
            </w:r>
          </w:p>
        </w:tc>
        <w:tc>
          <w:tcPr>
            <w:tcW w:w="1723" w:type="dxa"/>
            <w:tcBorders>
              <w:top w:val="none" w:sz="0" w:space="0" w:color="auto"/>
              <w:left w:val="none" w:sz="0" w:space="0" w:color="auto"/>
              <w:bottom w:val="none" w:sz="0" w:space="0" w:color="auto"/>
              <w:right w:val="none" w:sz="0" w:space="0" w:color="auto"/>
            </w:tcBorders>
            <w:noWrap/>
            <w:hideMark/>
            <w:tcPrChange w:id="4010"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11" w:author="matheus" w:date="2011-07-25T13:04:00Z">
                  <w:rPr>
                    <w:rFonts w:ascii="Calibri" w:eastAsia="Times New Roman" w:hAnsi="Calibri" w:cs="Calibri"/>
                    <w:color w:val="000000"/>
                    <w:lang w:eastAsia="pt-BR"/>
                  </w:rPr>
                </w:rPrChange>
              </w:rPr>
              <w:pPrChange w:id="401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13" w:author="matheus" w:date="2011-07-25T13:04:00Z">
                  <w:rPr>
                    <w:rFonts w:ascii="Calibri" w:eastAsia="Times New Roman" w:hAnsi="Calibri" w:cs="Calibri"/>
                    <w:color w:val="000000"/>
                    <w:lang w:eastAsia="pt-BR"/>
                  </w:rPr>
                </w:rPrChange>
              </w:rPr>
              <w:t>73,83%</w:t>
            </w:r>
          </w:p>
        </w:tc>
        <w:tc>
          <w:tcPr>
            <w:tcW w:w="1680" w:type="dxa"/>
            <w:tcBorders>
              <w:top w:val="none" w:sz="0" w:space="0" w:color="auto"/>
              <w:left w:val="none" w:sz="0" w:space="0" w:color="auto"/>
              <w:bottom w:val="none" w:sz="0" w:space="0" w:color="auto"/>
              <w:right w:val="none" w:sz="0" w:space="0" w:color="auto"/>
            </w:tcBorders>
            <w:noWrap/>
            <w:hideMark/>
            <w:tcPrChange w:id="4014"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15" w:author="matheus" w:date="2011-07-25T13:04:00Z">
                  <w:rPr>
                    <w:rFonts w:ascii="Calibri" w:eastAsia="Times New Roman" w:hAnsi="Calibri" w:cs="Calibri"/>
                    <w:color w:val="000000"/>
                    <w:lang w:eastAsia="pt-BR"/>
                  </w:rPr>
                </w:rPrChange>
              </w:rPr>
              <w:pPrChange w:id="401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17" w:author="matheus" w:date="2011-07-25T13:04:00Z">
                  <w:rPr>
                    <w:rFonts w:ascii="Calibri" w:eastAsia="Times New Roman" w:hAnsi="Calibri" w:cs="Calibri"/>
                    <w:color w:val="000000"/>
                    <w:lang w:eastAsia="pt-BR"/>
                  </w:rPr>
                </w:rPrChange>
              </w:rPr>
              <w:t>65,88%</w:t>
            </w:r>
          </w:p>
        </w:tc>
        <w:tc>
          <w:tcPr>
            <w:tcW w:w="1660" w:type="dxa"/>
            <w:tcBorders>
              <w:top w:val="none" w:sz="0" w:space="0" w:color="auto"/>
              <w:left w:val="none" w:sz="0" w:space="0" w:color="auto"/>
              <w:bottom w:val="none" w:sz="0" w:space="0" w:color="auto"/>
              <w:right w:val="none" w:sz="0" w:space="0" w:color="auto"/>
            </w:tcBorders>
            <w:noWrap/>
            <w:hideMark/>
            <w:tcPrChange w:id="4018"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19" w:author="matheus" w:date="2011-07-25T13:04:00Z">
                  <w:rPr>
                    <w:rFonts w:ascii="Calibri" w:eastAsia="Times New Roman" w:hAnsi="Calibri" w:cs="Calibri"/>
                    <w:color w:val="000000"/>
                    <w:lang w:eastAsia="pt-BR"/>
                  </w:rPr>
                </w:rPrChange>
              </w:rPr>
              <w:pPrChange w:id="402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21" w:author="matheus" w:date="2011-07-25T13:04:00Z">
                  <w:rPr>
                    <w:rFonts w:ascii="Calibri" w:eastAsia="Times New Roman" w:hAnsi="Calibri" w:cs="Calibri"/>
                    <w:color w:val="000000"/>
                    <w:lang w:eastAsia="pt-BR"/>
                  </w:rPr>
                </w:rPrChange>
              </w:rPr>
              <w:t>7,95%</w:t>
            </w:r>
          </w:p>
        </w:tc>
        <w:tc>
          <w:tcPr>
            <w:tcW w:w="1440" w:type="dxa"/>
            <w:tcBorders>
              <w:top w:val="none" w:sz="0" w:space="0" w:color="auto"/>
              <w:left w:val="none" w:sz="0" w:space="0" w:color="auto"/>
              <w:bottom w:val="none" w:sz="0" w:space="0" w:color="auto"/>
              <w:right w:val="none" w:sz="0" w:space="0" w:color="auto"/>
            </w:tcBorders>
            <w:noWrap/>
            <w:hideMark/>
            <w:tcPrChange w:id="4022"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23" w:author="matheus" w:date="2011-07-25T13:04:00Z">
                  <w:rPr>
                    <w:rFonts w:ascii="Calibri" w:eastAsia="Times New Roman" w:hAnsi="Calibri" w:cs="Calibri"/>
                    <w:color w:val="000000"/>
                    <w:lang w:eastAsia="pt-BR"/>
                  </w:rPr>
                </w:rPrChange>
              </w:rPr>
              <w:pPrChange w:id="402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25" w:author="matheus" w:date="2011-07-25T13:04:00Z">
                  <w:rPr>
                    <w:rFonts w:ascii="Calibri" w:eastAsia="Times New Roman" w:hAnsi="Calibri" w:cs="Calibri"/>
                    <w:color w:val="000000"/>
                    <w:lang w:eastAsia="pt-BR"/>
                  </w:rPr>
                </w:rPrChange>
              </w:rPr>
              <w:t>32,802</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026"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027"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028" w:author="matheus" w:date="2011-07-25T13:04:00Z">
                  <w:rPr>
                    <w:rFonts w:ascii="Calibri" w:eastAsia="Times New Roman" w:hAnsi="Calibri" w:cs="Calibri"/>
                    <w:b w:val="0"/>
                    <w:bCs w:val="0"/>
                    <w:color w:val="000000"/>
                    <w:lang w:eastAsia="pt-BR"/>
                  </w:rPr>
                </w:rPrChange>
              </w:rPr>
              <w:pPrChange w:id="4029"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30" w:author="matheus" w:date="2011-07-25T13:04:00Z">
                  <w:rPr>
                    <w:rFonts w:ascii="Calibri" w:eastAsia="Times New Roman" w:hAnsi="Calibri" w:cs="Calibri"/>
                    <w:color w:val="000000"/>
                    <w:lang w:eastAsia="pt-BR"/>
                  </w:rPr>
                </w:rPrChange>
              </w:rPr>
              <w:t>rv03.bmp</w:t>
            </w:r>
          </w:p>
        </w:tc>
        <w:tc>
          <w:tcPr>
            <w:tcW w:w="1723" w:type="dxa"/>
            <w:tcBorders>
              <w:top w:val="none" w:sz="0" w:space="0" w:color="auto"/>
              <w:left w:val="none" w:sz="0" w:space="0" w:color="auto"/>
              <w:bottom w:val="none" w:sz="0" w:space="0" w:color="auto"/>
              <w:right w:val="none" w:sz="0" w:space="0" w:color="auto"/>
            </w:tcBorders>
            <w:noWrap/>
            <w:hideMark/>
            <w:tcPrChange w:id="4031"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32" w:author="matheus" w:date="2011-07-25T13:04:00Z">
                  <w:rPr>
                    <w:rFonts w:ascii="Calibri" w:eastAsia="Times New Roman" w:hAnsi="Calibri" w:cs="Calibri"/>
                    <w:color w:val="000000"/>
                    <w:lang w:eastAsia="pt-BR"/>
                  </w:rPr>
                </w:rPrChange>
              </w:rPr>
              <w:pPrChange w:id="403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34" w:author="matheus" w:date="2011-07-25T13:04:00Z">
                  <w:rPr>
                    <w:rFonts w:ascii="Calibri" w:eastAsia="Times New Roman" w:hAnsi="Calibri" w:cs="Calibri"/>
                    <w:color w:val="000000"/>
                    <w:lang w:eastAsia="pt-BR"/>
                  </w:rPr>
                </w:rPrChange>
              </w:rPr>
              <w:t>71,44%</w:t>
            </w:r>
          </w:p>
        </w:tc>
        <w:tc>
          <w:tcPr>
            <w:tcW w:w="1680" w:type="dxa"/>
            <w:tcBorders>
              <w:top w:val="none" w:sz="0" w:space="0" w:color="auto"/>
              <w:left w:val="none" w:sz="0" w:space="0" w:color="auto"/>
              <w:bottom w:val="none" w:sz="0" w:space="0" w:color="auto"/>
              <w:right w:val="none" w:sz="0" w:space="0" w:color="auto"/>
            </w:tcBorders>
            <w:noWrap/>
            <w:hideMark/>
            <w:tcPrChange w:id="4035"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36" w:author="matheus" w:date="2011-07-25T13:04:00Z">
                  <w:rPr>
                    <w:rFonts w:ascii="Calibri" w:eastAsia="Times New Roman" w:hAnsi="Calibri" w:cs="Calibri"/>
                    <w:color w:val="000000"/>
                    <w:lang w:eastAsia="pt-BR"/>
                  </w:rPr>
                </w:rPrChange>
              </w:rPr>
              <w:pPrChange w:id="403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38" w:author="matheus" w:date="2011-07-25T13:04:00Z">
                  <w:rPr>
                    <w:rFonts w:ascii="Calibri" w:eastAsia="Times New Roman" w:hAnsi="Calibri" w:cs="Calibri"/>
                    <w:color w:val="000000"/>
                    <w:lang w:eastAsia="pt-BR"/>
                  </w:rPr>
                </w:rPrChange>
              </w:rPr>
              <w:t>62,55%</w:t>
            </w:r>
          </w:p>
        </w:tc>
        <w:tc>
          <w:tcPr>
            <w:tcW w:w="1660" w:type="dxa"/>
            <w:tcBorders>
              <w:top w:val="none" w:sz="0" w:space="0" w:color="auto"/>
              <w:left w:val="none" w:sz="0" w:space="0" w:color="auto"/>
              <w:bottom w:val="none" w:sz="0" w:space="0" w:color="auto"/>
              <w:right w:val="none" w:sz="0" w:space="0" w:color="auto"/>
            </w:tcBorders>
            <w:noWrap/>
            <w:hideMark/>
            <w:tcPrChange w:id="4039"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40" w:author="matheus" w:date="2011-07-25T13:04:00Z">
                  <w:rPr>
                    <w:rFonts w:ascii="Calibri" w:eastAsia="Times New Roman" w:hAnsi="Calibri" w:cs="Calibri"/>
                    <w:color w:val="000000"/>
                    <w:lang w:eastAsia="pt-BR"/>
                  </w:rPr>
                </w:rPrChange>
              </w:rPr>
              <w:pPrChange w:id="404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42" w:author="matheus" w:date="2011-07-25T13:04:00Z">
                  <w:rPr>
                    <w:rFonts w:ascii="Calibri" w:eastAsia="Times New Roman" w:hAnsi="Calibri" w:cs="Calibri"/>
                    <w:color w:val="000000"/>
                    <w:lang w:eastAsia="pt-BR"/>
                  </w:rPr>
                </w:rPrChange>
              </w:rPr>
              <w:t>8,89%</w:t>
            </w:r>
          </w:p>
        </w:tc>
        <w:tc>
          <w:tcPr>
            <w:tcW w:w="1440" w:type="dxa"/>
            <w:tcBorders>
              <w:top w:val="none" w:sz="0" w:space="0" w:color="auto"/>
              <w:left w:val="none" w:sz="0" w:space="0" w:color="auto"/>
              <w:bottom w:val="none" w:sz="0" w:space="0" w:color="auto"/>
              <w:right w:val="none" w:sz="0" w:space="0" w:color="auto"/>
            </w:tcBorders>
            <w:noWrap/>
            <w:hideMark/>
            <w:tcPrChange w:id="4043"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44" w:author="matheus" w:date="2011-07-25T13:04:00Z">
                  <w:rPr>
                    <w:rFonts w:ascii="Calibri" w:eastAsia="Times New Roman" w:hAnsi="Calibri" w:cs="Calibri"/>
                    <w:color w:val="000000"/>
                    <w:lang w:eastAsia="pt-BR"/>
                  </w:rPr>
                </w:rPrChange>
              </w:rPr>
              <w:pPrChange w:id="404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46" w:author="matheus" w:date="2011-07-25T13:04:00Z">
                  <w:rPr>
                    <w:rFonts w:ascii="Calibri" w:eastAsia="Times New Roman" w:hAnsi="Calibri" w:cs="Calibri"/>
                    <w:color w:val="000000"/>
                    <w:lang w:eastAsia="pt-BR"/>
                  </w:rPr>
                </w:rPrChange>
              </w:rPr>
              <w:t>35,439</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047"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048"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049" w:author="matheus" w:date="2011-07-25T13:04:00Z">
                  <w:rPr>
                    <w:rFonts w:ascii="Calibri" w:eastAsia="Times New Roman" w:hAnsi="Calibri" w:cs="Calibri"/>
                    <w:b w:val="0"/>
                    <w:bCs w:val="0"/>
                    <w:color w:val="000000"/>
                    <w:lang w:eastAsia="pt-BR"/>
                  </w:rPr>
                </w:rPrChange>
              </w:rPr>
              <w:pPrChange w:id="4050"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51" w:author="matheus" w:date="2011-07-25T13:04:00Z">
                  <w:rPr>
                    <w:rFonts w:ascii="Calibri" w:eastAsia="Times New Roman" w:hAnsi="Calibri" w:cs="Calibri"/>
                    <w:color w:val="000000"/>
                    <w:lang w:eastAsia="pt-BR"/>
                  </w:rPr>
                </w:rPrChange>
              </w:rPr>
              <w:t>rv04.bmp</w:t>
            </w:r>
          </w:p>
        </w:tc>
        <w:tc>
          <w:tcPr>
            <w:tcW w:w="1723" w:type="dxa"/>
            <w:tcBorders>
              <w:top w:val="none" w:sz="0" w:space="0" w:color="auto"/>
              <w:left w:val="none" w:sz="0" w:space="0" w:color="auto"/>
              <w:bottom w:val="none" w:sz="0" w:space="0" w:color="auto"/>
              <w:right w:val="none" w:sz="0" w:space="0" w:color="auto"/>
            </w:tcBorders>
            <w:noWrap/>
            <w:hideMark/>
            <w:tcPrChange w:id="4052"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53" w:author="matheus" w:date="2011-07-25T13:04:00Z">
                  <w:rPr>
                    <w:rFonts w:ascii="Calibri" w:eastAsia="Times New Roman" w:hAnsi="Calibri" w:cs="Calibri"/>
                    <w:color w:val="000000"/>
                    <w:lang w:eastAsia="pt-BR"/>
                  </w:rPr>
                </w:rPrChange>
              </w:rPr>
              <w:pPrChange w:id="405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55" w:author="matheus" w:date="2011-07-25T13:04:00Z">
                  <w:rPr>
                    <w:rFonts w:ascii="Calibri" w:eastAsia="Times New Roman" w:hAnsi="Calibri" w:cs="Calibri"/>
                    <w:color w:val="000000"/>
                    <w:lang w:eastAsia="pt-BR"/>
                  </w:rPr>
                </w:rPrChange>
              </w:rPr>
              <w:t>71,45%</w:t>
            </w:r>
          </w:p>
        </w:tc>
        <w:tc>
          <w:tcPr>
            <w:tcW w:w="1680" w:type="dxa"/>
            <w:tcBorders>
              <w:top w:val="none" w:sz="0" w:space="0" w:color="auto"/>
              <w:left w:val="none" w:sz="0" w:space="0" w:color="auto"/>
              <w:bottom w:val="none" w:sz="0" w:space="0" w:color="auto"/>
              <w:right w:val="none" w:sz="0" w:space="0" w:color="auto"/>
            </w:tcBorders>
            <w:noWrap/>
            <w:hideMark/>
            <w:tcPrChange w:id="4056"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57" w:author="matheus" w:date="2011-07-25T13:04:00Z">
                  <w:rPr>
                    <w:rFonts w:ascii="Calibri" w:eastAsia="Times New Roman" w:hAnsi="Calibri" w:cs="Calibri"/>
                    <w:color w:val="000000"/>
                    <w:lang w:eastAsia="pt-BR"/>
                  </w:rPr>
                </w:rPrChange>
              </w:rPr>
              <w:pPrChange w:id="405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59" w:author="matheus" w:date="2011-07-25T13:04:00Z">
                  <w:rPr>
                    <w:rFonts w:ascii="Calibri" w:eastAsia="Times New Roman" w:hAnsi="Calibri" w:cs="Calibri"/>
                    <w:color w:val="000000"/>
                    <w:lang w:eastAsia="pt-BR"/>
                  </w:rPr>
                </w:rPrChange>
              </w:rPr>
              <w:t>63,11%</w:t>
            </w:r>
          </w:p>
        </w:tc>
        <w:tc>
          <w:tcPr>
            <w:tcW w:w="1660" w:type="dxa"/>
            <w:tcBorders>
              <w:top w:val="none" w:sz="0" w:space="0" w:color="auto"/>
              <w:left w:val="none" w:sz="0" w:space="0" w:color="auto"/>
              <w:bottom w:val="none" w:sz="0" w:space="0" w:color="auto"/>
              <w:right w:val="none" w:sz="0" w:space="0" w:color="auto"/>
            </w:tcBorders>
            <w:noWrap/>
            <w:hideMark/>
            <w:tcPrChange w:id="4060"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61" w:author="matheus" w:date="2011-07-25T13:04:00Z">
                  <w:rPr>
                    <w:rFonts w:ascii="Calibri" w:eastAsia="Times New Roman" w:hAnsi="Calibri" w:cs="Calibri"/>
                    <w:color w:val="000000"/>
                    <w:lang w:eastAsia="pt-BR"/>
                  </w:rPr>
                </w:rPrChange>
              </w:rPr>
              <w:pPrChange w:id="406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63" w:author="matheus" w:date="2011-07-25T13:04:00Z">
                  <w:rPr>
                    <w:rFonts w:ascii="Calibri" w:eastAsia="Times New Roman" w:hAnsi="Calibri" w:cs="Calibri"/>
                    <w:color w:val="000000"/>
                    <w:lang w:eastAsia="pt-BR"/>
                  </w:rPr>
                </w:rPrChange>
              </w:rPr>
              <w:t>8,34%</w:t>
            </w:r>
          </w:p>
        </w:tc>
        <w:tc>
          <w:tcPr>
            <w:tcW w:w="1440" w:type="dxa"/>
            <w:tcBorders>
              <w:top w:val="none" w:sz="0" w:space="0" w:color="auto"/>
              <w:left w:val="none" w:sz="0" w:space="0" w:color="auto"/>
              <w:bottom w:val="none" w:sz="0" w:space="0" w:color="auto"/>
              <w:right w:val="none" w:sz="0" w:space="0" w:color="auto"/>
            </w:tcBorders>
            <w:noWrap/>
            <w:hideMark/>
            <w:tcPrChange w:id="4064"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65" w:author="matheus" w:date="2011-07-25T13:04:00Z">
                  <w:rPr>
                    <w:rFonts w:ascii="Calibri" w:eastAsia="Times New Roman" w:hAnsi="Calibri" w:cs="Calibri"/>
                    <w:color w:val="000000"/>
                    <w:lang w:eastAsia="pt-BR"/>
                  </w:rPr>
                </w:rPrChange>
              </w:rPr>
              <w:pPrChange w:id="406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67" w:author="matheus" w:date="2011-07-25T13:04:00Z">
                  <w:rPr>
                    <w:rFonts w:ascii="Calibri" w:eastAsia="Times New Roman" w:hAnsi="Calibri" w:cs="Calibri"/>
                    <w:color w:val="000000"/>
                    <w:lang w:eastAsia="pt-BR"/>
                  </w:rPr>
                </w:rPrChange>
              </w:rPr>
              <w:t>36,717</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068"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069"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070" w:author="matheus" w:date="2011-07-25T13:04:00Z">
                  <w:rPr>
                    <w:rFonts w:ascii="Calibri" w:eastAsia="Times New Roman" w:hAnsi="Calibri" w:cs="Calibri"/>
                    <w:b w:val="0"/>
                    <w:bCs w:val="0"/>
                    <w:color w:val="000000"/>
                    <w:lang w:eastAsia="pt-BR"/>
                  </w:rPr>
                </w:rPrChange>
              </w:rPr>
              <w:pPrChange w:id="4071"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72" w:author="matheus" w:date="2011-07-25T13:04:00Z">
                  <w:rPr>
                    <w:rFonts w:ascii="Calibri" w:eastAsia="Times New Roman" w:hAnsi="Calibri" w:cs="Calibri"/>
                    <w:color w:val="000000"/>
                    <w:lang w:eastAsia="pt-BR"/>
                  </w:rPr>
                </w:rPrChange>
              </w:rPr>
              <w:t>rv05.bmp</w:t>
            </w:r>
          </w:p>
        </w:tc>
        <w:tc>
          <w:tcPr>
            <w:tcW w:w="1723" w:type="dxa"/>
            <w:tcBorders>
              <w:top w:val="none" w:sz="0" w:space="0" w:color="auto"/>
              <w:left w:val="none" w:sz="0" w:space="0" w:color="auto"/>
              <w:bottom w:val="none" w:sz="0" w:space="0" w:color="auto"/>
              <w:right w:val="none" w:sz="0" w:space="0" w:color="auto"/>
            </w:tcBorders>
            <w:noWrap/>
            <w:hideMark/>
            <w:tcPrChange w:id="4073"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74" w:author="matheus" w:date="2011-07-25T13:04:00Z">
                  <w:rPr>
                    <w:rFonts w:ascii="Calibri" w:eastAsia="Times New Roman" w:hAnsi="Calibri" w:cs="Calibri"/>
                    <w:color w:val="000000"/>
                    <w:lang w:eastAsia="pt-BR"/>
                  </w:rPr>
                </w:rPrChange>
              </w:rPr>
              <w:pPrChange w:id="407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76" w:author="matheus" w:date="2011-07-25T13:04:00Z">
                  <w:rPr>
                    <w:rFonts w:ascii="Calibri" w:eastAsia="Times New Roman" w:hAnsi="Calibri" w:cs="Calibri"/>
                    <w:color w:val="000000"/>
                    <w:lang w:eastAsia="pt-BR"/>
                  </w:rPr>
                </w:rPrChange>
              </w:rPr>
              <w:t>63,52%</w:t>
            </w:r>
          </w:p>
        </w:tc>
        <w:tc>
          <w:tcPr>
            <w:tcW w:w="1680" w:type="dxa"/>
            <w:tcBorders>
              <w:top w:val="none" w:sz="0" w:space="0" w:color="auto"/>
              <w:left w:val="none" w:sz="0" w:space="0" w:color="auto"/>
              <w:bottom w:val="none" w:sz="0" w:space="0" w:color="auto"/>
              <w:right w:val="none" w:sz="0" w:space="0" w:color="auto"/>
            </w:tcBorders>
            <w:noWrap/>
            <w:hideMark/>
            <w:tcPrChange w:id="4077"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78" w:author="matheus" w:date="2011-07-25T13:04:00Z">
                  <w:rPr>
                    <w:rFonts w:ascii="Calibri" w:eastAsia="Times New Roman" w:hAnsi="Calibri" w:cs="Calibri"/>
                    <w:color w:val="000000"/>
                    <w:lang w:eastAsia="pt-BR"/>
                  </w:rPr>
                </w:rPrChange>
              </w:rPr>
              <w:pPrChange w:id="407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80" w:author="matheus" w:date="2011-07-25T13:04:00Z">
                  <w:rPr>
                    <w:rFonts w:ascii="Calibri" w:eastAsia="Times New Roman" w:hAnsi="Calibri" w:cs="Calibri"/>
                    <w:color w:val="000000"/>
                    <w:lang w:eastAsia="pt-BR"/>
                  </w:rPr>
                </w:rPrChange>
              </w:rPr>
              <w:t>52,90%</w:t>
            </w:r>
          </w:p>
        </w:tc>
        <w:tc>
          <w:tcPr>
            <w:tcW w:w="1660" w:type="dxa"/>
            <w:tcBorders>
              <w:top w:val="none" w:sz="0" w:space="0" w:color="auto"/>
              <w:left w:val="none" w:sz="0" w:space="0" w:color="auto"/>
              <w:bottom w:val="none" w:sz="0" w:space="0" w:color="auto"/>
              <w:right w:val="none" w:sz="0" w:space="0" w:color="auto"/>
            </w:tcBorders>
            <w:noWrap/>
            <w:hideMark/>
            <w:tcPrChange w:id="4081"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82" w:author="matheus" w:date="2011-07-25T13:04:00Z">
                  <w:rPr>
                    <w:rFonts w:ascii="Calibri" w:eastAsia="Times New Roman" w:hAnsi="Calibri" w:cs="Calibri"/>
                    <w:color w:val="000000"/>
                    <w:lang w:eastAsia="pt-BR"/>
                  </w:rPr>
                </w:rPrChange>
              </w:rPr>
              <w:pPrChange w:id="408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84" w:author="matheus" w:date="2011-07-25T13:04:00Z">
                  <w:rPr>
                    <w:rFonts w:ascii="Calibri" w:eastAsia="Times New Roman" w:hAnsi="Calibri" w:cs="Calibri"/>
                    <w:color w:val="000000"/>
                    <w:lang w:eastAsia="pt-BR"/>
                  </w:rPr>
                </w:rPrChange>
              </w:rPr>
              <w:t>10,61%</w:t>
            </w:r>
          </w:p>
        </w:tc>
        <w:tc>
          <w:tcPr>
            <w:tcW w:w="1440" w:type="dxa"/>
            <w:tcBorders>
              <w:top w:val="none" w:sz="0" w:space="0" w:color="auto"/>
              <w:left w:val="none" w:sz="0" w:space="0" w:color="auto"/>
              <w:bottom w:val="none" w:sz="0" w:space="0" w:color="auto"/>
              <w:right w:val="none" w:sz="0" w:space="0" w:color="auto"/>
            </w:tcBorders>
            <w:noWrap/>
            <w:hideMark/>
            <w:tcPrChange w:id="4085"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86" w:author="matheus" w:date="2011-07-25T13:04:00Z">
                  <w:rPr>
                    <w:rFonts w:ascii="Calibri" w:eastAsia="Times New Roman" w:hAnsi="Calibri" w:cs="Calibri"/>
                    <w:color w:val="000000"/>
                    <w:lang w:eastAsia="pt-BR"/>
                  </w:rPr>
                </w:rPrChange>
              </w:rPr>
              <w:pPrChange w:id="408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88" w:author="matheus" w:date="2011-07-25T13:04:00Z">
                  <w:rPr>
                    <w:rFonts w:ascii="Calibri" w:eastAsia="Times New Roman" w:hAnsi="Calibri" w:cs="Calibri"/>
                    <w:color w:val="000000"/>
                    <w:lang w:eastAsia="pt-BR"/>
                  </w:rPr>
                </w:rPrChange>
              </w:rPr>
              <w:t>34,724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089"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090"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091" w:author="matheus" w:date="2011-07-25T13:04:00Z">
                  <w:rPr>
                    <w:rFonts w:ascii="Calibri" w:eastAsia="Times New Roman" w:hAnsi="Calibri" w:cs="Calibri"/>
                    <w:b w:val="0"/>
                    <w:bCs w:val="0"/>
                    <w:color w:val="000000"/>
                    <w:lang w:eastAsia="pt-BR"/>
                  </w:rPr>
                </w:rPrChange>
              </w:rPr>
              <w:pPrChange w:id="4092"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93" w:author="matheus" w:date="2011-07-25T13:04:00Z">
                  <w:rPr>
                    <w:rFonts w:ascii="Calibri" w:eastAsia="Times New Roman" w:hAnsi="Calibri" w:cs="Calibri"/>
                    <w:color w:val="000000"/>
                    <w:lang w:eastAsia="pt-BR"/>
                  </w:rPr>
                </w:rPrChange>
              </w:rPr>
              <w:t>rv06.bmp</w:t>
            </w:r>
          </w:p>
        </w:tc>
        <w:tc>
          <w:tcPr>
            <w:tcW w:w="1723" w:type="dxa"/>
            <w:tcBorders>
              <w:top w:val="none" w:sz="0" w:space="0" w:color="auto"/>
              <w:left w:val="none" w:sz="0" w:space="0" w:color="auto"/>
              <w:bottom w:val="none" w:sz="0" w:space="0" w:color="auto"/>
              <w:right w:val="none" w:sz="0" w:space="0" w:color="auto"/>
            </w:tcBorders>
            <w:noWrap/>
            <w:hideMark/>
            <w:tcPrChange w:id="4094"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95" w:author="matheus" w:date="2011-07-25T13:04:00Z">
                  <w:rPr>
                    <w:rFonts w:ascii="Calibri" w:eastAsia="Times New Roman" w:hAnsi="Calibri" w:cs="Calibri"/>
                    <w:color w:val="000000"/>
                    <w:lang w:eastAsia="pt-BR"/>
                  </w:rPr>
                </w:rPrChange>
              </w:rPr>
              <w:pPrChange w:id="409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97" w:author="matheus" w:date="2011-07-25T13:04:00Z">
                  <w:rPr>
                    <w:rFonts w:ascii="Calibri" w:eastAsia="Times New Roman" w:hAnsi="Calibri" w:cs="Calibri"/>
                    <w:color w:val="000000"/>
                    <w:lang w:eastAsia="pt-BR"/>
                  </w:rPr>
                </w:rPrChange>
              </w:rPr>
              <w:t>70,94%</w:t>
            </w:r>
          </w:p>
        </w:tc>
        <w:tc>
          <w:tcPr>
            <w:tcW w:w="1680" w:type="dxa"/>
            <w:tcBorders>
              <w:top w:val="none" w:sz="0" w:space="0" w:color="auto"/>
              <w:left w:val="none" w:sz="0" w:space="0" w:color="auto"/>
              <w:bottom w:val="none" w:sz="0" w:space="0" w:color="auto"/>
              <w:right w:val="none" w:sz="0" w:space="0" w:color="auto"/>
            </w:tcBorders>
            <w:noWrap/>
            <w:hideMark/>
            <w:tcPrChange w:id="4098"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99" w:author="matheus" w:date="2011-07-25T13:04:00Z">
                  <w:rPr>
                    <w:rFonts w:ascii="Calibri" w:eastAsia="Times New Roman" w:hAnsi="Calibri" w:cs="Calibri"/>
                    <w:color w:val="000000"/>
                    <w:lang w:eastAsia="pt-BR"/>
                  </w:rPr>
                </w:rPrChange>
              </w:rPr>
              <w:pPrChange w:id="410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01" w:author="matheus" w:date="2011-07-25T13:04:00Z">
                  <w:rPr>
                    <w:rFonts w:ascii="Calibri" w:eastAsia="Times New Roman" w:hAnsi="Calibri" w:cs="Calibri"/>
                    <w:color w:val="000000"/>
                    <w:lang w:eastAsia="pt-BR"/>
                  </w:rPr>
                </w:rPrChange>
              </w:rPr>
              <w:t>62,96%</w:t>
            </w:r>
          </w:p>
        </w:tc>
        <w:tc>
          <w:tcPr>
            <w:tcW w:w="1660" w:type="dxa"/>
            <w:tcBorders>
              <w:top w:val="none" w:sz="0" w:space="0" w:color="auto"/>
              <w:left w:val="none" w:sz="0" w:space="0" w:color="auto"/>
              <w:bottom w:val="none" w:sz="0" w:space="0" w:color="auto"/>
              <w:right w:val="none" w:sz="0" w:space="0" w:color="auto"/>
            </w:tcBorders>
            <w:noWrap/>
            <w:hideMark/>
            <w:tcPrChange w:id="4102"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03" w:author="matheus" w:date="2011-07-25T13:04:00Z">
                  <w:rPr>
                    <w:rFonts w:ascii="Calibri" w:eastAsia="Times New Roman" w:hAnsi="Calibri" w:cs="Calibri"/>
                    <w:color w:val="000000"/>
                    <w:lang w:eastAsia="pt-BR"/>
                  </w:rPr>
                </w:rPrChange>
              </w:rPr>
              <w:pPrChange w:id="410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05" w:author="matheus" w:date="2011-07-25T13:04:00Z">
                  <w:rPr>
                    <w:rFonts w:ascii="Calibri" w:eastAsia="Times New Roman" w:hAnsi="Calibri" w:cs="Calibri"/>
                    <w:color w:val="000000"/>
                    <w:lang w:eastAsia="pt-BR"/>
                  </w:rPr>
                </w:rPrChange>
              </w:rPr>
              <w:t>7,97%</w:t>
            </w:r>
          </w:p>
        </w:tc>
        <w:tc>
          <w:tcPr>
            <w:tcW w:w="1440" w:type="dxa"/>
            <w:tcBorders>
              <w:top w:val="none" w:sz="0" w:space="0" w:color="auto"/>
              <w:left w:val="none" w:sz="0" w:space="0" w:color="auto"/>
              <w:bottom w:val="none" w:sz="0" w:space="0" w:color="auto"/>
              <w:right w:val="none" w:sz="0" w:space="0" w:color="auto"/>
            </w:tcBorders>
            <w:noWrap/>
            <w:hideMark/>
            <w:tcPrChange w:id="4106"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07" w:author="matheus" w:date="2011-07-25T13:04:00Z">
                  <w:rPr>
                    <w:rFonts w:ascii="Calibri" w:eastAsia="Times New Roman" w:hAnsi="Calibri" w:cs="Calibri"/>
                    <w:color w:val="000000"/>
                    <w:lang w:eastAsia="pt-BR"/>
                  </w:rPr>
                </w:rPrChange>
              </w:rPr>
              <w:pPrChange w:id="410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09" w:author="matheus" w:date="2011-07-25T13:04:00Z">
                  <w:rPr>
                    <w:rFonts w:ascii="Calibri" w:eastAsia="Times New Roman" w:hAnsi="Calibri" w:cs="Calibri"/>
                    <w:color w:val="000000"/>
                    <w:lang w:eastAsia="pt-BR"/>
                  </w:rPr>
                </w:rPrChange>
              </w:rPr>
              <w:t>39,625</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110"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111"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112" w:author="matheus" w:date="2011-07-25T13:04:00Z">
                  <w:rPr>
                    <w:rFonts w:ascii="Calibri" w:eastAsia="Times New Roman" w:hAnsi="Calibri" w:cs="Calibri"/>
                    <w:b w:val="0"/>
                    <w:bCs w:val="0"/>
                    <w:color w:val="000000"/>
                    <w:lang w:eastAsia="pt-BR"/>
                  </w:rPr>
                </w:rPrChange>
              </w:rPr>
              <w:pPrChange w:id="4113"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14" w:author="matheus" w:date="2011-07-25T13:04:00Z">
                  <w:rPr>
                    <w:rFonts w:ascii="Calibri" w:eastAsia="Times New Roman" w:hAnsi="Calibri" w:cs="Calibri"/>
                    <w:color w:val="000000"/>
                    <w:lang w:eastAsia="pt-BR"/>
                  </w:rPr>
                </w:rPrChange>
              </w:rPr>
              <w:lastRenderedPageBreak/>
              <w:t>sky01.bmp</w:t>
            </w:r>
          </w:p>
        </w:tc>
        <w:tc>
          <w:tcPr>
            <w:tcW w:w="1723" w:type="dxa"/>
            <w:tcBorders>
              <w:top w:val="none" w:sz="0" w:space="0" w:color="auto"/>
              <w:left w:val="none" w:sz="0" w:space="0" w:color="auto"/>
              <w:bottom w:val="none" w:sz="0" w:space="0" w:color="auto"/>
              <w:right w:val="none" w:sz="0" w:space="0" w:color="auto"/>
            </w:tcBorders>
            <w:noWrap/>
            <w:hideMark/>
            <w:tcPrChange w:id="4115"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16" w:author="matheus" w:date="2011-07-25T13:04:00Z">
                  <w:rPr>
                    <w:rFonts w:ascii="Calibri" w:eastAsia="Times New Roman" w:hAnsi="Calibri" w:cs="Calibri"/>
                    <w:color w:val="000000"/>
                    <w:lang w:eastAsia="pt-BR"/>
                  </w:rPr>
                </w:rPrChange>
              </w:rPr>
              <w:pPrChange w:id="411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18" w:author="matheus" w:date="2011-07-25T13:04:00Z">
                  <w:rPr>
                    <w:rFonts w:ascii="Calibri" w:eastAsia="Times New Roman" w:hAnsi="Calibri" w:cs="Calibri"/>
                    <w:color w:val="000000"/>
                    <w:lang w:eastAsia="pt-BR"/>
                  </w:rPr>
                </w:rPrChange>
              </w:rPr>
              <w:t>74,14%</w:t>
            </w:r>
          </w:p>
        </w:tc>
        <w:tc>
          <w:tcPr>
            <w:tcW w:w="1680" w:type="dxa"/>
            <w:tcBorders>
              <w:top w:val="none" w:sz="0" w:space="0" w:color="auto"/>
              <w:left w:val="none" w:sz="0" w:space="0" w:color="auto"/>
              <w:bottom w:val="none" w:sz="0" w:space="0" w:color="auto"/>
              <w:right w:val="none" w:sz="0" w:space="0" w:color="auto"/>
            </w:tcBorders>
            <w:noWrap/>
            <w:hideMark/>
            <w:tcPrChange w:id="4119"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20" w:author="matheus" w:date="2011-07-25T13:04:00Z">
                  <w:rPr>
                    <w:rFonts w:ascii="Calibri" w:eastAsia="Times New Roman" w:hAnsi="Calibri" w:cs="Calibri"/>
                    <w:color w:val="000000"/>
                    <w:lang w:eastAsia="pt-BR"/>
                  </w:rPr>
                </w:rPrChange>
              </w:rPr>
              <w:pPrChange w:id="412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22" w:author="matheus" w:date="2011-07-25T13:04:00Z">
                  <w:rPr>
                    <w:rFonts w:ascii="Calibri" w:eastAsia="Times New Roman" w:hAnsi="Calibri" w:cs="Calibri"/>
                    <w:color w:val="000000"/>
                    <w:lang w:eastAsia="pt-BR"/>
                  </w:rPr>
                </w:rPrChange>
              </w:rPr>
              <w:t>66,18%</w:t>
            </w:r>
          </w:p>
        </w:tc>
        <w:tc>
          <w:tcPr>
            <w:tcW w:w="1660" w:type="dxa"/>
            <w:tcBorders>
              <w:top w:val="none" w:sz="0" w:space="0" w:color="auto"/>
              <w:left w:val="none" w:sz="0" w:space="0" w:color="auto"/>
              <w:bottom w:val="none" w:sz="0" w:space="0" w:color="auto"/>
              <w:right w:val="none" w:sz="0" w:space="0" w:color="auto"/>
            </w:tcBorders>
            <w:noWrap/>
            <w:hideMark/>
            <w:tcPrChange w:id="4123"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24" w:author="matheus" w:date="2011-07-25T13:04:00Z">
                  <w:rPr>
                    <w:rFonts w:ascii="Calibri" w:eastAsia="Times New Roman" w:hAnsi="Calibri" w:cs="Calibri"/>
                    <w:color w:val="000000"/>
                    <w:lang w:eastAsia="pt-BR"/>
                  </w:rPr>
                </w:rPrChange>
              </w:rPr>
              <w:pPrChange w:id="4125"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26" w:author="matheus" w:date="2011-07-25T13:04:00Z">
                  <w:rPr>
                    <w:rFonts w:ascii="Calibri" w:eastAsia="Times New Roman" w:hAnsi="Calibri" w:cs="Calibri"/>
                    <w:color w:val="000000"/>
                    <w:lang w:eastAsia="pt-BR"/>
                  </w:rPr>
                </w:rPrChange>
              </w:rPr>
              <w:t>7,95%</w:t>
            </w:r>
          </w:p>
        </w:tc>
        <w:tc>
          <w:tcPr>
            <w:tcW w:w="1440" w:type="dxa"/>
            <w:tcBorders>
              <w:top w:val="none" w:sz="0" w:space="0" w:color="auto"/>
              <w:left w:val="none" w:sz="0" w:space="0" w:color="auto"/>
              <w:bottom w:val="none" w:sz="0" w:space="0" w:color="auto"/>
              <w:right w:val="none" w:sz="0" w:space="0" w:color="auto"/>
            </w:tcBorders>
            <w:noWrap/>
            <w:hideMark/>
            <w:tcPrChange w:id="4127"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28" w:author="matheus" w:date="2011-07-25T13:04:00Z">
                  <w:rPr>
                    <w:rFonts w:ascii="Calibri" w:eastAsia="Times New Roman" w:hAnsi="Calibri" w:cs="Calibri"/>
                    <w:color w:val="000000"/>
                    <w:lang w:eastAsia="pt-BR"/>
                  </w:rPr>
                </w:rPrChange>
              </w:rPr>
              <w:pPrChange w:id="412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30" w:author="matheus" w:date="2011-07-25T13:04:00Z">
                  <w:rPr>
                    <w:rFonts w:ascii="Calibri" w:eastAsia="Times New Roman" w:hAnsi="Calibri" w:cs="Calibri"/>
                    <w:color w:val="000000"/>
                    <w:lang w:eastAsia="pt-BR"/>
                  </w:rPr>
                </w:rPrChange>
              </w:rPr>
              <w:t>35,404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131"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132" w:author="matheus" w:date="2011-07-25T12:51:00Z">
              <w:tcPr>
                <w:tcW w:w="1391" w:type="dxa"/>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133" w:author="matheus" w:date="2011-07-25T13:04:00Z">
                  <w:rPr>
                    <w:rFonts w:ascii="Calibri" w:eastAsia="Times New Roman" w:hAnsi="Calibri" w:cs="Calibri"/>
                    <w:b w:val="0"/>
                    <w:bCs w:val="0"/>
                    <w:color w:val="000000"/>
                    <w:lang w:eastAsia="pt-BR"/>
                  </w:rPr>
                </w:rPrChange>
              </w:rPr>
              <w:pPrChange w:id="4134"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35" w:author="matheus" w:date="2011-07-25T13:04:00Z">
                  <w:rPr>
                    <w:rFonts w:ascii="Calibri" w:eastAsia="Times New Roman" w:hAnsi="Calibri" w:cs="Calibri"/>
                    <w:color w:val="000000"/>
                    <w:lang w:eastAsia="pt-BR"/>
                  </w:rPr>
                </w:rPrChange>
              </w:rPr>
              <w:t>sky02.bmp</w:t>
            </w:r>
          </w:p>
        </w:tc>
        <w:tc>
          <w:tcPr>
            <w:tcW w:w="1723" w:type="dxa"/>
            <w:tcBorders>
              <w:top w:val="none" w:sz="0" w:space="0" w:color="auto"/>
              <w:left w:val="none" w:sz="0" w:space="0" w:color="auto"/>
              <w:bottom w:val="none" w:sz="0" w:space="0" w:color="auto"/>
              <w:right w:val="none" w:sz="0" w:space="0" w:color="auto"/>
            </w:tcBorders>
            <w:noWrap/>
            <w:hideMark/>
            <w:tcPrChange w:id="4136" w:author="matheus" w:date="2011-07-25T12:51:00Z">
              <w:tcPr>
                <w:tcW w:w="1723"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37" w:author="matheus" w:date="2011-07-25T13:04:00Z">
                  <w:rPr>
                    <w:rFonts w:ascii="Calibri" w:eastAsia="Times New Roman" w:hAnsi="Calibri" w:cs="Calibri"/>
                    <w:color w:val="000000"/>
                    <w:lang w:eastAsia="pt-BR"/>
                  </w:rPr>
                </w:rPrChange>
              </w:rPr>
              <w:pPrChange w:id="413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39" w:author="matheus" w:date="2011-07-25T13:04:00Z">
                  <w:rPr>
                    <w:rFonts w:ascii="Calibri" w:eastAsia="Times New Roman" w:hAnsi="Calibri" w:cs="Calibri"/>
                    <w:color w:val="000000"/>
                    <w:lang w:eastAsia="pt-BR"/>
                  </w:rPr>
                </w:rPrChange>
              </w:rPr>
              <w:t>73,40%</w:t>
            </w:r>
          </w:p>
        </w:tc>
        <w:tc>
          <w:tcPr>
            <w:tcW w:w="1680" w:type="dxa"/>
            <w:tcBorders>
              <w:top w:val="none" w:sz="0" w:space="0" w:color="auto"/>
              <w:left w:val="none" w:sz="0" w:space="0" w:color="auto"/>
              <w:bottom w:val="none" w:sz="0" w:space="0" w:color="auto"/>
              <w:right w:val="none" w:sz="0" w:space="0" w:color="auto"/>
            </w:tcBorders>
            <w:noWrap/>
            <w:hideMark/>
            <w:tcPrChange w:id="4140" w:author="matheus" w:date="2011-07-25T12:51:00Z">
              <w:tcPr>
                <w:tcW w:w="168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41" w:author="matheus" w:date="2011-07-25T13:04:00Z">
                  <w:rPr>
                    <w:rFonts w:ascii="Calibri" w:eastAsia="Times New Roman" w:hAnsi="Calibri" w:cs="Calibri"/>
                    <w:color w:val="000000"/>
                    <w:lang w:eastAsia="pt-BR"/>
                  </w:rPr>
                </w:rPrChange>
              </w:rPr>
              <w:pPrChange w:id="414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43" w:author="matheus" w:date="2011-07-25T13:04:00Z">
                  <w:rPr>
                    <w:rFonts w:ascii="Calibri" w:eastAsia="Times New Roman" w:hAnsi="Calibri" w:cs="Calibri"/>
                    <w:color w:val="000000"/>
                    <w:lang w:eastAsia="pt-BR"/>
                  </w:rPr>
                </w:rPrChange>
              </w:rPr>
              <w:t>65,48%</w:t>
            </w:r>
          </w:p>
        </w:tc>
        <w:tc>
          <w:tcPr>
            <w:tcW w:w="1660" w:type="dxa"/>
            <w:tcBorders>
              <w:top w:val="none" w:sz="0" w:space="0" w:color="auto"/>
              <w:left w:val="none" w:sz="0" w:space="0" w:color="auto"/>
              <w:bottom w:val="none" w:sz="0" w:space="0" w:color="auto"/>
              <w:right w:val="none" w:sz="0" w:space="0" w:color="auto"/>
            </w:tcBorders>
            <w:noWrap/>
            <w:hideMark/>
            <w:tcPrChange w:id="4144" w:author="matheus" w:date="2011-07-25T12:51:00Z">
              <w:tcPr>
                <w:tcW w:w="166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45" w:author="matheus" w:date="2011-07-25T13:04:00Z">
                  <w:rPr>
                    <w:rFonts w:ascii="Calibri" w:eastAsia="Times New Roman" w:hAnsi="Calibri" w:cs="Calibri"/>
                    <w:color w:val="000000"/>
                    <w:lang w:eastAsia="pt-BR"/>
                  </w:rPr>
                </w:rPrChange>
              </w:rPr>
              <w:pPrChange w:id="4146"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47" w:author="matheus" w:date="2011-07-25T13:04:00Z">
                  <w:rPr>
                    <w:rFonts w:ascii="Calibri" w:eastAsia="Times New Roman" w:hAnsi="Calibri" w:cs="Calibri"/>
                    <w:color w:val="000000"/>
                    <w:lang w:eastAsia="pt-BR"/>
                  </w:rPr>
                </w:rPrChange>
              </w:rPr>
              <w:t>7,92%</w:t>
            </w:r>
          </w:p>
        </w:tc>
        <w:tc>
          <w:tcPr>
            <w:tcW w:w="1440" w:type="dxa"/>
            <w:tcBorders>
              <w:top w:val="none" w:sz="0" w:space="0" w:color="auto"/>
              <w:left w:val="none" w:sz="0" w:space="0" w:color="auto"/>
              <w:bottom w:val="none" w:sz="0" w:space="0" w:color="auto"/>
              <w:right w:val="none" w:sz="0" w:space="0" w:color="auto"/>
            </w:tcBorders>
            <w:noWrap/>
            <w:hideMark/>
            <w:tcPrChange w:id="4148" w:author="matheus" w:date="2011-07-25T12:51:00Z">
              <w:tcPr>
                <w:tcW w:w="1440" w:type="dxa"/>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49" w:author="matheus" w:date="2011-07-25T13:04:00Z">
                  <w:rPr>
                    <w:rFonts w:ascii="Calibri" w:eastAsia="Times New Roman" w:hAnsi="Calibri" w:cs="Calibri"/>
                    <w:color w:val="000000"/>
                    <w:lang w:eastAsia="pt-BR"/>
                  </w:rPr>
                </w:rPrChange>
              </w:rPr>
              <w:pPrChange w:id="415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51" w:author="matheus" w:date="2011-07-25T13:04:00Z">
                  <w:rPr>
                    <w:rFonts w:ascii="Calibri" w:eastAsia="Times New Roman" w:hAnsi="Calibri" w:cs="Calibri"/>
                    <w:color w:val="000000"/>
                    <w:lang w:eastAsia="pt-BR"/>
                  </w:rPr>
                </w:rPrChange>
              </w:rPr>
              <w:t>34,807</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152"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153" w:author="matheus" w:date="2011-07-25T12:51:00Z">
              <w:tcPr>
                <w:tcW w:w="1391" w:type="dxa"/>
                <w:noWrap/>
                <w:hideMark/>
              </w:tcPr>
            </w:tcPrChange>
          </w:tcPr>
          <w:p w:rsidR="00385D4A" w:rsidRPr="004F3007" w:rsidRDefault="00385D4A">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154" w:author="matheus" w:date="2011-07-25T13:04:00Z">
                  <w:rPr>
                    <w:rFonts w:ascii="Calibri" w:eastAsia="Times New Roman" w:hAnsi="Calibri" w:cs="Calibri"/>
                    <w:b w:val="0"/>
                    <w:bCs w:val="0"/>
                    <w:color w:val="000000"/>
                    <w:lang w:eastAsia="pt-BR"/>
                  </w:rPr>
                </w:rPrChange>
              </w:rPr>
              <w:pPrChange w:id="4155" w:author="matheus" w:date="2011-07-25T13:55: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56" w:author="matheus" w:date="2011-07-25T13:04:00Z">
                  <w:rPr>
                    <w:rFonts w:ascii="Calibri" w:eastAsia="Times New Roman" w:hAnsi="Calibri" w:cs="Calibri"/>
                    <w:color w:val="000000"/>
                    <w:lang w:eastAsia="pt-BR"/>
                  </w:rPr>
                </w:rPrChange>
              </w:rPr>
              <w:t>trave01.bmp</w:t>
            </w:r>
          </w:p>
        </w:tc>
        <w:tc>
          <w:tcPr>
            <w:tcW w:w="1723" w:type="dxa"/>
            <w:tcBorders>
              <w:top w:val="none" w:sz="0" w:space="0" w:color="auto"/>
              <w:left w:val="none" w:sz="0" w:space="0" w:color="auto"/>
              <w:bottom w:val="none" w:sz="0" w:space="0" w:color="auto"/>
              <w:right w:val="none" w:sz="0" w:space="0" w:color="auto"/>
            </w:tcBorders>
            <w:noWrap/>
            <w:hideMark/>
            <w:tcPrChange w:id="4157" w:author="matheus" w:date="2011-07-25T12:51:00Z">
              <w:tcPr>
                <w:tcW w:w="1723"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58" w:author="matheus" w:date="2011-07-25T13:04:00Z">
                  <w:rPr>
                    <w:rFonts w:ascii="Calibri" w:eastAsia="Times New Roman" w:hAnsi="Calibri" w:cs="Calibri"/>
                    <w:color w:val="000000"/>
                    <w:lang w:eastAsia="pt-BR"/>
                  </w:rPr>
                </w:rPrChange>
              </w:rPr>
              <w:pPrChange w:id="4159"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60" w:author="matheus" w:date="2011-07-25T13:04:00Z">
                  <w:rPr>
                    <w:rFonts w:ascii="Calibri" w:eastAsia="Times New Roman" w:hAnsi="Calibri" w:cs="Calibri"/>
                    <w:color w:val="000000"/>
                    <w:lang w:eastAsia="pt-BR"/>
                  </w:rPr>
                </w:rPrChange>
              </w:rPr>
              <w:t>69,67%</w:t>
            </w:r>
          </w:p>
        </w:tc>
        <w:tc>
          <w:tcPr>
            <w:tcW w:w="1680" w:type="dxa"/>
            <w:tcBorders>
              <w:top w:val="none" w:sz="0" w:space="0" w:color="auto"/>
              <w:left w:val="none" w:sz="0" w:space="0" w:color="auto"/>
              <w:bottom w:val="none" w:sz="0" w:space="0" w:color="auto"/>
              <w:right w:val="none" w:sz="0" w:space="0" w:color="auto"/>
            </w:tcBorders>
            <w:noWrap/>
            <w:hideMark/>
            <w:tcPrChange w:id="4161" w:author="matheus" w:date="2011-07-25T12:51:00Z">
              <w:tcPr>
                <w:tcW w:w="168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62" w:author="matheus" w:date="2011-07-25T13:04:00Z">
                  <w:rPr>
                    <w:rFonts w:ascii="Calibri" w:eastAsia="Times New Roman" w:hAnsi="Calibri" w:cs="Calibri"/>
                    <w:color w:val="000000"/>
                    <w:lang w:eastAsia="pt-BR"/>
                  </w:rPr>
                </w:rPrChange>
              </w:rPr>
              <w:pPrChange w:id="4163"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64" w:author="matheus" w:date="2011-07-25T13:04:00Z">
                  <w:rPr>
                    <w:rFonts w:ascii="Calibri" w:eastAsia="Times New Roman" w:hAnsi="Calibri" w:cs="Calibri"/>
                    <w:color w:val="000000"/>
                    <w:lang w:eastAsia="pt-BR"/>
                  </w:rPr>
                </w:rPrChange>
              </w:rPr>
              <w:t>60,36%</w:t>
            </w:r>
          </w:p>
        </w:tc>
        <w:tc>
          <w:tcPr>
            <w:tcW w:w="1660" w:type="dxa"/>
            <w:tcBorders>
              <w:top w:val="none" w:sz="0" w:space="0" w:color="auto"/>
              <w:left w:val="none" w:sz="0" w:space="0" w:color="auto"/>
              <w:bottom w:val="none" w:sz="0" w:space="0" w:color="auto"/>
              <w:right w:val="none" w:sz="0" w:space="0" w:color="auto"/>
            </w:tcBorders>
            <w:noWrap/>
            <w:hideMark/>
            <w:tcPrChange w:id="4165" w:author="matheus" w:date="2011-07-25T12:51:00Z">
              <w:tcPr>
                <w:tcW w:w="166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66" w:author="matheus" w:date="2011-07-25T13:04:00Z">
                  <w:rPr>
                    <w:rFonts w:ascii="Calibri" w:eastAsia="Times New Roman" w:hAnsi="Calibri" w:cs="Calibri"/>
                    <w:color w:val="000000"/>
                    <w:lang w:eastAsia="pt-BR"/>
                  </w:rPr>
                </w:rPrChange>
              </w:rPr>
              <w:pPrChange w:id="4167"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68" w:author="matheus" w:date="2011-07-25T13:04:00Z">
                  <w:rPr>
                    <w:rFonts w:ascii="Calibri" w:eastAsia="Times New Roman" w:hAnsi="Calibri" w:cs="Calibri"/>
                    <w:color w:val="000000"/>
                    <w:lang w:eastAsia="pt-BR"/>
                  </w:rPr>
                </w:rPrChange>
              </w:rPr>
              <w:t>9,31%</w:t>
            </w:r>
          </w:p>
        </w:tc>
        <w:tc>
          <w:tcPr>
            <w:tcW w:w="1440" w:type="dxa"/>
            <w:tcBorders>
              <w:top w:val="none" w:sz="0" w:space="0" w:color="auto"/>
              <w:left w:val="none" w:sz="0" w:space="0" w:color="auto"/>
              <w:bottom w:val="none" w:sz="0" w:space="0" w:color="auto"/>
              <w:right w:val="none" w:sz="0" w:space="0" w:color="auto"/>
            </w:tcBorders>
            <w:noWrap/>
            <w:hideMark/>
            <w:tcPrChange w:id="4169" w:author="matheus" w:date="2011-07-25T12:51:00Z">
              <w:tcPr>
                <w:tcW w:w="1440" w:type="dxa"/>
                <w:noWrap/>
                <w:hideMark/>
              </w:tcPr>
            </w:tcPrChange>
          </w:tcPr>
          <w:p w:rsidR="00385D4A" w:rsidRPr="004F3007" w:rsidRDefault="00385D4A">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70" w:author="matheus" w:date="2011-07-25T13:04:00Z">
                  <w:rPr>
                    <w:rFonts w:ascii="Calibri" w:eastAsia="Times New Roman" w:hAnsi="Calibri" w:cs="Calibri"/>
                    <w:color w:val="000000"/>
                    <w:lang w:eastAsia="pt-BR"/>
                  </w:rPr>
                </w:rPrChange>
              </w:rPr>
              <w:pPrChange w:id="4171" w:author="matheus" w:date="2011-07-25T13:55: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72" w:author="matheus" w:date="2011-07-25T13:04:00Z">
                  <w:rPr>
                    <w:rFonts w:ascii="Calibri" w:eastAsia="Times New Roman" w:hAnsi="Calibri" w:cs="Calibri"/>
                    <w:color w:val="000000"/>
                    <w:lang w:eastAsia="pt-BR"/>
                  </w:rPr>
                </w:rPrChange>
              </w:rPr>
              <w:t>34,212</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173"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174" w:author="matheus" w:date="2011-07-25T12:51:00Z">
              <w:tcPr>
                <w:tcW w:w="1391" w:type="dxa"/>
                <w:shd w:val="clear" w:color="auto" w:fill="943634" w:themeFill="accent2" w:themeFillShade="BF"/>
                <w:noWrap/>
                <w:hideMark/>
              </w:tcPr>
            </w:tcPrChange>
          </w:tcPr>
          <w:p w:rsidR="00385D4A" w:rsidRPr="004F3007" w:rsidRDefault="00385D4A">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4"/>
                <w:szCs w:val="24"/>
                <w:lang w:eastAsia="pt-BR"/>
                <w:rPrChange w:id="4175" w:author="matheus" w:date="2011-07-25T13:04:00Z">
                  <w:rPr>
                    <w:rFonts w:ascii="Calibri" w:eastAsia="Times New Roman" w:hAnsi="Calibri" w:cs="Calibri"/>
                    <w:b w:val="0"/>
                    <w:bCs w:val="0"/>
                    <w:color w:val="FFFFFF" w:themeColor="background1"/>
                    <w:lang w:eastAsia="pt-BR"/>
                  </w:rPr>
                </w:rPrChange>
              </w:rPr>
              <w:pPrChange w:id="4176" w:author="matheus" w:date="2011-07-25T13:55: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FFFFFF" w:themeColor="background1"/>
                <w:sz w:val="24"/>
                <w:szCs w:val="24"/>
                <w:lang w:eastAsia="pt-BR"/>
                <w:rPrChange w:id="4177" w:author="matheus" w:date="2011-07-25T13:04:00Z">
                  <w:rPr>
                    <w:rFonts w:ascii="Calibri" w:eastAsia="Times New Roman" w:hAnsi="Calibri" w:cs="Calibri"/>
                    <w:color w:val="FFFFFF" w:themeColor="background1"/>
                    <w:lang w:eastAsia="pt-BR"/>
                  </w:rPr>
                </w:rPrChange>
              </w:rPr>
              <w:t>MÉDIAS</w:t>
            </w:r>
          </w:p>
        </w:tc>
        <w:tc>
          <w:tcPr>
            <w:tcW w:w="1723"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178" w:author="matheus" w:date="2011-07-25T12:51:00Z">
              <w:tcPr>
                <w:tcW w:w="1723" w:type="dxa"/>
                <w:shd w:val="clear" w:color="auto" w:fill="943634" w:themeFill="accent2" w:themeFillShade="BF"/>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FFFF" w:themeColor="background1"/>
                <w:sz w:val="24"/>
                <w:szCs w:val="24"/>
                <w:lang w:eastAsia="pt-BR"/>
                <w:rPrChange w:id="4179" w:author="matheus" w:date="2011-07-25T13:04:00Z">
                  <w:rPr>
                    <w:rFonts w:ascii="Calibri" w:eastAsia="Times New Roman" w:hAnsi="Calibri" w:cs="Calibri"/>
                    <w:b/>
                    <w:color w:val="FFFFFF" w:themeColor="background1"/>
                    <w:lang w:eastAsia="pt-BR"/>
                  </w:rPr>
                </w:rPrChange>
              </w:rPr>
              <w:pPrChange w:id="4180"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color w:val="FFFFFF" w:themeColor="background1"/>
                <w:sz w:val="24"/>
                <w:szCs w:val="24"/>
                <w:lang w:eastAsia="pt-BR"/>
                <w:rPrChange w:id="4181" w:author="matheus" w:date="2011-07-25T13:04:00Z">
                  <w:rPr>
                    <w:rFonts w:ascii="Calibri" w:eastAsia="Times New Roman" w:hAnsi="Calibri" w:cs="Calibri"/>
                    <w:b/>
                    <w:color w:val="FFFFFF" w:themeColor="background1"/>
                    <w:lang w:eastAsia="pt-BR"/>
                  </w:rPr>
                </w:rPrChange>
              </w:rPr>
              <w:t>71,73%</w:t>
            </w:r>
          </w:p>
        </w:tc>
        <w:tc>
          <w:tcPr>
            <w:tcW w:w="1680"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182" w:author="matheus" w:date="2011-07-25T12:51:00Z">
              <w:tcPr>
                <w:tcW w:w="1680" w:type="dxa"/>
                <w:shd w:val="clear" w:color="auto" w:fill="943634" w:themeFill="accent2" w:themeFillShade="BF"/>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FFFF" w:themeColor="background1"/>
                <w:sz w:val="24"/>
                <w:szCs w:val="24"/>
                <w:lang w:eastAsia="pt-BR"/>
                <w:rPrChange w:id="4183" w:author="matheus" w:date="2011-07-25T13:04:00Z">
                  <w:rPr>
                    <w:rFonts w:ascii="Calibri" w:eastAsia="Times New Roman" w:hAnsi="Calibri" w:cs="Calibri"/>
                    <w:b/>
                    <w:color w:val="FFFFFF" w:themeColor="background1"/>
                    <w:lang w:eastAsia="pt-BR"/>
                  </w:rPr>
                </w:rPrChange>
              </w:rPr>
              <w:pPrChange w:id="4184"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color w:val="FFFFFF" w:themeColor="background1"/>
                <w:sz w:val="24"/>
                <w:szCs w:val="24"/>
                <w:lang w:eastAsia="pt-BR"/>
                <w:rPrChange w:id="4185" w:author="matheus" w:date="2011-07-25T13:04:00Z">
                  <w:rPr>
                    <w:rFonts w:ascii="Calibri" w:eastAsia="Times New Roman" w:hAnsi="Calibri" w:cs="Calibri"/>
                    <w:b/>
                    <w:color w:val="FFFFFF" w:themeColor="background1"/>
                    <w:lang w:eastAsia="pt-BR"/>
                  </w:rPr>
                </w:rPrChange>
              </w:rPr>
              <w:t>63,09%</w:t>
            </w:r>
          </w:p>
        </w:tc>
        <w:tc>
          <w:tcPr>
            <w:tcW w:w="1660"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186" w:author="matheus" w:date="2011-07-25T12:51:00Z">
              <w:tcPr>
                <w:tcW w:w="1660" w:type="dxa"/>
                <w:shd w:val="clear" w:color="auto" w:fill="943634" w:themeFill="accent2" w:themeFillShade="BF"/>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FFFF" w:themeColor="background1"/>
                <w:sz w:val="24"/>
                <w:szCs w:val="24"/>
                <w:lang w:eastAsia="pt-BR"/>
                <w:rPrChange w:id="4187" w:author="matheus" w:date="2011-07-25T13:04:00Z">
                  <w:rPr>
                    <w:rFonts w:ascii="Calibri" w:eastAsia="Times New Roman" w:hAnsi="Calibri" w:cs="Calibri"/>
                    <w:b/>
                    <w:color w:val="FFFFFF" w:themeColor="background1"/>
                    <w:lang w:eastAsia="pt-BR"/>
                  </w:rPr>
                </w:rPrChange>
              </w:rPr>
              <w:pPrChange w:id="4188"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color w:val="FFFFFF" w:themeColor="background1"/>
                <w:sz w:val="24"/>
                <w:szCs w:val="24"/>
                <w:lang w:eastAsia="pt-BR"/>
                <w:rPrChange w:id="4189" w:author="matheus" w:date="2011-07-25T13:04:00Z">
                  <w:rPr>
                    <w:rFonts w:ascii="Calibri" w:eastAsia="Times New Roman" w:hAnsi="Calibri" w:cs="Calibri"/>
                    <w:b/>
                    <w:color w:val="FFFFFF" w:themeColor="background1"/>
                    <w:lang w:eastAsia="pt-BR"/>
                  </w:rPr>
                </w:rPrChange>
              </w:rPr>
              <w:t>8,63%</w:t>
            </w:r>
          </w:p>
        </w:tc>
        <w:tc>
          <w:tcPr>
            <w:tcW w:w="1440"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190" w:author="matheus" w:date="2011-07-25T12:51:00Z">
              <w:tcPr>
                <w:tcW w:w="1440" w:type="dxa"/>
                <w:shd w:val="clear" w:color="auto" w:fill="943634" w:themeFill="accent2" w:themeFillShade="BF"/>
                <w:noWrap/>
                <w:hideMark/>
              </w:tcPr>
            </w:tcPrChange>
          </w:tcPr>
          <w:p w:rsidR="00385D4A" w:rsidRPr="004F3007" w:rsidRDefault="00385D4A">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FFFF" w:themeColor="background1"/>
                <w:sz w:val="24"/>
                <w:szCs w:val="24"/>
                <w:lang w:eastAsia="pt-BR"/>
                <w:rPrChange w:id="4191" w:author="matheus" w:date="2011-07-25T13:04:00Z">
                  <w:rPr>
                    <w:rFonts w:ascii="Calibri" w:eastAsia="Times New Roman" w:hAnsi="Calibri" w:cs="Calibri"/>
                    <w:b/>
                    <w:color w:val="FFFFFF" w:themeColor="background1"/>
                    <w:lang w:eastAsia="pt-BR"/>
                  </w:rPr>
                </w:rPrChange>
              </w:rPr>
              <w:pPrChange w:id="4192" w:author="matheus" w:date="2011-07-25T13:55: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color w:val="FFFFFF" w:themeColor="background1"/>
                <w:sz w:val="24"/>
                <w:szCs w:val="24"/>
                <w:lang w:eastAsia="pt-BR"/>
                <w:rPrChange w:id="4193" w:author="matheus" w:date="2011-07-25T13:04:00Z">
                  <w:rPr>
                    <w:rFonts w:ascii="Calibri" w:eastAsia="Times New Roman" w:hAnsi="Calibri" w:cs="Calibri"/>
                    <w:b/>
                    <w:color w:val="FFFFFF" w:themeColor="background1"/>
                    <w:lang w:eastAsia="pt-BR"/>
                  </w:rPr>
                </w:rPrChange>
              </w:rPr>
              <w:t>34,524</w:t>
            </w:r>
          </w:p>
        </w:tc>
      </w:tr>
    </w:tbl>
    <w:p w:rsidR="00B20914" w:rsidRPr="004F3007" w:rsidRDefault="007B218D">
      <w:pPr>
        <w:pStyle w:val="PargrafodaLista"/>
        <w:spacing w:after="0" w:line="360" w:lineRule="auto"/>
        <w:ind w:left="0" w:firstLine="567"/>
        <w:jc w:val="both"/>
        <w:rPr>
          <w:rFonts w:ascii="Times New Roman" w:hAnsi="Times New Roman" w:cs="Times New Roman"/>
          <w:sz w:val="24"/>
          <w:szCs w:val="24"/>
          <w:rPrChange w:id="4194" w:author="matheus" w:date="2011-07-25T13:04:00Z">
            <w:rPr/>
          </w:rPrChange>
        </w:rPr>
        <w:pPrChange w:id="4195"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196" w:author="matheus" w:date="2011-07-25T13:04:00Z">
            <w:rPr/>
          </w:rPrChange>
        </w:rPr>
        <w:t xml:space="preserve">Com </w:t>
      </w:r>
      <w:r w:rsidR="0062621F" w:rsidRPr="004F3007">
        <w:rPr>
          <w:rFonts w:ascii="Times New Roman" w:hAnsi="Times New Roman" w:cs="Times New Roman"/>
          <w:sz w:val="24"/>
          <w:szCs w:val="24"/>
          <w:rPrChange w:id="4197" w:author="matheus" w:date="2011-07-25T13:04:00Z">
            <w:rPr/>
          </w:rPrChange>
        </w:rPr>
        <w:t>as informações da</w:t>
      </w:r>
      <w:r w:rsidRPr="004F3007">
        <w:rPr>
          <w:rFonts w:ascii="Times New Roman" w:hAnsi="Times New Roman" w:cs="Times New Roman"/>
          <w:sz w:val="24"/>
          <w:szCs w:val="24"/>
          <w:rPrChange w:id="4198" w:author="matheus" w:date="2011-07-25T13:04:00Z">
            <w:rPr/>
          </w:rPrChange>
        </w:rPr>
        <w:t xml:space="preserve"> Tabela 1, pode-se observar que a quantidade de dados adicionais inseridos pela utilização da Tabela de Índice de cores é bem abaixo do esperado, numa média de 8,63%, já considerando que esta passou pela etapa de compressão sem perdas. Isso mostra a possibilidade de se adquirir uma boa taxa de compressão (média de</w:t>
      </w:r>
      <w:r w:rsidR="009A174F" w:rsidRPr="004F3007">
        <w:rPr>
          <w:rFonts w:ascii="Times New Roman" w:hAnsi="Times New Roman" w:cs="Times New Roman"/>
          <w:sz w:val="24"/>
          <w:szCs w:val="24"/>
          <w:rPrChange w:id="4199" w:author="matheus" w:date="2011-07-25T13:04:00Z">
            <w:rPr/>
          </w:rPrChange>
        </w:rPr>
        <w:t xml:space="preserve"> redução de</w:t>
      </w:r>
      <w:r w:rsidRPr="004F3007">
        <w:rPr>
          <w:rFonts w:ascii="Times New Roman" w:hAnsi="Times New Roman" w:cs="Times New Roman"/>
          <w:sz w:val="24"/>
          <w:szCs w:val="24"/>
          <w:rPrChange w:id="4200" w:author="matheus" w:date="2011-07-25T13:04:00Z">
            <w:rPr/>
          </w:rPrChange>
        </w:rPr>
        <w:t xml:space="preserve"> 63,09%), com a vantagem de que agora é possível reverter o anáglifo para o par estéreo original.</w:t>
      </w:r>
      <w:r w:rsidR="009A174F" w:rsidRPr="004F3007">
        <w:rPr>
          <w:rFonts w:ascii="Times New Roman" w:hAnsi="Times New Roman" w:cs="Times New Roman"/>
          <w:sz w:val="24"/>
          <w:szCs w:val="24"/>
          <w:rPrChange w:id="4201" w:author="matheus" w:date="2011-07-25T13:04:00Z">
            <w:rPr/>
          </w:rPrChange>
        </w:rPr>
        <w:t xml:space="preserve"> Analisando a média do PSNR encontrado, 34,524 dB, vemos que </w:t>
      </w:r>
      <w:r w:rsidR="00945391" w:rsidRPr="004F3007">
        <w:rPr>
          <w:rFonts w:ascii="Times New Roman" w:hAnsi="Times New Roman" w:cs="Times New Roman"/>
          <w:sz w:val="24"/>
          <w:szCs w:val="24"/>
          <w:rPrChange w:id="4202" w:author="matheus" w:date="2011-07-25T13:04:00Z">
            <w:rPr/>
          </w:rPrChange>
        </w:rPr>
        <w:t>este se encontra baixo. Isso provavelmente é devido a arredondamentos feitos durante o processo, já que a conversão de RGB para YC</w:t>
      </w:r>
      <w:r w:rsidR="00945391" w:rsidRPr="004F3007">
        <w:rPr>
          <w:rFonts w:ascii="Times New Roman" w:hAnsi="Times New Roman" w:cs="Times New Roman"/>
          <w:sz w:val="24"/>
          <w:szCs w:val="24"/>
          <w:vertAlign w:val="subscript"/>
          <w:rPrChange w:id="4203" w:author="matheus" w:date="2011-07-25T13:04:00Z">
            <w:rPr>
              <w:vertAlign w:val="subscript"/>
            </w:rPr>
          </w:rPrChange>
        </w:rPr>
        <w:t>b</w:t>
      </w:r>
      <w:r w:rsidR="00945391" w:rsidRPr="004F3007">
        <w:rPr>
          <w:rFonts w:ascii="Times New Roman" w:hAnsi="Times New Roman" w:cs="Times New Roman"/>
          <w:sz w:val="24"/>
          <w:szCs w:val="24"/>
          <w:rPrChange w:id="4204" w:author="matheus" w:date="2011-07-25T13:04:00Z">
            <w:rPr/>
          </w:rPrChange>
        </w:rPr>
        <w:t>C</w:t>
      </w:r>
      <w:r w:rsidR="00945391" w:rsidRPr="004F3007">
        <w:rPr>
          <w:rFonts w:ascii="Times New Roman" w:hAnsi="Times New Roman" w:cs="Times New Roman"/>
          <w:sz w:val="24"/>
          <w:szCs w:val="24"/>
          <w:vertAlign w:val="subscript"/>
          <w:rPrChange w:id="4205" w:author="matheus" w:date="2011-07-25T13:04:00Z">
            <w:rPr>
              <w:vertAlign w:val="subscript"/>
            </w:rPr>
          </w:rPrChange>
        </w:rPr>
        <w:t>r</w:t>
      </w:r>
      <w:r w:rsidR="00945391" w:rsidRPr="004F3007">
        <w:rPr>
          <w:rFonts w:ascii="Times New Roman" w:hAnsi="Times New Roman" w:cs="Times New Roman"/>
          <w:sz w:val="24"/>
          <w:szCs w:val="24"/>
          <w:rPrChange w:id="4206" w:author="matheus" w:date="2011-07-25T13:04:00Z">
            <w:rPr/>
          </w:rPrChange>
        </w:rPr>
        <w:t xml:space="preserve"> resulta</w:t>
      </w:r>
      <w:r w:rsidR="00945391" w:rsidRPr="004F3007">
        <w:rPr>
          <w:rFonts w:ascii="Times New Roman" w:hAnsi="Times New Roman" w:cs="Times New Roman"/>
          <w:sz w:val="24"/>
          <w:szCs w:val="24"/>
          <w:vertAlign w:val="subscript"/>
          <w:rPrChange w:id="4207" w:author="matheus" w:date="2011-07-25T13:04:00Z">
            <w:rPr>
              <w:vertAlign w:val="subscript"/>
            </w:rPr>
          </w:rPrChange>
        </w:rPr>
        <w:t xml:space="preserve"> </w:t>
      </w:r>
      <w:r w:rsidR="00945391" w:rsidRPr="004F3007">
        <w:rPr>
          <w:rFonts w:ascii="Times New Roman" w:hAnsi="Times New Roman" w:cs="Times New Roman"/>
          <w:sz w:val="24"/>
          <w:szCs w:val="24"/>
          <w:rPrChange w:id="4208" w:author="matheus" w:date="2011-07-25T13:04:00Z">
            <w:rPr/>
          </w:rPrChange>
        </w:rPr>
        <w:t xml:space="preserve">em dados de ponto flutuante, que são truncados na criação do arquivo final. </w:t>
      </w:r>
      <w:r w:rsidR="00F73898" w:rsidRPr="004F3007">
        <w:rPr>
          <w:rFonts w:ascii="Times New Roman" w:hAnsi="Times New Roman" w:cs="Times New Roman"/>
          <w:sz w:val="24"/>
          <w:szCs w:val="24"/>
          <w:rPrChange w:id="4209" w:author="matheus" w:date="2011-07-25T13:04:00Z">
            <w:rPr/>
          </w:rPrChange>
        </w:rPr>
        <w:t>Segundo Winkler</w:t>
      </w:r>
      <w:r w:rsidR="004A6118" w:rsidRPr="004F3007">
        <w:rPr>
          <w:rFonts w:ascii="Times New Roman" w:hAnsi="Times New Roman" w:cs="Times New Roman"/>
          <w:sz w:val="24"/>
          <w:szCs w:val="24"/>
          <w:rPrChange w:id="4210" w:author="matheus" w:date="2011-07-25T13:04:00Z">
            <w:rPr/>
          </w:rPrChange>
        </w:rPr>
        <w:t xml:space="preserve"> </w:t>
      </w:r>
      <w:r w:rsidR="00F73898" w:rsidRPr="004F3007">
        <w:rPr>
          <w:rFonts w:ascii="Times New Roman" w:hAnsi="Times New Roman" w:cs="Times New Roman"/>
          <w:sz w:val="24"/>
          <w:szCs w:val="24"/>
          <w:rPrChange w:id="4211" w:author="matheus" w:date="2011-07-25T13:04:00Z">
            <w:rPr/>
          </w:rPrChange>
        </w:rPr>
        <w:t xml:space="preserve">(2004), o PSNR não possui a palavra final em termos de qualidade de imagem, já que não leva em conta a percepção visual humana, apenas fórmulas matemáticas envolvendo sinais. Por isso, foi também analisada a </w:t>
      </w:r>
      <w:r w:rsidR="00945391" w:rsidRPr="004F3007">
        <w:rPr>
          <w:rFonts w:ascii="Times New Roman" w:hAnsi="Times New Roman" w:cs="Times New Roman"/>
          <w:sz w:val="24"/>
          <w:szCs w:val="24"/>
          <w:rPrChange w:id="4212" w:author="matheus" w:date="2011-07-25T13:04:00Z">
            <w:rPr/>
          </w:rPrChange>
        </w:rPr>
        <w:t>qualidade</w:t>
      </w:r>
      <w:r w:rsidR="00AC1976" w:rsidRPr="004F3007">
        <w:rPr>
          <w:rFonts w:ascii="Times New Roman" w:hAnsi="Times New Roman" w:cs="Times New Roman"/>
          <w:sz w:val="24"/>
          <w:szCs w:val="24"/>
          <w:rPrChange w:id="4213" w:author="matheus" w:date="2011-07-25T13:04:00Z">
            <w:rPr/>
          </w:rPrChange>
        </w:rPr>
        <w:t xml:space="preserve"> subjetiva</w:t>
      </w:r>
      <w:r w:rsidR="00945391" w:rsidRPr="004F3007">
        <w:rPr>
          <w:rFonts w:ascii="Times New Roman" w:hAnsi="Times New Roman" w:cs="Times New Roman"/>
          <w:sz w:val="24"/>
          <w:szCs w:val="24"/>
          <w:rPrChange w:id="4214" w:author="matheus" w:date="2011-07-25T13:04:00Z">
            <w:rPr/>
          </w:rPrChange>
        </w:rPr>
        <w:t xml:space="preserve"> da</w:t>
      </w:r>
      <w:r w:rsidR="00F73898" w:rsidRPr="004F3007">
        <w:rPr>
          <w:rFonts w:ascii="Times New Roman" w:hAnsi="Times New Roman" w:cs="Times New Roman"/>
          <w:sz w:val="24"/>
          <w:szCs w:val="24"/>
          <w:rPrChange w:id="4215" w:author="matheus" w:date="2011-07-25T13:04:00Z">
            <w:rPr/>
          </w:rPrChange>
        </w:rPr>
        <w:t>s</w:t>
      </w:r>
      <w:r w:rsidR="00945391" w:rsidRPr="004F3007">
        <w:rPr>
          <w:rFonts w:ascii="Times New Roman" w:hAnsi="Times New Roman" w:cs="Times New Roman"/>
          <w:sz w:val="24"/>
          <w:szCs w:val="24"/>
          <w:rPrChange w:id="4216" w:author="matheus" w:date="2011-07-25T13:04:00Z">
            <w:rPr/>
          </w:rPrChange>
        </w:rPr>
        <w:t xml:space="preserve"> image</w:t>
      </w:r>
      <w:r w:rsidR="00F73898" w:rsidRPr="004F3007">
        <w:rPr>
          <w:rFonts w:ascii="Times New Roman" w:hAnsi="Times New Roman" w:cs="Times New Roman"/>
          <w:sz w:val="24"/>
          <w:szCs w:val="24"/>
          <w:rPrChange w:id="4217" w:author="matheus" w:date="2011-07-25T13:04:00Z">
            <w:rPr/>
          </w:rPrChange>
        </w:rPr>
        <w:t>ns</w:t>
      </w:r>
      <w:r w:rsidR="00945391" w:rsidRPr="004F3007">
        <w:rPr>
          <w:rFonts w:ascii="Times New Roman" w:hAnsi="Times New Roman" w:cs="Times New Roman"/>
          <w:sz w:val="24"/>
          <w:szCs w:val="24"/>
          <w:rPrChange w:id="4218" w:author="matheus" w:date="2011-07-25T13:04:00Z">
            <w:rPr/>
          </w:rPrChange>
        </w:rPr>
        <w:t xml:space="preserve"> originada</w:t>
      </w:r>
      <w:r w:rsidR="00F73898" w:rsidRPr="004F3007">
        <w:rPr>
          <w:rFonts w:ascii="Times New Roman" w:hAnsi="Times New Roman" w:cs="Times New Roman"/>
          <w:sz w:val="24"/>
          <w:szCs w:val="24"/>
          <w:rPrChange w:id="4219" w:author="matheus" w:date="2011-07-25T13:04:00Z">
            <w:rPr/>
          </w:rPrChange>
        </w:rPr>
        <w:t>s</w:t>
      </w:r>
      <w:r w:rsidR="00945391" w:rsidRPr="004F3007">
        <w:rPr>
          <w:rFonts w:ascii="Times New Roman" w:hAnsi="Times New Roman" w:cs="Times New Roman"/>
          <w:sz w:val="24"/>
          <w:szCs w:val="24"/>
          <w:rPrChange w:id="4220" w:author="matheus" w:date="2011-07-25T13:04:00Z">
            <w:rPr/>
          </w:rPrChange>
        </w:rPr>
        <w:t xml:space="preserve"> no processo de reversão anaglífico</w:t>
      </w:r>
      <w:r w:rsidR="00F73898" w:rsidRPr="004F3007">
        <w:rPr>
          <w:rFonts w:ascii="Times New Roman" w:hAnsi="Times New Roman" w:cs="Times New Roman"/>
          <w:sz w:val="24"/>
          <w:szCs w:val="24"/>
          <w:rPrChange w:id="4221" w:author="matheus" w:date="2011-07-25T13:04:00Z">
            <w:rPr/>
          </w:rPrChange>
        </w:rPr>
        <w:t>, ou seja, elas foram verificadas visualmente</w:t>
      </w:r>
      <w:r w:rsidR="000A56F6" w:rsidRPr="004F3007">
        <w:rPr>
          <w:rFonts w:ascii="Times New Roman" w:hAnsi="Times New Roman" w:cs="Times New Roman"/>
          <w:sz w:val="24"/>
          <w:szCs w:val="24"/>
          <w:rPrChange w:id="4222" w:author="matheus" w:date="2011-07-25T13:04:00Z">
            <w:rPr/>
          </w:rPrChange>
        </w:rPr>
        <w:t>. A qualidade visual em todas</w:t>
      </w:r>
      <w:r w:rsidR="00F73898" w:rsidRPr="004F3007">
        <w:rPr>
          <w:rFonts w:ascii="Times New Roman" w:hAnsi="Times New Roman" w:cs="Times New Roman"/>
          <w:sz w:val="24"/>
          <w:szCs w:val="24"/>
          <w:rPrChange w:id="4223" w:author="matheus" w:date="2011-07-25T13:04:00Z">
            <w:rPr/>
          </w:rPrChange>
        </w:rPr>
        <w:t xml:space="preserve"> </w:t>
      </w:r>
      <w:r w:rsidR="000A56F6" w:rsidRPr="004F3007">
        <w:rPr>
          <w:rFonts w:ascii="Times New Roman" w:hAnsi="Times New Roman" w:cs="Times New Roman"/>
          <w:sz w:val="24"/>
          <w:szCs w:val="24"/>
          <w:rPrChange w:id="4224" w:author="matheus" w:date="2011-07-25T13:04:00Z">
            <w:rPr/>
          </w:rPrChange>
        </w:rPr>
        <w:t xml:space="preserve">as imagens </w:t>
      </w:r>
      <w:r w:rsidR="00F73898" w:rsidRPr="004F3007">
        <w:rPr>
          <w:rFonts w:ascii="Times New Roman" w:hAnsi="Times New Roman" w:cs="Times New Roman"/>
          <w:sz w:val="24"/>
          <w:szCs w:val="24"/>
          <w:rPrChange w:id="4225" w:author="matheus" w:date="2011-07-25T13:04:00Z">
            <w:rPr/>
          </w:rPrChange>
        </w:rPr>
        <w:t>se mostr</w:t>
      </w:r>
      <w:r w:rsidR="000A56F6" w:rsidRPr="004F3007">
        <w:rPr>
          <w:rFonts w:ascii="Times New Roman" w:hAnsi="Times New Roman" w:cs="Times New Roman"/>
          <w:sz w:val="24"/>
          <w:szCs w:val="24"/>
          <w:rPrChange w:id="4226" w:author="matheus" w:date="2011-07-25T13:04:00Z">
            <w:rPr/>
          </w:rPrChange>
        </w:rPr>
        <w:t>ou</w:t>
      </w:r>
      <w:r w:rsidR="00F73898" w:rsidRPr="004F3007">
        <w:rPr>
          <w:rFonts w:ascii="Times New Roman" w:hAnsi="Times New Roman" w:cs="Times New Roman"/>
          <w:sz w:val="24"/>
          <w:szCs w:val="24"/>
          <w:rPrChange w:id="4227" w:author="matheus" w:date="2011-07-25T13:04:00Z">
            <w:rPr/>
          </w:rPrChange>
        </w:rPr>
        <w:t xml:space="preserve"> </w:t>
      </w:r>
      <w:r w:rsidR="00945391" w:rsidRPr="004F3007">
        <w:rPr>
          <w:rFonts w:ascii="Times New Roman" w:hAnsi="Times New Roman" w:cs="Times New Roman"/>
          <w:sz w:val="24"/>
          <w:szCs w:val="24"/>
          <w:rPrChange w:id="4228" w:author="matheus" w:date="2011-07-25T13:04:00Z">
            <w:rPr/>
          </w:rPrChange>
        </w:rPr>
        <w:t>boa</w:t>
      </w:r>
      <w:r w:rsidR="000A56F6" w:rsidRPr="004F3007">
        <w:rPr>
          <w:rFonts w:ascii="Times New Roman" w:hAnsi="Times New Roman" w:cs="Times New Roman"/>
          <w:sz w:val="24"/>
          <w:szCs w:val="24"/>
          <w:rPrChange w:id="4229" w:author="matheus" w:date="2011-07-25T13:04:00Z">
            <w:rPr/>
          </w:rPrChange>
        </w:rPr>
        <w:t>,</w:t>
      </w:r>
      <w:r w:rsidR="00945391" w:rsidRPr="004F3007">
        <w:rPr>
          <w:rFonts w:ascii="Times New Roman" w:hAnsi="Times New Roman" w:cs="Times New Roman"/>
          <w:sz w:val="24"/>
          <w:szCs w:val="24"/>
          <w:rPrChange w:id="4230" w:author="matheus" w:date="2011-07-25T13:04:00Z">
            <w:rPr/>
          </w:rPrChange>
        </w:rPr>
        <w:t xml:space="preserve"> sendo inclusive possível</w:t>
      </w:r>
      <w:r w:rsidR="00A74F79" w:rsidRPr="004F3007">
        <w:rPr>
          <w:rFonts w:ascii="Times New Roman" w:hAnsi="Times New Roman" w:cs="Times New Roman"/>
          <w:sz w:val="24"/>
          <w:szCs w:val="24"/>
          <w:rPrChange w:id="4231" w:author="matheus" w:date="2011-07-25T13:04:00Z">
            <w:rPr/>
          </w:rPrChange>
        </w:rPr>
        <w:t xml:space="preserve"> utilizá-la</w:t>
      </w:r>
      <w:r w:rsidR="00F24F32" w:rsidRPr="004F3007">
        <w:rPr>
          <w:rFonts w:ascii="Times New Roman" w:hAnsi="Times New Roman" w:cs="Times New Roman"/>
          <w:sz w:val="24"/>
          <w:szCs w:val="24"/>
          <w:rPrChange w:id="4232" w:author="matheus" w:date="2011-07-25T13:04:00Z">
            <w:rPr/>
          </w:rPrChange>
        </w:rPr>
        <w:t>s</w:t>
      </w:r>
      <w:r w:rsidR="00A74F79" w:rsidRPr="004F3007">
        <w:rPr>
          <w:rFonts w:ascii="Times New Roman" w:hAnsi="Times New Roman" w:cs="Times New Roman"/>
          <w:sz w:val="24"/>
          <w:szCs w:val="24"/>
          <w:rPrChange w:id="4233" w:author="matheus" w:date="2011-07-25T13:04:00Z">
            <w:rPr/>
          </w:rPrChange>
        </w:rPr>
        <w:t xml:space="preserve"> para </w:t>
      </w:r>
      <w:r w:rsidR="00945391" w:rsidRPr="004F3007">
        <w:rPr>
          <w:rFonts w:ascii="Times New Roman" w:hAnsi="Times New Roman" w:cs="Times New Roman"/>
          <w:sz w:val="24"/>
          <w:szCs w:val="24"/>
          <w:rPrChange w:id="4234" w:author="matheus" w:date="2011-07-25T13:04:00Z">
            <w:rPr/>
          </w:rPrChange>
        </w:rPr>
        <w:t xml:space="preserve">gerar </w:t>
      </w:r>
      <w:r w:rsidR="00A74F79" w:rsidRPr="004F3007">
        <w:rPr>
          <w:rFonts w:ascii="Times New Roman" w:hAnsi="Times New Roman" w:cs="Times New Roman"/>
          <w:sz w:val="24"/>
          <w:szCs w:val="24"/>
          <w:rPrChange w:id="4235" w:author="matheus" w:date="2011-07-25T13:04:00Z">
            <w:rPr/>
          </w:rPrChange>
        </w:rPr>
        <w:t xml:space="preserve">um novo </w:t>
      </w:r>
      <w:r w:rsidR="00945391" w:rsidRPr="004F3007">
        <w:rPr>
          <w:rFonts w:ascii="Times New Roman" w:hAnsi="Times New Roman" w:cs="Times New Roman"/>
          <w:sz w:val="24"/>
          <w:szCs w:val="24"/>
          <w:rPrChange w:id="4236" w:author="matheus" w:date="2011-07-25T13:04:00Z">
            <w:rPr/>
          </w:rPrChange>
        </w:rPr>
        <w:t>anáglifo, sem a perda de percepção de profundidade</w:t>
      </w:r>
      <w:r w:rsidR="000B430A" w:rsidRPr="004F3007">
        <w:rPr>
          <w:rFonts w:ascii="Times New Roman" w:hAnsi="Times New Roman" w:cs="Times New Roman"/>
          <w:sz w:val="24"/>
          <w:szCs w:val="24"/>
          <w:rPrChange w:id="4237" w:author="matheus" w:date="2011-07-25T13:04:00Z">
            <w:rPr/>
          </w:rPrChange>
        </w:rPr>
        <w:t xml:space="preserve">, como pode ser visto na </w:t>
      </w:r>
      <w:r w:rsidR="000B430A" w:rsidRPr="004F3007">
        <w:rPr>
          <w:rFonts w:ascii="Times New Roman" w:hAnsi="Times New Roman" w:cs="Times New Roman"/>
          <w:sz w:val="24"/>
          <w:szCs w:val="24"/>
          <w:highlight w:val="yellow"/>
          <w:rPrChange w:id="4238" w:author="matheus" w:date="2011-07-25T13:04:00Z">
            <w:rPr>
              <w:highlight w:val="yellow"/>
            </w:rPr>
          </w:rPrChange>
        </w:rPr>
        <w:t xml:space="preserve">Figura </w:t>
      </w:r>
      <w:r w:rsidR="009777E2" w:rsidRPr="004F3007">
        <w:rPr>
          <w:rFonts w:ascii="Times New Roman" w:hAnsi="Times New Roman" w:cs="Times New Roman"/>
          <w:sz w:val="24"/>
          <w:szCs w:val="24"/>
          <w:highlight w:val="yellow"/>
          <w:rPrChange w:id="4239" w:author="matheus" w:date="2011-07-25T13:04:00Z">
            <w:rPr>
              <w:highlight w:val="yellow"/>
            </w:rPr>
          </w:rPrChange>
        </w:rPr>
        <w:t>8</w:t>
      </w:r>
      <w:r w:rsidR="00945391" w:rsidRPr="004F3007">
        <w:rPr>
          <w:rFonts w:ascii="Times New Roman" w:hAnsi="Times New Roman" w:cs="Times New Roman"/>
          <w:sz w:val="24"/>
          <w:szCs w:val="24"/>
          <w:rPrChange w:id="4240" w:author="matheus" w:date="2011-07-25T13:04:00Z">
            <w:rPr/>
          </w:rPrChange>
        </w:rPr>
        <w:t>.</w:t>
      </w:r>
    </w:p>
    <w:p w:rsidR="00597333" w:rsidRPr="004F3007" w:rsidRDefault="005314BB">
      <w:pPr>
        <w:pStyle w:val="PargrafodaLista"/>
        <w:spacing w:after="0" w:line="360" w:lineRule="auto"/>
        <w:ind w:left="0" w:firstLine="567"/>
        <w:jc w:val="both"/>
        <w:rPr>
          <w:rFonts w:ascii="Times New Roman" w:hAnsi="Times New Roman" w:cs="Times New Roman"/>
          <w:sz w:val="24"/>
          <w:szCs w:val="24"/>
          <w:rPrChange w:id="4241" w:author="matheus" w:date="2011-07-25T13:04:00Z">
            <w:rPr/>
          </w:rPrChange>
        </w:rPr>
        <w:pPrChange w:id="4242" w:author="matheus" w:date="2011-07-25T13:55:00Z">
          <w:pPr>
            <w:pStyle w:val="PargrafodaLista"/>
            <w:ind w:left="792" w:firstLine="624"/>
            <w:jc w:val="both"/>
          </w:pPr>
        </w:pPrChange>
      </w:pPr>
      <w:r w:rsidRPr="004F3007">
        <w:rPr>
          <w:rFonts w:ascii="Times New Roman" w:hAnsi="Times New Roman" w:cs="Times New Roman"/>
          <w:sz w:val="24"/>
          <w:szCs w:val="24"/>
          <w:rPrChange w:id="4243" w:author="matheus" w:date="2011-07-25T13:04:00Z">
            <w:rPr/>
          </w:rPrChange>
        </w:rPr>
        <w:t xml:space="preserve">Nas imagens revertidas, é perceptível a presença de </w:t>
      </w:r>
      <w:r w:rsidR="00174700" w:rsidRPr="004F3007">
        <w:rPr>
          <w:rFonts w:ascii="Times New Roman" w:hAnsi="Times New Roman" w:cs="Times New Roman"/>
          <w:i/>
          <w:sz w:val="24"/>
          <w:szCs w:val="24"/>
          <w:rPrChange w:id="4244" w:author="matheus" w:date="2011-07-25T13:04:00Z">
            <w:rPr>
              <w:i/>
            </w:rPr>
          </w:rPrChange>
        </w:rPr>
        <w:t xml:space="preserve">crosstalk. </w:t>
      </w:r>
      <w:r w:rsidR="00DC444A" w:rsidRPr="004F3007">
        <w:rPr>
          <w:rFonts w:ascii="Times New Roman" w:hAnsi="Times New Roman" w:cs="Times New Roman"/>
          <w:sz w:val="24"/>
          <w:szCs w:val="24"/>
          <w:rPrChange w:id="4245" w:author="matheus" w:date="2011-07-25T13:04:00Z">
            <w:rPr/>
          </w:rPrChange>
        </w:rPr>
        <w:t xml:space="preserve">Tal efeito é mais visível nas bordas </w:t>
      </w:r>
      <w:r w:rsidR="00BD45CD" w:rsidRPr="004F3007">
        <w:rPr>
          <w:rFonts w:ascii="Times New Roman" w:hAnsi="Times New Roman" w:cs="Times New Roman"/>
          <w:sz w:val="24"/>
          <w:szCs w:val="24"/>
          <w:rPrChange w:id="4246" w:author="matheus" w:date="2011-07-25T13:04:00Z">
            <w:rPr/>
          </w:rPrChange>
        </w:rPr>
        <w:t>dos elementos</w:t>
      </w:r>
      <w:r w:rsidR="00DC444A" w:rsidRPr="004F3007">
        <w:rPr>
          <w:rFonts w:ascii="Times New Roman" w:hAnsi="Times New Roman" w:cs="Times New Roman"/>
          <w:sz w:val="24"/>
          <w:szCs w:val="24"/>
          <w:rPrChange w:id="4247" w:author="matheus" w:date="2011-07-25T13:04:00Z">
            <w:rPr/>
          </w:rPrChange>
        </w:rPr>
        <w:t>.</w:t>
      </w:r>
      <w:r w:rsidR="00B20914" w:rsidRPr="004F3007">
        <w:rPr>
          <w:rFonts w:ascii="Times New Roman" w:hAnsi="Times New Roman" w:cs="Times New Roman"/>
          <w:sz w:val="24"/>
          <w:szCs w:val="24"/>
          <w:rPrChange w:id="4248" w:author="matheus" w:date="2011-07-25T13:04:00Z">
            <w:rPr/>
          </w:rPrChange>
        </w:rPr>
        <w:t xml:space="preserve"> Isso se deve a estarmos utilizando dados de luminância do anáglifo principal para reconstruir o complementar, uma vez que este</w:t>
      </w:r>
      <w:r w:rsidR="00545F30" w:rsidRPr="004F3007">
        <w:rPr>
          <w:rFonts w:ascii="Times New Roman" w:hAnsi="Times New Roman" w:cs="Times New Roman"/>
          <w:sz w:val="24"/>
          <w:szCs w:val="24"/>
          <w:rPrChange w:id="4249" w:author="matheus" w:date="2011-07-25T13:04:00Z">
            <w:rPr/>
          </w:rPrChange>
        </w:rPr>
        <w:t>s</w:t>
      </w:r>
      <w:r w:rsidR="00B20914" w:rsidRPr="004F3007">
        <w:rPr>
          <w:rFonts w:ascii="Times New Roman" w:hAnsi="Times New Roman" w:cs="Times New Roman"/>
          <w:sz w:val="24"/>
          <w:szCs w:val="24"/>
          <w:rPrChange w:id="4250" w:author="matheus" w:date="2011-07-25T13:04:00Z">
            <w:rPr/>
          </w:rPrChange>
        </w:rPr>
        <w:t xml:space="preserve"> não </w:t>
      </w:r>
      <w:r w:rsidR="00545F30" w:rsidRPr="004F3007">
        <w:rPr>
          <w:rFonts w:ascii="Times New Roman" w:hAnsi="Times New Roman" w:cs="Times New Roman"/>
          <w:sz w:val="24"/>
          <w:szCs w:val="24"/>
          <w:rPrChange w:id="4251" w:author="matheus" w:date="2011-07-25T13:04:00Z">
            <w:rPr/>
          </w:rPrChange>
        </w:rPr>
        <w:t>são</w:t>
      </w:r>
      <w:r w:rsidR="00B20914" w:rsidRPr="004F3007">
        <w:rPr>
          <w:rFonts w:ascii="Times New Roman" w:hAnsi="Times New Roman" w:cs="Times New Roman"/>
          <w:sz w:val="24"/>
          <w:szCs w:val="24"/>
          <w:rPrChange w:id="4252" w:author="matheus" w:date="2011-07-25T13:04:00Z">
            <w:rPr/>
          </w:rPrChange>
        </w:rPr>
        <w:t xml:space="preserve"> exatamente </w:t>
      </w:r>
      <w:r w:rsidR="00545F30" w:rsidRPr="004F3007">
        <w:rPr>
          <w:rFonts w:ascii="Times New Roman" w:hAnsi="Times New Roman" w:cs="Times New Roman"/>
          <w:sz w:val="24"/>
          <w:szCs w:val="24"/>
          <w:rPrChange w:id="4253" w:author="matheus" w:date="2011-07-25T13:04:00Z">
            <w:rPr/>
          </w:rPrChange>
        </w:rPr>
        <w:t>iguais para</w:t>
      </w:r>
      <w:r w:rsidR="00B20914" w:rsidRPr="004F3007">
        <w:rPr>
          <w:rFonts w:ascii="Times New Roman" w:hAnsi="Times New Roman" w:cs="Times New Roman"/>
          <w:sz w:val="24"/>
          <w:szCs w:val="24"/>
          <w:rPrChange w:id="4254" w:author="matheus" w:date="2011-07-25T13:04:00Z">
            <w:rPr/>
          </w:rPrChange>
        </w:rPr>
        <w:t xml:space="preserve"> </w:t>
      </w:r>
      <w:r w:rsidR="00545F30" w:rsidRPr="004F3007">
        <w:rPr>
          <w:rFonts w:ascii="Times New Roman" w:hAnsi="Times New Roman" w:cs="Times New Roman"/>
          <w:sz w:val="24"/>
          <w:szCs w:val="24"/>
          <w:rPrChange w:id="4255" w:author="matheus" w:date="2011-07-25T13:04:00Z">
            <w:rPr/>
          </w:rPrChange>
        </w:rPr>
        <w:t xml:space="preserve">os </w:t>
      </w:r>
      <w:r w:rsidR="00B20914" w:rsidRPr="004F3007">
        <w:rPr>
          <w:rFonts w:ascii="Times New Roman" w:hAnsi="Times New Roman" w:cs="Times New Roman"/>
          <w:sz w:val="24"/>
          <w:szCs w:val="24"/>
          <w:rPrChange w:id="4256" w:author="matheus" w:date="2011-07-25T13:04:00Z">
            <w:rPr/>
          </w:rPrChange>
        </w:rPr>
        <w:t>dois, devido ao deslocamento presente entre as duas imagens que formam o par estéreo</w:t>
      </w:r>
      <w:r w:rsidR="001F0A0E" w:rsidRPr="004F3007">
        <w:rPr>
          <w:rFonts w:ascii="Times New Roman" w:hAnsi="Times New Roman" w:cs="Times New Roman"/>
          <w:sz w:val="24"/>
          <w:szCs w:val="24"/>
          <w:rPrChange w:id="4257" w:author="matheus" w:date="2011-07-25T13:04:00Z">
            <w:rPr/>
          </w:rPrChange>
        </w:rPr>
        <w:t>, ou seja, os dados de paralaxe positiva e negativa</w:t>
      </w:r>
      <w:r w:rsidR="00B20914" w:rsidRPr="004F3007">
        <w:rPr>
          <w:rFonts w:ascii="Times New Roman" w:hAnsi="Times New Roman" w:cs="Times New Roman"/>
          <w:sz w:val="24"/>
          <w:szCs w:val="24"/>
          <w:rPrChange w:id="4258" w:author="matheus" w:date="2011-07-25T13:04:00Z">
            <w:rPr/>
          </w:rPrChange>
        </w:rPr>
        <w:t>.</w:t>
      </w:r>
    </w:p>
    <w:p w:rsidR="003452F8" w:rsidRPr="004F3007" w:rsidRDefault="00F55219">
      <w:pPr>
        <w:pStyle w:val="PargrafodaLista"/>
        <w:spacing w:after="0" w:line="360" w:lineRule="auto"/>
        <w:ind w:left="0" w:firstLine="567"/>
        <w:jc w:val="both"/>
        <w:rPr>
          <w:rFonts w:ascii="Times New Roman" w:hAnsi="Times New Roman" w:cs="Times New Roman"/>
          <w:sz w:val="24"/>
          <w:szCs w:val="24"/>
          <w:rPrChange w:id="4259" w:author="matheus" w:date="2011-07-25T13:04:00Z">
            <w:rPr/>
          </w:rPrChange>
        </w:rPr>
        <w:pPrChange w:id="4260"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261" w:author="matheus" w:date="2011-07-25T13:04:00Z">
            <w:rPr/>
          </w:rPrChange>
        </w:rPr>
        <w:t xml:space="preserve">O </w:t>
      </w:r>
      <w:r w:rsidR="00D110CE" w:rsidRPr="004F3007">
        <w:rPr>
          <w:rFonts w:ascii="Times New Roman" w:hAnsi="Times New Roman" w:cs="Times New Roman"/>
          <w:sz w:val="24"/>
          <w:szCs w:val="24"/>
          <w:rPrChange w:id="4262" w:author="matheus" w:date="2011-07-25T13:04:00Z">
            <w:rPr/>
          </w:rPrChange>
        </w:rPr>
        <w:t xml:space="preserve">processo de conversão e reversão anaglífica, bem como os </w:t>
      </w:r>
      <w:r w:rsidR="003452F8" w:rsidRPr="004F3007">
        <w:rPr>
          <w:rFonts w:ascii="Times New Roman" w:hAnsi="Times New Roman" w:cs="Times New Roman"/>
          <w:sz w:val="24"/>
          <w:szCs w:val="24"/>
          <w:rPrChange w:id="4263" w:author="matheus" w:date="2011-07-25T13:04:00Z">
            <w:rPr/>
          </w:rPrChange>
        </w:rPr>
        <w:t>resultados obtidos</w:t>
      </w:r>
      <w:r w:rsidR="00D110CE" w:rsidRPr="004F3007">
        <w:rPr>
          <w:rFonts w:ascii="Times New Roman" w:hAnsi="Times New Roman" w:cs="Times New Roman"/>
          <w:sz w:val="24"/>
          <w:szCs w:val="24"/>
          <w:rPrChange w:id="4264" w:author="matheus" w:date="2011-07-25T13:04:00Z">
            <w:rPr/>
          </w:rPrChange>
        </w:rPr>
        <w:t xml:space="preserve">, </w:t>
      </w:r>
      <w:r w:rsidR="009F1F84" w:rsidRPr="004F3007">
        <w:rPr>
          <w:rFonts w:ascii="Times New Roman" w:hAnsi="Times New Roman" w:cs="Times New Roman"/>
          <w:sz w:val="24"/>
          <w:szCs w:val="24"/>
          <w:rPrChange w:id="4265" w:author="matheus" w:date="2011-07-25T13:04:00Z">
            <w:rPr/>
          </w:rPrChange>
        </w:rPr>
        <w:t>foram condensados em</w:t>
      </w:r>
      <w:r w:rsidR="003452F8" w:rsidRPr="004F3007">
        <w:rPr>
          <w:rFonts w:ascii="Times New Roman" w:hAnsi="Times New Roman" w:cs="Times New Roman"/>
          <w:sz w:val="24"/>
          <w:szCs w:val="24"/>
          <w:rPrChange w:id="4266" w:author="matheus" w:date="2011-07-25T13:04:00Z">
            <w:rPr/>
          </w:rPrChange>
        </w:rPr>
        <w:t xml:space="preserve"> um artigo</w:t>
      </w:r>
      <w:r w:rsidR="00E76FC3" w:rsidRPr="004F3007">
        <w:rPr>
          <w:rFonts w:ascii="Times New Roman" w:hAnsi="Times New Roman" w:cs="Times New Roman"/>
          <w:sz w:val="24"/>
          <w:szCs w:val="24"/>
          <w:rPrChange w:id="4267" w:author="matheus" w:date="2011-07-25T13:04:00Z">
            <w:rPr/>
          </w:rPrChange>
        </w:rPr>
        <w:t xml:space="preserve"> com o título “</w:t>
      </w:r>
      <w:r w:rsidR="00E76FC3" w:rsidRPr="004F3007">
        <w:rPr>
          <w:rFonts w:ascii="Times New Roman" w:hAnsi="Times New Roman" w:cs="Times New Roman"/>
          <w:i/>
          <w:sz w:val="24"/>
          <w:szCs w:val="24"/>
          <w:rPrChange w:id="4268" w:author="matheus" w:date="2011-07-25T13:04:00Z">
            <w:rPr>
              <w:i/>
            </w:rPr>
          </w:rPrChange>
        </w:rPr>
        <w:t>Reversing Anaglyph Videos Into Stereo Pairs</w:t>
      </w:r>
      <w:r w:rsidR="00E76FC3" w:rsidRPr="004F3007">
        <w:rPr>
          <w:rFonts w:ascii="Times New Roman" w:hAnsi="Times New Roman" w:cs="Times New Roman"/>
          <w:sz w:val="24"/>
          <w:szCs w:val="24"/>
          <w:rPrChange w:id="4269" w:author="matheus" w:date="2011-07-25T13:04:00Z">
            <w:rPr/>
          </w:rPrChange>
        </w:rPr>
        <w:t>”,</w:t>
      </w:r>
      <w:r w:rsidR="003452F8" w:rsidRPr="004F3007">
        <w:rPr>
          <w:rFonts w:ascii="Times New Roman" w:hAnsi="Times New Roman" w:cs="Times New Roman"/>
          <w:sz w:val="24"/>
          <w:szCs w:val="24"/>
          <w:rPrChange w:id="4270" w:author="matheus" w:date="2011-07-25T13:04:00Z">
            <w:rPr/>
          </w:rPrChange>
        </w:rPr>
        <w:t xml:space="preserve"> submetido ao XVII Simpósio Brasileiro de Sistemas Multimídia e Web – WebMedia</w:t>
      </w:r>
      <w:r w:rsidR="001D3AE7" w:rsidRPr="004F3007">
        <w:rPr>
          <w:rFonts w:ascii="Times New Roman" w:hAnsi="Times New Roman" w:cs="Times New Roman"/>
          <w:sz w:val="24"/>
          <w:szCs w:val="24"/>
          <w:rPrChange w:id="4271" w:author="matheus" w:date="2011-07-25T13:04:00Z">
            <w:rPr/>
          </w:rPrChange>
        </w:rPr>
        <w:t xml:space="preserve"> 2011</w:t>
      </w:r>
      <w:r w:rsidR="00E76FC3" w:rsidRPr="004F3007">
        <w:rPr>
          <w:rFonts w:ascii="Times New Roman" w:hAnsi="Times New Roman" w:cs="Times New Roman"/>
          <w:sz w:val="24"/>
          <w:szCs w:val="24"/>
          <w:rPrChange w:id="4272" w:author="matheus" w:date="2011-07-25T13:04:00Z">
            <w:rPr/>
          </w:rPrChange>
        </w:rPr>
        <w:t>, tendo sido aprovado</w:t>
      </w:r>
      <w:r w:rsidR="001D3AE7" w:rsidRPr="004F3007">
        <w:rPr>
          <w:rFonts w:ascii="Times New Roman" w:hAnsi="Times New Roman" w:cs="Times New Roman"/>
          <w:sz w:val="24"/>
          <w:szCs w:val="24"/>
          <w:rPrChange w:id="4273" w:author="matheus" w:date="2011-07-25T13:04:00Z">
            <w:rPr/>
          </w:rPrChange>
        </w:rPr>
        <w:t xml:space="preserve"> para apresentação e posterior publicação</w:t>
      </w:r>
      <w:r w:rsidR="00E76FC3" w:rsidRPr="004F3007">
        <w:rPr>
          <w:rFonts w:ascii="Times New Roman" w:hAnsi="Times New Roman" w:cs="Times New Roman"/>
          <w:sz w:val="24"/>
          <w:szCs w:val="24"/>
          <w:rPrChange w:id="4274" w:author="matheus" w:date="2011-07-25T13:04:00Z">
            <w:rPr/>
          </w:rPrChange>
        </w:rPr>
        <w:t>.</w:t>
      </w:r>
    </w:p>
    <w:p w:rsidR="000041FF" w:rsidRDefault="000041FF">
      <w:pPr>
        <w:spacing w:after="0" w:line="360" w:lineRule="auto"/>
        <w:ind w:firstLine="567"/>
        <w:rPr>
          <w:ins w:id="4275" w:author="matheus" w:date="2011-07-25T13:14:00Z"/>
          <w:rFonts w:ascii="Times New Roman" w:eastAsiaTheme="majorEastAsia" w:hAnsi="Times New Roman" w:cs="Times New Roman"/>
          <w:b/>
          <w:bCs/>
          <w:color w:val="365F91" w:themeColor="accent1" w:themeShade="BF"/>
          <w:sz w:val="24"/>
          <w:szCs w:val="24"/>
        </w:rPr>
        <w:pPrChange w:id="4276" w:author="matheus" w:date="2011-07-25T13:37:00Z">
          <w:pPr/>
        </w:pPrChange>
      </w:pPr>
      <w:ins w:id="4277" w:author="matheus" w:date="2011-07-25T13:14:00Z">
        <w:r>
          <w:rPr>
            <w:rFonts w:ascii="Times New Roman" w:hAnsi="Times New Roman" w:cs="Times New Roman"/>
            <w:sz w:val="24"/>
            <w:szCs w:val="24"/>
          </w:rPr>
          <w:br w:type="page"/>
        </w:r>
      </w:ins>
    </w:p>
    <w:p w:rsidR="000041FF" w:rsidRDefault="000041FF">
      <w:pPr>
        <w:spacing w:after="0" w:line="360" w:lineRule="auto"/>
        <w:ind w:firstLine="567"/>
        <w:rPr>
          <w:ins w:id="4278" w:author="matheus" w:date="2011-07-25T13:14:00Z"/>
          <w:rFonts w:ascii="Times New Roman" w:eastAsiaTheme="majorEastAsia" w:hAnsi="Times New Roman" w:cs="Times New Roman"/>
          <w:b/>
          <w:bCs/>
          <w:color w:val="365F91" w:themeColor="accent1" w:themeShade="BF"/>
          <w:sz w:val="24"/>
          <w:szCs w:val="24"/>
        </w:rPr>
        <w:pPrChange w:id="4279" w:author="matheus" w:date="2011-07-25T13:37:00Z">
          <w:pPr/>
        </w:pPrChange>
      </w:pPr>
      <w:r>
        <w:rPr>
          <w:rFonts w:ascii="Times New Roman" w:hAnsi="Times New Roman" w:cs="Times New Roman"/>
          <w:noProof/>
          <w:sz w:val="24"/>
          <w:szCs w:val="24"/>
          <w:lang w:eastAsia="pt-BR"/>
        </w:rPr>
        <w:lastRenderedPageBreak/>
        <mc:AlternateContent>
          <mc:Choice Requires="wpg">
            <w:drawing>
              <wp:anchor distT="0" distB="0" distL="114300" distR="114300" simplePos="0" relativeHeight="251683840" behindDoc="0" locked="0" layoutInCell="1" allowOverlap="1" wp14:anchorId="06CEBA2B" wp14:editId="43C8A7E3">
                <wp:simplePos x="0" y="0"/>
                <wp:positionH relativeFrom="column">
                  <wp:posOffset>-70485</wp:posOffset>
                </wp:positionH>
                <wp:positionV relativeFrom="paragraph">
                  <wp:posOffset>-51435</wp:posOffset>
                </wp:positionV>
                <wp:extent cx="5957570" cy="8124190"/>
                <wp:effectExtent l="0" t="0" r="5080" b="0"/>
                <wp:wrapTopAndBottom/>
                <wp:docPr id="1150" name="Grupo 1150"/>
                <wp:cNvGraphicFramePr/>
                <a:graphic xmlns:a="http://schemas.openxmlformats.org/drawingml/2006/main">
                  <a:graphicData uri="http://schemas.microsoft.com/office/word/2010/wordprocessingGroup">
                    <wpg:wgp>
                      <wpg:cNvGrpSpPr/>
                      <wpg:grpSpPr>
                        <a:xfrm>
                          <a:off x="0" y="0"/>
                          <a:ext cx="5957570" cy="8124190"/>
                          <a:chOff x="0" y="0"/>
                          <a:chExt cx="5957570" cy="8124190"/>
                        </a:xfrm>
                      </wpg:grpSpPr>
                      <pic:pic xmlns:pic="http://schemas.openxmlformats.org/drawingml/2006/picture">
                        <pic:nvPicPr>
                          <pic:cNvPr id="1157" name="Imagem 115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7734300"/>
                          </a:xfrm>
                          <a:prstGeom prst="rect">
                            <a:avLst/>
                          </a:prstGeom>
                          <a:noFill/>
                        </pic:spPr>
                      </pic:pic>
                      <wps:wsp>
                        <wps:cNvPr id="1170" name="Caixa de texto 1170"/>
                        <wps:cNvSpPr txBox="1"/>
                        <wps:spPr>
                          <a:xfrm>
                            <a:off x="38100" y="7810500"/>
                            <a:ext cx="5919470" cy="313690"/>
                          </a:xfrm>
                          <a:prstGeom prst="rect">
                            <a:avLst/>
                          </a:prstGeom>
                          <a:solidFill>
                            <a:prstClr val="white"/>
                          </a:solidFill>
                          <a:ln>
                            <a:noFill/>
                          </a:ln>
                          <a:effectLst/>
                        </wps:spPr>
                        <wps:txbx>
                          <w:txbxContent>
                            <w:p w:rsidR="00C71D24" w:rsidRPr="00710C6A" w:rsidRDefault="00C71D24" w:rsidP="00710C6A">
                              <w:pPr>
                                <w:pStyle w:val="Legenda"/>
                                <w:rPr>
                                  <w:rFonts w:eastAsiaTheme="minorHAnsi"/>
                                  <w:i/>
                                  <w:noProof/>
                                  <w:lang w:val="pt-BR"/>
                                </w:rPr>
                              </w:pPr>
                              <w:bookmarkStart w:id="4280" w:name="_Toc299110714"/>
                              <w:bookmarkStart w:id="4281" w:name="_Toc299110738"/>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8</w:t>
                              </w:r>
                              <w:r>
                                <w:fldChar w:fldCharType="end"/>
                              </w:r>
                              <w:r w:rsidRPr="00710C6A">
                                <w:rPr>
                                  <w:lang w:val="pt-BR"/>
                                </w:rPr>
                                <w:t xml:space="preserve"> - Comparação qualitativa do anáglifo verde-magenta obtido a partir do par estéreo original (A) com o obtido a partir do par estéreo revertido (B). Figura utilizada da base de teste com ID old01.bmp</w:t>
                              </w:r>
                              <w:bookmarkEnd w:id="4280"/>
                              <w:bookmarkEnd w:id="4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50" o:spid="_x0000_s1104" style="position:absolute;left:0;text-align:left;margin-left:-5.55pt;margin-top:-4.05pt;width:469.1pt;height:639.7pt;z-index:251683840" coordsize="59575,81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">
                <v:shape id="Imagem 1157" o:spid="_x0000_s1105" type="#_x0000_t75" style="position:absolute;width:59245;height:77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jpkTFAAAA3QAAAA8AAABkcnMvZG93bnJldi54bWxET0trAjEQvhf8D2EKvRTNWtlaV6OItKXS&#10;kw+wx3Ez3SxuJkuS6vrvTaHQ23x8z5ktOtuIM/lQO1YwHGQgiEuna64U7Hdv/RcQISJrbByTgisF&#10;WMx7dzMstLvwhs7bWIkUwqFABSbGtpAylIYshoFriRP37bzFmKCvpPZ4SeG2kU9Z9iwt1pwaDLa0&#10;MlSetj9WQfa4Pn7mX5O8PpjwPnpt/OiwOSr1cN8tpyAidfFf/Of+0Gn+MB/D7zfpB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46ZExQAAAN0AAAAPAAAAAAAAAAAAAAAA&#10;AJ8CAABkcnMvZG93bnJldi54bWxQSwUGAAAAAAQABAD3AAAAkQMAAAAA&#10;">
                  <v:imagedata r:id="rId26" o:title=""/>
                  <v:path arrowok="t"/>
                </v:shape>
                <v:shape id="Caixa de texto 1170" o:spid="_x0000_s1106" type="#_x0000_t202" style="position:absolute;left:381;top:78105;width:59194;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3C8gA&#10;AADdAAAADwAAAGRycy9kb3ducmV2LnhtbESPQU/DMAyF70j8h8hIXBBLB9OYyrJpmkACLhNll92s&#10;xmsKjVMl6Vb+PT4g7WbrPb/3ebkefadOFFMb2MB0UoAiroNtuTGw/3q9X4BKGdliF5gM/FKC9er6&#10;aomlDWf+pFOVGyUhnEo04HLuS61T7chjmoSeWLRjiB6zrLHRNuJZwn2nH4pirj22LA0Oe9o6qn+q&#10;wRvYzQ47dzccXz42s8f4vh+28++mMub2Ztw8g8o05ov5//rNCv70SfjlGx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lDcLyAAAAN0AAAAPAAAAAAAAAAAAAAAAAJgCAABk&#10;cnMvZG93bnJldi54bWxQSwUGAAAAAAQABAD1AAAAjQMAAAAA&#10;" stroked="f">
                  <v:textbox style="mso-fit-shape-to-text:t" inset="0,0,0,0">
                    <w:txbxContent>
                      <w:p w:rsidR="00C71D24" w:rsidRPr="00710C6A" w:rsidRDefault="00C71D24" w:rsidP="00710C6A">
                        <w:pPr>
                          <w:pStyle w:val="Legenda"/>
                          <w:rPr>
                            <w:rFonts w:eastAsiaTheme="minorHAnsi"/>
                            <w:i/>
                            <w:noProof/>
                            <w:lang w:val="pt-BR"/>
                          </w:rPr>
                        </w:pPr>
                        <w:bookmarkStart w:id="4282" w:name="_Toc299110714"/>
                        <w:bookmarkStart w:id="4283" w:name="_Toc299110738"/>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8</w:t>
                        </w:r>
                        <w:r>
                          <w:fldChar w:fldCharType="end"/>
                        </w:r>
                        <w:r w:rsidRPr="00710C6A">
                          <w:rPr>
                            <w:lang w:val="pt-BR"/>
                          </w:rPr>
                          <w:t xml:space="preserve"> - Comparação qualitativa do anáglifo verde-magenta obtido a partir do par estéreo original (A) com o obtido a partir do par estéreo revertido (B). Figura utilizada da base de teste com ID old01.bmp</w:t>
                        </w:r>
                        <w:bookmarkEnd w:id="4282"/>
                        <w:bookmarkEnd w:id="4283"/>
                      </w:p>
                    </w:txbxContent>
                  </v:textbox>
                </v:shape>
                <w10:wrap type="topAndBottom"/>
              </v:group>
            </w:pict>
          </mc:Fallback>
        </mc:AlternateContent>
      </w:r>
      <w:ins w:id="4284" w:author="matheus" w:date="2011-07-25T13:14:00Z">
        <w:r>
          <w:rPr>
            <w:rFonts w:ascii="Times New Roman" w:hAnsi="Times New Roman" w:cs="Times New Roman"/>
            <w:sz w:val="24"/>
            <w:szCs w:val="24"/>
          </w:rPr>
          <w:br w:type="page"/>
        </w:r>
      </w:ins>
    </w:p>
    <w:p w:rsidR="00F71EA9" w:rsidRPr="00BD576D" w:rsidRDefault="008D36EE">
      <w:pPr>
        <w:pStyle w:val="Ttulo1"/>
        <w:numPr>
          <w:ilvl w:val="0"/>
          <w:numId w:val="6"/>
        </w:numPr>
        <w:spacing w:before="1701" w:after="1701" w:line="360" w:lineRule="auto"/>
        <w:ind w:left="357" w:hanging="357"/>
        <w:rPr>
          <w:ins w:id="4285" w:author="matheus" w:date="2011-07-25T13:57:00Z"/>
          <w:rFonts w:ascii="Arial" w:hAnsi="Arial" w:cs="Arial"/>
          <w:b w:val="0"/>
          <w:color w:val="auto"/>
          <w:sz w:val="48"/>
          <w:szCs w:val="48"/>
          <w:rPrChange w:id="4286" w:author="matheus" w:date="2011-07-25T14:19:00Z">
            <w:rPr>
              <w:ins w:id="4287" w:author="matheus" w:date="2011-07-25T13:57:00Z"/>
              <w:rFonts w:ascii="Times New Roman" w:hAnsi="Times New Roman" w:cs="Times New Roman"/>
              <w:color w:val="auto"/>
              <w:sz w:val="36"/>
              <w:szCs w:val="36"/>
            </w:rPr>
          </w:rPrChange>
        </w:rPr>
        <w:pPrChange w:id="4288" w:author="matheus" w:date="2011-07-25T14:03:00Z">
          <w:pPr>
            <w:pStyle w:val="Ttulo1"/>
            <w:numPr>
              <w:numId w:val="3"/>
            </w:numPr>
            <w:ind w:left="360" w:hanging="360"/>
          </w:pPr>
        </w:pPrChange>
      </w:pPr>
      <w:bookmarkStart w:id="4289" w:name="_Toc299441151"/>
      <w:r w:rsidRPr="00BD576D">
        <w:rPr>
          <w:rFonts w:ascii="Arial" w:hAnsi="Arial" w:cs="Arial"/>
          <w:b w:val="0"/>
          <w:color w:val="auto"/>
          <w:sz w:val="48"/>
          <w:szCs w:val="48"/>
          <w:rPrChange w:id="4290" w:author="matheus" w:date="2011-07-25T14:19:00Z">
            <w:rPr/>
          </w:rPrChange>
        </w:rPr>
        <w:lastRenderedPageBreak/>
        <w:t xml:space="preserve">Metodologia </w:t>
      </w:r>
      <w:r w:rsidR="00F71EA9" w:rsidRPr="00BD576D">
        <w:rPr>
          <w:rFonts w:ascii="Arial" w:hAnsi="Arial" w:cs="Arial"/>
          <w:b w:val="0"/>
          <w:color w:val="auto"/>
          <w:sz w:val="48"/>
          <w:szCs w:val="48"/>
          <w:rPrChange w:id="4291" w:author="matheus" w:date="2011-07-25T14:19:00Z">
            <w:rPr/>
          </w:rPrChange>
        </w:rPr>
        <w:t>de Trabalho</w:t>
      </w:r>
      <w:bookmarkEnd w:id="4289"/>
    </w:p>
    <w:p w:rsidR="002D0547" w:rsidRPr="002A3B9F" w:rsidDel="00E913B3" w:rsidRDefault="002D0547">
      <w:pPr>
        <w:spacing w:before="851" w:after="851" w:line="240" w:lineRule="auto"/>
        <w:rPr>
          <w:del w:id="4292" w:author="matheus" w:date="2011-07-25T14:12:00Z"/>
          <w:rFonts w:ascii="Arial" w:hAnsi="Arial" w:cs="Arial"/>
          <w:sz w:val="32"/>
          <w:szCs w:val="32"/>
          <w:rPrChange w:id="4293" w:author="matheus" w:date="2011-07-25T14:22:00Z">
            <w:rPr>
              <w:del w:id="4294" w:author="matheus" w:date="2011-07-25T14:12:00Z"/>
            </w:rPr>
          </w:rPrChange>
        </w:rPr>
        <w:pPrChange w:id="4295" w:author="matheus" w:date="2011-07-25T14:13:00Z">
          <w:pPr>
            <w:pStyle w:val="Ttulo1"/>
            <w:numPr>
              <w:numId w:val="3"/>
            </w:numPr>
            <w:ind w:left="360" w:hanging="360"/>
          </w:pPr>
        </w:pPrChange>
      </w:pPr>
      <w:bookmarkStart w:id="4296" w:name="_Toc299441152"/>
      <w:bookmarkEnd w:id="4296"/>
    </w:p>
    <w:p w:rsidR="00D66CF1" w:rsidRPr="002A3B9F" w:rsidRDefault="00B55234">
      <w:pPr>
        <w:pStyle w:val="Ttulo2"/>
        <w:numPr>
          <w:ilvl w:val="1"/>
          <w:numId w:val="6"/>
        </w:numPr>
        <w:spacing w:before="851" w:after="851" w:line="240" w:lineRule="auto"/>
        <w:ind w:left="0" w:firstLine="0"/>
        <w:rPr>
          <w:ins w:id="4297" w:author="matheus" w:date="2011-07-25T13:57:00Z"/>
          <w:rFonts w:ascii="Arial" w:hAnsi="Arial" w:cs="Arial"/>
          <w:b w:val="0"/>
          <w:color w:val="auto"/>
          <w:sz w:val="32"/>
          <w:szCs w:val="32"/>
          <w:rPrChange w:id="4298" w:author="matheus" w:date="2011-07-25T14:22:00Z">
            <w:rPr>
              <w:ins w:id="4299" w:author="matheus" w:date="2011-07-25T13:57:00Z"/>
              <w:rFonts w:ascii="Times New Roman" w:hAnsi="Times New Roman" w:cs="Times New Roman"/>
              <w:color w:val="auto"/>
              <w:sz w:val="32"/>
              <w:szCs w:val="32"/>
            </w:rPr>
          </w:rPrChange>
        </w:rPr>
        <w:pPrChange w:id="4300" w:author="matheus" w:date="2011-07-25T14:13:00Z">
          <w:pPr>
            <w:pStyle w:val="Ttulo2"/>
            <w:numPr>
              <w:ilvl w:val="1"/>
              <w:numId w:val="3"/>
            </w:numPr>
            <w:ind w:left="792" w:hanging="432"/>
          </w:pPr>
        </w:pPrChange>
      </w:pPr>
      <w:bookmarkStart w:id="4301" w:name="_Toc299441153"/>
      <w:r w:rsidRPr="002A3B9F">
        <w:rPr>
          <w:rFonts w:ascii="Arial" w:hAnsi="Arial" w:cs="Arial"/>
          <w:b w:val="0"/>
          <w:color w:val="auto"/>
          <w:sz w:val="32"/>
          <w:szCs w:val="32"/>
          <w:rPrChange w:id="4302" w:author="matheus" w:date="2011-07-25T14:22:00Z">
            <w:rPr/>
          </w:rPrChange>
        </w:rPr>
        <w:t xml:space="preserve">Limitações </w:t>
      </w:r>
      <w:r w:rsidR="003F4956" w:rsidRPr="002A3B9F">
        <w:rPr>
          <w:rFonts w:ascii="Arial" w:hAnsi="Arial" w:cs="Arial"/>
          <w:b w:val="0"/>
          <w:color w:val="auto"/>
          <w:sz w:val="32"/>
          <w:szCs w:val="32"/>
          <w:rPrChange w:id="4303" w:author="matheus" w:date="2011-07-25T14:22:00Z">
            <w:rPr/>
          </w:rPrChange>
        </w:rPr>
        <w:t>da técnica criada</w:t>
      </w:r>
      <w:bookmarkEnd w:id="4301"/>
    </w:p>
    <w:p w:rsidR="002D0547" w:rsidRPr="000C196A" w:rsidDel="00E913B3" w:rsidRDefault="002D0547">
      <w:pPr>
        <w:spacing w:after="0" w:line="360" w:lineRule="auto"/>
        <w:rPr>
          <w:del w:id="4304" w:author="matheus" w:date="2011-07-25T14:15:00Z"/>
        </w:rPr>
        <w:pPrChange w:id="4305" w:author="matheus" w:date="2011-07-25T13:57:00Z">
          <w:pPr>
            <w:pStyle w:val="Ttulo2"/>
            <w:numPr>
              <w:ilvl w:val="1"/>
              <w:numId w:val="3"/>
            </w:numPr>
            <w:ind w:left="792" w:hanging="432"/>
          </w:pPr>
        </w:pPrChange>
      </w:pPr>
    </w:p>
    <w:p w:rsidR="00092579" w:rsidRPr="004F3007" w:rsidRDefault="00092579">
      <w:pPr>
        <w:pStyle w:val="PargrafodaLista"/>
        <w:spacing w:after="0" w:line="360" w:lineRule="auto"/>
        <w:ind w:left="0" w:firstLine="567"/>
        <w:jc w:val="both"/>
        <w:rPr>
          <w:rFonts w:ascii="Times New Roman" w:hAnsi="Times New Roman" w:cs="Times New Roman"/>
          <w:sz w:val="24"/>
          <w:szCs w:val="24"/>
          <w:rPrChange w:id="4306" w:author="matheus" w:date="2011-07-25T13:04:00Z">
            <w:rPr/>
          </w:rPrChange>
        </w:rPr>
        <w:pPrChange w:id="4307"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308" w:author="matheus" w:date="2011-07-25T13:04:00Z">
            <w:rPr/>
          </w:rPrChange>
        </w:rPr>
        <w:t xml:space="preserve">Como citado na </w:t>
      </w:r>
      <w:r w:rsidRPr="004F3007">
        <w:rPr>
          <w:rFonts w:ascii="Times New Roman" w:hAnsi="Times New Roman" w:cs="Times New Roman"/>
          <w:sz w:val="24"/>
          <w:szCs w:val="24"/>
          <w:highlight w:val="yellow"/>
          <w:rPrChange w:id="4309" w:author="matheus" w:date="2011-07-25T13:04:00Z">
            <w:rPr>
              <w:highlight w:val="yellow"/>
            </w:rPr>
          </w:rPrChange>
        </w:rPr>
        <w:t>Seção 4.3</w:t>
      </w:r>
      <w:r w:rsidRPr="004F3007">
        <w:rPr>
          <w:rFonts w:ascii="Times New Roman" w:hAnsi="Times New Roman" w:cs="Times New Roman"/>
          <w:sz w:val="24"/>
          <w:szCs w:val="24"/>
          <w:rPrChange w:id="4310" w:author="matheus" w:date="2011-07-25T13:04:00Z">
            <w:rPr/>
          </w:rPrChange>
        </w:rPr>
        <w:t>, o processo de</w:t>
      </w:r>
      <w:r w:rsidR="00896CAE" w:rsidRPr="004F3007">
        <w:rPr>
          <w:rFonts w:ascii="Times New Roman" w:hAnsi="Times New Roman" w:cs="Times New Roman"/>
          <w:sz w:val="24"/>
          <w:szCs w:val="24"/>
          <w:rPrChange w:id="4311" w:author="matheus" w:date="2011-07-25T13:04:00Z">
            <w:rPr/>
          </w:rPrChange>
        </w:rPr>
        <w:t xml:space="preserve"> conversão e</w:t>
      </w:r>
      <w:r w:rsidRPr="004F3007">
        <w:rPr>
          <w:rFonts w:ascii="Times New Roman" w:hAnsi="Times New Roman" w:cs="Times New Roman"/>
          <w:sz w:val="24"/>
          <w:szCs w:val="24"/>
          <w:rPrChange w:id="4312" w:author="matheus" w:date="2011-07-25T13:04:00Z">
            <w:rPr/>
          </w:rPrChange>
        </w:rPr>
        <w:t xml:space="preserve"> reversão anaglífica utilizando a Tabela de Índice de Cores mostrou possuir r</w:t>
      </w:r>
      <w:r w:rsidR="00A644D9" w:rsidRPr="004F3007">
        <w:rPr>
          <w:rFonts w:ascii="Times New Roman" w:hAnsi="Times New Roman" w:cs="Times New Roman"/>
          <w:sz w:val="24"/>
          <w:szCs w:val="24"/>
          <w:rPrChange w:id="4313" w:author="matheus" w:date="2011-07-25T13:04:00Z">
            <w:rPr/>
          </w:rPrChange>
        </w:rPr>
        <w:t xml:space="preserve">esultados </w:t>
      </w:r>
      <w:r w:rsidR="00896CAE" w:rsidRPr="004F3007">
        <w:rPr>
          <w:rFonts w:ascii="Times New Roman" w:hAnsi="Times New Roman" w:cs="Times New Roman"/>
          <w:sz w:val="24"/>
          <w:szCs w:val="24"/>
          <w:rPrChange w:id="4314" w:author="matheus" w:date="2011-07-25T13:04:00Z">
            <w:rPr/>
          </w:rPrChange>
        </w:rPr>
        <w:t xml:space="preserve">bastante </w:t>
      </w:r>
      <w:r w:rsidR="00A644D9" w:rsidRPr="004F3007">
        <w:rPr>
          <w:rFonts w:ascii="Times New Roman" w:hAnsi="Times New Roman" w:cs="Times New Roman"/>
          <w:sz w:val="24"/>
          <w:szCs w:val="24"/>
          <w:rPrChange w:id="4315" w:author="matheus" w:date="2011-07-25T13:04:00Z">
            <w:rPr/>
          </w:rPrChange>
        </w:rPr>
        <w:t xml:space="preserve">positivos e com baixo acréscimo </w:t>
      </w:r>
      <w:r w:rsidRPr="004F3007">
        <w:rPr>
          <w:rFonts w:ascii="Times New Roman" w:hAnsi="Times New Roman" w:cs="Times New Roman"/>
          <w:sz w:val="24"/>
          <w:szCs w:val="24"/>
          <w:rPrChange w:id="4316" w:author="matheus" w:date="2011-07-25T13:04:00Z">
            <w:rPr/>
          </w:rPrChange>
        </w:rPr>
        <w:t xml:space="preserve">de informações </w:t>
      </w:r>
      <w:r w:rsidR="00A644D9" w:rsidRPr="004F3007">
        <w:rPr>
          <w:rFonts w:ascii="Times New Roman" w:hAnsi="Times New Roman" w:cs="Times New Roman"/>
          <w:sz w:val="24"/>
          <w:szCs w:val="24"/>
          <w:rPrChange w:id="4317" w:author="matheus" w:date="2011-07-25T13:04:00Z">
            <w:rPr/>
          </w:rPrChange>
        </w:rPr>
        <w:t>a</w:t>
      </w:r>
      <w:r w:rsidRPr="004F3007">
        <w:rPr>
          <w:rFonts w:ascii="Times New Roman" w:hAnsi="Times New Roman" w:cs="Times New Roman"/>
          <w:sz w:val="24"/>
          <w:szCs w:val="24"/>
          <w:rPrChange w:id="4318" w:author="matheus" w:date="2011-07-25T13:04:00Z">
            <w:rPr/>
          </w:rPrChange>
        </w:rPr>
        <w:t xml:space="preserve">o arquivo </w:t>
      </w:r>
      <w:r w:rsidR="00A644D9" w:rsidRPr="004F3007">
        <w:rPr>
          <w:rFonts w:ascii="Times New Roman" w:hAnsi="Times New Roman" w:cs="Times New Roman"/>
          <w:sz w:val="24"/>
          <w:szCs w:val="24"/>
          <w:rPrChange w:id="4319" w:author="matheus" w:date="2011-07-25T13:04:00Z">
            <w:rPr/>
          </w:rPrChange>
        </w:rPr>
        <w:t>comprimido</w:t>
      </w:r>
      <w:r w:rsidRPr="004F3007">
        <w:rPr>
          <w:rFonts w:ascii="Times New Roman" w:hAnsi="Times New Roman" w:cs="Times New Roman"/>
          <w:sz w:val="24"/>
          <w:szCs w:val="24"/>
          <w:rPrChange w:id="4320" w:author="matheus" w:date="2011-07-25T13:04:00Z">
            <w:rPr/>
          </w:rPrChange>
        </w:rPr>
        <w:t xml:space="preserve">. Entretanto, este processo precisa ser refinado </w:t>
      </w:r>
      <w:r w:rsidR="00325BE2" w:rsidRPr="004F3007">
        <w:rPr>
          <w:rFonts w:ascii="Times New Roman" w:hAnsi="Times New Roman" w:cs="Times New Roman"/>
          <w:sz w:val="24"/>
          <w:szCs w:val="24"/>
          <w:rPrChange w:id="4321" w:author="matheus" w:date="2011-07-25T13:04:00Z">
            <w:rPr/>
          </w:rPrChange>
        </w:rPr>
        <w:t>em busca de</w:t>
      </w:r>
      <w:r w:rsidRPr="004F3007">
        <w:rPr>
          <w:rFonts w:ascii="Times New Roman" w:hAnsi="Times New Roman" w:cs="Times New Roman"/>
          <w:sz w:val="24"/>
          <w:szCs w:val="24"/>
          <w:rPrChange w:id="4322" w:author="matheus" w:date="2011-07-25T13:04:00Z">
            <w:rPr/>
          </w:rPrChange>
        </w:rPr>
        <w:t xml:space="preserve"> resultados ainda melhores</w:t>
      </w:r>
      <w:r w:rsidR="008600C0" w:rsidRPr="004F3007">
        <w:rPr>
          <w:rFonts w:ascii="Times New Roman" w:hAnsi="Times New Roman" w:cs="Times New Roman"/>
          <w:sz w:val="24"/>
          <w:szCs w:val="24"/>
          <w:rPrChange w:id="4323" w:author="matheus" w:date="2011-07-25T13:04:00Z">
            <w:rPr/>
          </w:rPrChange>
        </w:rPr>
        <w:t xml:space="preserve"> em relação à qualidade </w:t>
      </w:r>
      <w:r w:rsidR="00766DFE" w:rsidRPr="004F3007">
        <w:rPr>
          <w:rFonts w:ascii="Times New Roman" w:hAnsi="Times New Roman" w:cs="Times New Roman"/>
          <w:sz w:val="24"/>
          <w:szCs w:val="24"/>
          <w:rPrChange w:id="4324" w:author="matheus" w:date="2011-07-25T13:04:00Z">
            <w:rPr/>
          </w:rPrChange>
        </w:rPr>
        <w:t xml:space="preserve">subjetiva e objetiva </w:t>
      </w:r>
      <w:r w:rsidR="008600C0" w:rsidRPr="004F3007">
        <w:rPr>
          <w:rFonts w:ascii="Times New Roman" w:hAnsi="Times New Roman" w:cs="Times New Roman"/>
          <w:sz w:val="24"/>
          <w:szCs w:val="24"/>
          <w:rPrChange w:id="4325" w:author="matheus" w:date="2011-07-25T13:04:00Z">
            <w:rPr/>
          </w:rPrChange>
        </w:rPr>
        <w:t>do arquivo revertido</w:t>
      </w:r>
      <w:r w:rsidRPr="004F3007">
        <w:rPr>
          <w:rFonts w:ascii="Times New Roman" w:hAnsi="Times New Roman" w:cs="Times New Roman"/>
          <w:sz w:val="24"/>
          <w:szCs w:val="24"/>
          <w:rPrChange w:id="4326" w:author="matheus" w:date="2011-07-25T13:04:00Z">
            <w:rPr/>
          </w:rPrChange>
        </w:rPr>
        <w:t>.</w:t>
      </w:r>
      <w:r w:rsidR="00B02016" w:rsidRPr="004F3007">
        <w:rPr>
          <w:rFonts w:ascii="Times New Roman" w:hAnsi="Times New Roman" w:cs="Times New Roman"/>
          <w:sz w:val="24"/>
          <w:szCs w:val="24"/>
          <w:rPrChange w:id="4327" w:author="matheus" w:date="2011-07-25T13:04:00Z">
            <w:rPr/>
          </w:rPrChange>
        </w:rPr>
        <w:t xml:space="preserve"> Os próximos passos do mestrado serão guiados visando tal refinamento. Para isso, serão estudadas formas de como melhorar o PSNR obtido, estratégias para eliminar ou suavizar a presença de </w:t>
      </w:r>
      <w:r w:rsidR="00592FF5" w:rsidRPr="004F3007">
        <w:rPr>
          <w:rFonts w:ascii="Times New Roman" w:hAnsi="Times New Roman" w:cs="Times New Roman"/>
          <w:i/>
          <w:sz w:val="24"/>
          <w:szCs w:val="24"/>
          <w:rPrChange w:id="4328" w:author="matheus" w:date="2011-07-25T13:04:00Z">
            <w:rPr>
              <w:i/>
            </w:rPr>
          </w:rPrChange>
        </w:rPr>
        <w:t>crosstalk</w:t>
      </w:r>
      <w:r w:rsidR="00B02016" w:rsidRPr="004F3007">
        <w:rPr>
          <w:rFonts w:ascii="Times New Roman" w:hAnsi="Times New Roman" w:cs="Times New Roman"/>
          <w:sz w:val="24"/>
          <w:szCs w:val="24"/>
          <w:rPrChange w:id="4329" w:author="matheus" w:date="2011-07-25T13:04:00Z">
            <w:rPr/>
          </w:rPrChange>
        </w:rPr>
        <w:t xml:space="preserve">, bem como realizar testes em uma base de dados maior e com </w:t>
      </w:r>
      <w:r w:rsidR="004C70B7" w:rsidRPr="004F3007">
        <w:rPr>
          <w:rFonts w:ascii="Times New Roman" w:hAnsi="Times New Roman" w:cs="Times New Roman"/>
          <w:sz w:val="24"/>
          <w:szCs w:val="24"/>
          <w:rPrChange w:id="4330" w:author="matheus" w:date="2011-07-25T13:04:00Z">
            <w:rPr/>
          </w:rPrChange>
        </w:rPr>
        <w:t xml:space="preserve">o envolvimento </w:t>
      </w:r>
      <w:r w:rsidR="00B02016" w:rsidRPr="004F3007">
        <w:rPr>
          <w:rFonts w:ascii="Times New Roman" w:hAnsi="Times New Roman" w:cs="Times New Roman"/>
          <w:sz w:val="24"/>
          <w:szCs w:val="24"/>
          <w:rPrChange w:id="4331" w:author="matheus" w:date="2011-07-25T13:04:00Z">
            <w:rPr/>
          </w:rPrChange>
        </w:rPr>
        <w:t xml:space="preserve">de </w:t>
      </w:r>
      <w:r w:rsidR="00CC49DB" w:rsidRPr="004F3007">
        <w:rPr>
          <w:rFonts w:ascii="Times New Roman" w:hAnsi="Times New Roman" w:cs="Times New Roman"/>
          <w:sz w:val="24"/>
          <w:szCs w:val="24"/>
          <w:rPrChange w:id="4332" w:author="matheus" w:date="2011-07-25T13:04:00Z">
            <w:rPr/>
          </w:rPrChange>
        </w:rPr>
        <w:t>mais pessoas</w:t>
      </w:r>
      <w:r w:rsidR="004C70B7" w:rsidRPr="004F3007">
        <w:rPr>
          <w:rFonts w:ascii="Times New Roman" w:hAnsi="Times New Roman" w:cs="Times New Roman"/>
          <w:sz w:val="24"/>
          <w:szCs w:val="24"/>
          <w:rPrChange w:id="4333" w:author="matheus" w:date="2011-07-25T13:04:00Z">
            <w:rPr/>
          </w:rPrChange>
        </w:rPr>
        <w:t>,</w:t>
      </w:r>
      <w:r w:rsidR="00CC49DB" w:rsidRPr="004F3007">
        <w:rPr>
          <w:rFonts w:ascii="Times New Roman" w:hAnsi="Times New Roman" w:cs="Times New Roman"/>
          <w:sz w:val="24"/>
          <w:szCs w:val="24"/>
          <w:rPrChange w:id="4334" w:author="matheus" w:date="2011-07-25T13:04:00Z">
            <w:rPr/>
          </w:rPrChange>
        </w:rPr>
        <w:t xml:space="preserve"> tendo em vista </w:t>
      </w:r>
      <w:r w:rsidR="007B2BB1" w:rsidRPr="004F3007">
        <w:rPr>
          <w:rFonts w:ascii="Times New Roman" w:hAnsi="Times New Roman" w:cs="Times New Roman"/>
          <w:sz w:val="24"/>
          <w:szCs w:val="24"/>
          <w:rPrChange w:id="4335" w:author="matheus" w:date="2011-07-25T13:04:00Z">
            <w:rPr/>
          </w:rPrChange>
        </w:rPr>
        <w:t>obter uma</w:t>
      </w:r>
      <w:r w:rsidR="00CC49DB" w:rsidRPr="004F3007">
        <w:rPr>
          <w:rFonts w:ascii="Times New Roman" w:hAnsi="Times New Roman" w:cs="Times New Roman"/>
          <w:sz w:val="24"/>
          <w:szCs w:val="24"/>
          <w:rPrChange w:id="4336" w:author="matheus" w:date="2011-07-25T13:04:00Z">
            <w:rPr/>
          </w:rPrChange>
        </w:rPr>
        <w:t xml:space="preserve"> avaliação subjetiva mais completa.</w:t>
      </w:r>
    </w:p>
    <w:p w:rsidR="00CD02EE" w:rsidRDefault="00CD02EE">
      <w:pPr>
        <w:pStyle w:val="PargrafodaLista"/>
        <w:spacing w:after="0" w:line="360" w:lineRule="auto"/>
        <w:ind w:left="0" w:firstLine="567"/>
        <w:jc w:val="both"/>
        <w:rPr>
          <w:ins w:id="4337" w:author="matheus" w:date="2011-07-25T13:57:00Z"/>
          <w:rFonts w:ascii="Times New Roman" w:hAnsi="Times New Roman" w:cs="Times New Roman"/>
          <w:sz w:val="24"/>
          <w:szCs w:val="24"/>
        </w:rPr>
        <w:pPrChange w:id="4338"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339" w:author="matheus" w:date="2011-07-25T13:04:00Z">
            <w:rPr/>
          </w:rPrChange>
        </w:rPr>
        <w:t xml:space="preserve">Nas próximas subseções </w:t>
      </w:r>
      <w:r w:rsidR="009433FD" w:rsidRPr="004F3007">
        <w:rPr>
          <w:rFonts w:ascii="Times New Roman" w:hAnsi="Times New Roman" w:cs="Times New Roman"/>
          <w:sz w:val="24"/>
          <w:szCs w:val="24"/>
          <w:rPrChange w:id="4340" w:author="matheus" w:date="2011-07-25T13:04:00Z">
            <w:rPr/>
          </w:rPrChange>
        </w:rPr>
        <w:t>são</w:t>
      </w:r>
      <w:r w:rsidRPr="004F3007">
        <w:rPr>
          <w:rFonts w:ascii="Times New Roman" w:hAnsi="Times New Roman" w:cs="Times New Roman"/>
          <w:sz w:val="24"/>
          <w:szCs w:val="24"/>
          <w:rPrChange w:id="4341" w:author="matheus" w:date="2011-07-25T13:04:00Z">
            <w:rPr/>
          </w:rPrChange>
        </w:rPr>
        <w:t xml:space="preserve"> dado</w:t>
      </w:r>
      <w:r w:rsidR="009433FD" w:rsidRPr="004F3007">
        <w:rPr>
          <w:rFonts w:ascii="Times New Roman" w:hAnsi="Times New Roman" w:cs="Times New Roman"/>
          <w:sz w:val="24"/>
          <w:szCs w:val="24"/>
          <w:rPrChange w:id="4342" w:author="matheus" w:date="2011-07-25T13:04:00Z">
            <w:rPr/>
          </w:rPrChange>
        </w:rPr>
        <w:t>s</w:t>
      </w:r>
      <w:r w:rsidRPr="004F3007">
        <w:rPr>
          <w:rFonts w:ascii="Times New Roman" w:hAnsi="Times New Roman" w:cs="Times New Roman"/>
          <w:sz w:val="24"/>
          <w:szCs w:val="24"/>
          <w:rPrChange w:id="4343" w:author="matheus" w:date="2011-07-25T13:04:00Z">
            <w:rPr/>
          </w:rPrChange>
        </w:rPr>
        <w:t xml:space="preserve"> mais detalhes dos procedimentos a </w:t>
      </w:r>
      <w:r w:rsidR="009433FD" w:rsidRPr="004F3007">
        <w:rPr>
          <w:rFonts w:ascii="Times New Roman" w:hAnsi="Times New Roman" w:cs="Times New Roman"/>
          <w:sz w:val="24"/>
          <w:szCs w:val="24"/>
          <w:rPrChange w:id="4344" w:author="matheus" w:date="2011-07-25T13:04:00Z">
            <w:rPr/>
          </w:rPrChange>
        </w:rPr>
        <w:t>serem</w:t>
      </w:r>
      <w:r w:rsidRPr="004F3007">
        <w:rPr>
          <w:rFonts w:ascii="Times New Roman" w:hAnsi="Times New Roman" w:cs="Times New Roman"/>
          <w:sz w:val="24"/>
          <w:szCs w:val="24"/>
          <w:rPrChange w:id="4345" w:author="matheus" w:date="2011-07-25T13:04:00Z">
            <w:rPr/>
          </w:rPrChange>
        </w:rPr>
        <w:t xml:space="preserve"> seguidos, bem como </w:t>
      </w:r>
      <w:r w:rsidR="009433FD" w:rsidRPr="004F3007">
        <w:rPr>
          <w:rFonts w:ascii="Times New Roman" w:hAnsi="Times New Roman" w:cs="Times New Roman"/>
          <w:sz w:val="24"/>
          <w:szCs w:val="24"/>
          <w:rPrChange w:id="4346" w:author="matheus" w:date="2011-07-25T13:04:00Z">
            <w:rPr/>
          </w:rPrChange>
        </w:rPr>
        <w:t xml:space="preserve">é </w:t>
      </w:r>
      <w:r w:rsidRPr="004F3007">
        <w:rPr>
          <w:rFonts w:ascii="Times New Roman" w:hAnsi="Times New Roman" w:cs="Times New Roman"/>
          <w:sz w:val="24"/>
          <w:szCs w:val="24"/>
          <w:rPrChange w:id="4347" w:author="matheus" w:date="2011-07-25T13:04:00Z">
            <w:rPr/>
          </w:rPrChange>
        </w:rPr>
        <w:t>apresentado o cronograma das atividades a serem desenvolvidas até o término do mestrado.</w:t>
      </w:r>
    </w:p>
    <w:p w:rsidR="002D0547" w:rsidRPr="002A3B9F" w:rsidDel="00E913B3" w:rsidRDefault="002D0547">
      <w:pPr>
        <w:pStyle w:val="PargrafodaLista"/>
        <w:spacing w:after="0" w:line="360" w:lineRule="auto"/>
        <w:ind w:left="0"/>
        <w:jc w:val="both"/>
        <w:rPr>
          <w:del w:id="4348" w:author="matheus" w:date="2011-07-25T14:15:00Z"/>
          <w:rFonts w:ascii="Arial" w:hAnsi="Arial" w:cs="Arial"/>
          <w:sz w:val="32"/>
          <w:szCs w:val="32"/>
          <w:rPrChange w:id="4349" w:author="matheus" w:date="2011-07-25T14:22:00Z">
            <w:rPr>
              <w:del w:id="4350" w:author="matheus" w:date="2011-07-25T14:15:00Z"/>
            </w:rPr>
          </w:rPrChange>
        </w:rPr>
        <w:pPrChange w:id="4351" w:author="matheus" w:date="2011-07-25T13:57:00Z">
          <w:pPr>
            <w:pStyle w:val="PargrafodaLista"/>
            <w:spacing w:line="360" w:lineRule="auto"/>
            <w:ind w:left="851" w:firstLine="565"/>
            <w:jc w:val="both"/>
          </w:pPr>
        </w:pPrChange>
      </w:pPr>
      <w:bookmarkStart w:id="4352" w:name="_Toc299441154"/>
      <w:bookmarkEnd w:id="4352"/>
    </w:p>
    <w:p w:rsidR="00A42309" w:rsidRPr="002A3B9F" w:rsidRDefault="00A42309">
      <w:pPr>
        <w:pStyle w:val="Ttulo2"/>
        <w:numPr>
          <w:ilvl w:val="1"/>
          <w:numId w:val="6"/>
        </w:numPr>
        <w:spacing w:before="851" w:after="851" w:line="240" w:lineRule="auto"/>
        <w:ind w:left="0" w:firstLine="0"/>
        <w:rPr>
          <w:ins w:id="4353" w:author="matheus" w:date="2011-07-25T13:57:00Z"/>
          <w:rFonts w:ascii="Arial" w:hAnsi="Arial" w:cs="Arial"/>
          <w:b w:val="0"/>
          <w:color w:val="auto"/>
          <w:sz w:val="32"/>
          <w:szCs w:val="32"/>
          <w:rPrChange w:id="4354" w:author="matheus" w:date="2011-07-25T14:22:00Z">
            <w:rPr>
              <w:ins w:id="4355" w:author="matheus" w:date="2011-07-25T13:57:00Z"/>
              <w:rFonts w:ascii="Times New Roman" w:hAnsi="Times New Roman" w:cs="Times New Roman"/>
              <w:color w:val="auto"/>
              <w:sz w:val="32"/>
              <w:szCs w:val="32"/>
            </w:rPr>
          </w:rPrChange>
        </w:rPr>
        <w:pPrChange w:id="4356" w:author="matheus" w:date="2011-07-25T14:13:00Z">
          <w:pPr>
            <w:pStyle w:val="Ttulo2"/>
            <w:numPr>
              <w:ilvl w:val="1"/>
              <w:numId w:val="3"/>
            </w:numPr>
            <w:ind w:left="792" w:hanging="432"/>
          </w:pPr>
        </w:pPrChange>
      </w:pPr>
      <w:bookmarkStart w:id="4357" w:name="_Toc299441155"/>
      <w:r w:rsidRPr="002A3B9F">
        <w:rPr>
          <w:rFonts w:ascii="Arial" w:hAnsi="Arial" w:cs="Arial"/>
          <w:b w:val="0"/>
          <w:color w:val="auto"/>
          <w:sz w:val="32"/>
          <w:szCs w:val="32"/>
          <w:rPrChange w:id="4358" w:author="matheus" w:date="2011-07-25T14:22:00Z">
            <w:rPr/>
          </w:rPrChange>
        </w:rPr>
        <w:t>Melhoria de PSNR</w:t>
      </w:r>
      <w:bookmarkEnd w:id="4357"/>
    </w:p>
    <w:p w:rsidR="002D0547" w:rsidRPr="000C196A" w:rsidDel="00E913B3" w:rsidRDefault="002D0547">
      <w:pPr>
        <w:spacing w:after="0" w:line="360" w:lineRule="auto"/>
        <w:rPr>
          <w:del w:id="4359" w:author="matheus" w:date="2011-07-25T14:15:00Z"/>
        </w:rPr>
        <w:pPrChange w:id="4360" w:author="matheus" w:date="2011-07-25T13:57:00Z">
          <w:pPr>
            <w:pStyle w:val="Ttulo2"/>
            <w:numPr>
              <w:ilvl w:val="1"/>
              <w:numId w:val="3"/>
            </w:numPr>
            <w:ind w:left="792" w:hanging="432"/>
          </w:pPr>
        </w:pPrChange>
      </w:pPr>
    </w:p>
    <w:p w:rsidR="004E3B3B" w:rsidRPr="004F3007" w:rsidRDefault="004E3B3B">
      <w:pPr>
        <w:pStyle w:val="PargrafodaLista"/>
        <w:spacing w:after="0" w:line="360" w:lineRule="auto"/>
        <w:ind w:left="0" w:firstLine="567"/>
        <w:jc w:val="both"/>
        <w:rPr>
          <w:rFonts w:ascii="Times New Roman" w:hAnsi="Times New Roman" w:cs="Times New Roman"/>
          <w:sz w:val="24"/>
          <w:szCs w:val="24"/>
          <w:rPrChange w:id="4361" w:author="matheus" w:date="2011-07-25T13:04:00Z">
            <w:rPr/>
          </w:rPrChange>
        </w:rPr>
        <w:pPrChange w:id="4362"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363" w:author="matheus" w:date="2011-07-25T13:04:00Z">
            <w:rPr/>
          </w:rPrChange>
        </w:rPr>
        <w:t>O PSNR é uma métrica de qualidade muito utilizada na comparação de imagens e vídeos que passaram por algum tipo de codificação.</w:t>
      </w:r>
      <w:r w:rsidR="00B504B4" w:rsidRPr="004F3007">
        <w:rPr>
          <w:rFonts w:ascii="Times New Roman" w:hAnsi="Times New Roman" w:cs="Times New Roman"/>
          <w:sz w:val="24"/>
          <w:szCs w:val="24"/>
          <w:rPrChange w:id="4364" w:author="matheus" w:date="2011-07-25T13:04:00Z">
            <w:rPr/>
          </w:rPrChange>
        </w:rPr>
        <w:t xml:space="preserve"> Sua fórmula não é complicada e está baseada na comparação pixel a pixel de duas imagens, retornando como resultado a similaridade entre elas</w:t>
      </w:r>
      <w:r w:rsidR="007B2BB1" w:rsidRPr="004F3007">
        <w:rPr>
          <w:rFonts w:ascii="Times New Roman" w:hAnsi="Times New Roman" w:cs="Times New Roman"/>
          <w:sz w:val="24"/>
          <w:szCs w:val="24"/>
          <w:rPrChange w:id="4365" w:author="matheus" w:date="2011-07-25T13:04:00Z">
            <w:rPr/>
          </w:rPrChange>
        </w:rPr>
        <w:t xml:space="preserve">. </w:t>
      </w:r>
      <w:r w:rsidR="00B504B4" w:rsidRPr="004F3007">
        <w:rPr>
          <w:rFonts w:ascii="Times New Roman" w:hAnsi="Times New Roman" w:cs="Times New Roman"/>
          <w:sz w:val="24"/>
          <w:szCs w:val="24"/>
          <w:rPrChange w:id="4366" w:author="matheus" w:date="2011-07-25T13:04:00Z">
            <w:rPr/>
          </w:rPrChange>
        </w:rPr>
        <w:t>Por fazer apenas uma análise</w:t>
      </w:r>
      <w:r w:rsidR="005026A4" w:rsidRPr="004F3007">
        <w:rPr>
          <w:rFonts w:ascii="Times New Roman" w:hAnsi="Times New Roman" w:cs="Times New Roman"/>
          <w:sz w:val="24"/>
          <w:szCs w:val="24"/>
          <w:rPrChange w:id="4367" w:author="matheus" w:date="2011-07-25T13:04:00Z">
            <w:rPr/>
          </w:rPrChange>
        </w:rPr>
        <w:t xml:space="preserve"> matemática</w:t>
      </w:r>
      <w:r w:rsidR="00B504B4" w:rsidRPr="004F3007">
        <w:rPr>
          <w:rFonts w:ascii="Times New Roman" w:hAnsi="Times New Roman" w:cs="Times New Roman"/>
          <w:sz w:val="24"/>
          <w:szCs w:val="24"/>
          <w:rPrChange w:id="4368" w:author="matheus" w:date="2011-07-25T13:04:00Z">
            <w:rPr/>
          </w:rPrChange>
        </w:rPr>
        <w:t xml:space="preserve"> entre pixels correspondentes, seu resultado é limitado em relação à qualidade subjetiva da imagem, isto é, uma imagem com baixo PSNR não significa necessariamente ser de baixa qualidade quando visualizada por uma pessoa.</w:t>
      </w:r>
    </w:p>
    <w:p w:rsidR="00FC4D3D" w:rsidRPr="004F3007" w:rsidRDefault="00FC4D3D">
      <w:pPr>
        <w:pStyle w:val="PargrafodaLista"/>
        <w:spacing w:after="0" w:line="360" w:lineRule="auto"/>
        <w:ind w:left="0" w:firstLine="567"/>
        <w:jc w:val="both"/>
        <w:rPr>
          <w:rFonts w:ascii="Times New Roman" w:hAnsi="Times New Roman" w:cs="Times New Roman"/>
          <w:sz w:val="24"/>
          <w:szCs w:val="24"/>
          <w:rPrChange w:id="4369" w:author="matheus" w:date="2011-07-25T13:04:00Z">
            <w:rPr/>
          </w:rPrChange>
        </w:rPr>
        <w:pPrChange w:id="4370"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371" w:author="matheus" w:date="2011-07-25T13:04:00Z">
            <w:rPr/>
          </w:rPrChange>
        </w:rPr>
        <w:lastRenderedPageBreak/>
        <w:t xml:space="preserve">Nos resultados obtidos e apresentados na </w:t>
      </w:r>
      <w:r w:rsidRPr="004F3007">
        <w:rPr>
          <w:rFonts w:ascii="Times New Roman" w:hAnsi="Times New Roman" w:cs="Times New Roman"/>
          <w:sz w:val="24"/>
          <w:szCs w:val="24"/>
          <w:highlight w:val="yellow"/>
          <w:rPrChange w:id="4372" w:author="matheus" w:date="2011-07-25T13:04:00Z">
            <w:rPr>
              <w:highlight w:val="yellow"/>
            </w:rPr>
          </w:rPrChange>
        </w:rPr>
        <w:t>Seção 4.3</w:t>
      </w:r>
      <w:r w:rsidRPr="004F3007">
        <w:rPr>
          <w:rFonts w:ascii="Times New Roman" w:hAnsi="Times New Roman" w:cs="Times New Roman"/>
          <w:sz w:val="24"/>
          <w:szCs w:val="24"/>
          <w:rPrChange w:id="4373" w:author="matheus" w:date="2011-07-25T13:04:00Z">
            <w:rPr/>
          </w:rPrChange>
        </w:rPr>
        <w:t>, o PSNR se mostrou baixo, apresentando o valor de 34,524 dB numa escala de 0 a 100 dB.</w:t>
      </w:r>
      <w:r w:rsidR="00FA07E8" w:rsidRPr="004F3007">
        <w:rPr>
          <w:rFonts w:ascii="Times New Roman" w:hAnsi="Times New Roman" w:cs="Times New Roman"/>
          <w:sz w:val="24"/>
          <w:szCs w:val="24"/>
          <w:rPrChange w:id="4374" w:author="matheus" w:date="2011-07-25T13:04:00Z">
            <w:rPr/>
          </w:rPrChange>
        </w:rPr>
        <w:t xml:space="preserve"> Entretanto, em uma análise subjetiva</w:t>
      </w:r>
      <w:r w:rsidR="008A7617" w:rsidRPr="004F3007">
        <w:rPr>
          <w:rFonts w:ascii="Times New Roman" w:hAnsi="Times New Roman" w:cs="Times New Roman"/>
          <w:sz w:val="24"/>
          <w:szCs w:val="24"/>
          <w:rPrChange w:id="4375" w:author="matheus" w:date="2011-07-25T13:04:00Z">
            <w:rPr/>
          </w:rPrChange>
        </w:rPr>
        <w:t>,</w:t>
      </w:r>
      <w:r w:rsidR="00FA07E8" w:rsidRPr="004F3007">
        <w:rPr>
          <w:rFonts w:ascii="Times New Roman" w:hAnsi="Times New Roman" w:cs="Times New Roman"/>
          <w:sz w:val="24"/>
          <w:szCs w:val="24"/>
          <w:rPrChange w:id="4376" w:author="matheus" w:date="2011-07-25T13:04:00Z">
            <w:rPr/>
          </w:rPrChange>
        </w:rPr>
        <w:t xml:space="preserve"> as imagens se mostraram de boa qualidade visual.</w:t>
      </w:r>
      <w:r w:rsidR="00EE4D65" w:rsidRPr="004F3007">
        <w:rPr>
          <w:rFonts w:ascii="Times New Roman" w:hAnsi="Times New Roman" w:cs="Times New Roman"/>
          <w:sz w:val="24"/>
          <w:szCs w:val="24"/>
          <w:rPrChange w:id="4377" w:author="matheus" w:date="2011-07-25T13:04:00Z">
            <w:rPr/>
          </w:rPrChange>
        </w:rPr>
        <w:t xml:space="preserve"> </w:t>
      </w:r>
      <w:r w:rsidR="008A7617" w:rsidRPr="004F3007">
        <w:rPr>
          <w:rFonts w:ascii="Times New Roman" w:hAnsi="Times New Roman" w:cs="Times New Roman"/>
          <w:sz w:val="24"/>
          <w:szCs w:val="24"/>
          <w:rPrChange w:id="4378" w:author="matheus" w:date="2011-07-25T13:04:00Z">
            <w:rPr/>
          </w:rPrChange>
        </w:rPr>
        <w:t xml:space="preserve">Mesmo assim, </w:t>
      </w:r>
      <w:r w:rsidR="00EE4D65" w:rsidRPr="004F3007">
        <w:rPr>
          <w:rFonts w:ascii="Times New Roman" w:hAnsi="Times New Roman" w:cs="Times New Roman"/>
          <w:sz w:val="24"/>
          <w:szCs w:val="24"/>
          <w:rPrChange w:id="4379" w:author="matheus" w:date="2011-07-25T13:04:00Z">
            <w:rPr/>
          </w:rPrChange>
        </w:rPr>
        <w:t xml:space="preserve">o PSNR </w:t>
      </w:r>
      <w:r w:rsidR="00941B80" w:rsidRPr="004F3007">
        <w:rPr>
          <w:rFonts w:ascii="Times New Roman" w:hAnsi="Times New Roman" w:cs="Times New Roman"/>
          <w:sz w:val="24"/>
          <w:szCs w:val="24"/>
          <w:rPrChange w:id="4380" w:author="matheus" w:date="2011-07-25T13:04:00Z">
            <w:rPr/>
          </w:rPrChange>
        </w:rPr>
        <w:t>é</w:t>
      </w:r>
      <w:r w:rsidR="00EE4D65" w:rsidRPr="004F3007">
        <w:rPr>
          <w:rFonts w:ascii="Times New Roman" w:hAnsi="Times New Roman" w:cs="Times New Roman"/>
          <w:sz w:val="24"/>
          <w:szCs w:val="24"/>
          <w:rPrChange w:id="4381" w:author="matheus" w:date="2011-07-25T13:04:00Z">
            <w:rPr/>
          </w:rPrChange>
        </w:rPr>
        <w:t xml:space="preserve"> </w:t>
      </w:r>
      <w:r w:rsidR="008A7617" w:rsidRPr="004F3007">
        <w:rPr>
          <w:rFonts w:ascii="Times New Roman" w:hAnsi="Times New Roman" w:cs="Times New Roman"/>
          <w:sz w:val="24"/>
          <w:szCs w:val="24"/>
          <w:rPrChange w:id="4382" w:author="matheus" w:date="2011-07-25T13:04:00Z">
            <w:rPr/>
          </w:rPrChange>
        </w:rPr>
        <w:t xml:space="preserve">um bom indicador </w:t>
      </w:r>
      <w:r w:rsidR="00112361" w:rsidRPr="004F3007">
        <w:rPr>
          <w:rFonts w:ascii="Times New Roman" w:hAnsi="Times New Roman" w:cs="Times New Roman"/>
          <w:sz w:val="24"/>
          <w:szCs w:val="24"/>
          <w:rPrChange w:id="4383" w:author="matheus" w:date="2011-07-25T13:04:00Z">
            <w:rPr/>
          </w:rPrChange>
        </w:rPr>
        <w:t>quando utilizado para fazer comparação e</w:t>
      </w:r>
      <w:r w:rsidR="008A7617" w:rsidRPr="004F3007">
        <w:rPr>
          <w:rFonts w:ascii="Times New Roman" w:hAnsi="Times New Roman" w:cs="Times New Roman"/>
          <w:sz w:val="24"/>
          <w:szCs w:val="24"/>
          <w:rPrChange w:id="4384" w:author="matheus" w:date="2011-07-25T13:04:00Z">
            <w:rPr/>
          </w:rPrChange>
        </w:rPr>
        <w:t xml:space="preserve"> análise da técnica proposta em relação a outras </w:t>
      </w:r>
      <w:r w:rsidR="00EE4D65" w:rsidRPr="004F3007">
        <w:rPr>
          <w:rFonts w:ascii="Times New Roman" w:hAnsi="Times New Roman" w:cs="Times New Roman"/>
          <w:sz w:val="24"/>
          <w:szCs w:val="24"/>
          <w:rPrChange w:id="4385" w:author="matheus" w:date="2011-07-25T13:04:00Z">
            <w:rPr/>
          </w:rPrChange>
        </w:rPr>
        <w:t xml:space="preserve">técnicas de compressão </w:t>
      </w:r>
      <w:r w:rsidR="008A7617" w:rsidRPr="004F3007">
        <w:rPr>
          <w:rFonts w:ascii="Times New Roman" w:hAnsi="Times New Roman" w:cs="Times New Roman"/>
          <w:sz w:val="24"/>
          <w:szCs w:val="24"/>
          <w:rPrChange w:id="4386" w:author="matheus" w:date="2011-07-25T13:04:00Z">
            <w:rPr/>
          </w:rPrChange>
        </w:rPr>
        <w:t xml:space="preserve">disponíveis. Por isso, </w:t>
      </w:r>
      <w:r w:rsidR="00EE4D65" w:rsidRPr="004F3007">
        <w:rPr>
          <w:rFonts w:ascii="Times New Roman" w:hAnsi="Times New Roman" w:cs="Times New Roman"/>
          <w:sz w:val="24"/>
          <w:szCs w:val="24"/>
          <w:rPrChange w:id="4387" w:author="matheus" w:date="2011-07-25T13:04:00Z">
            <w:rPr/>
          </w:rPrChange>
        </w:rPr>
        <w:t>melhorar seu resultado é importante</w:t>
      </w:r>
      <w:r w:rsidR="002503B1" w:rsidRPr="004F3007">
        <w:rPr>
          <w:rFonts w:ascii="Times New Roman" w:hAnsi="Times New Roman" w:cs="Times New Roman"/>
          <w:sz w:val="24"/>
          <w:szCs w:val="24"/>
          <w:rPrChange w:id="4388" w:author="matheus" w:date="2011-07-25T13:04:00Z">
            <w:rPr/>
          </w:rPrChange>
        </w:rPr>
        <w:t xml:space="preserve"> e pode ser conseguido</w:t>
      </w:r>
      <w:r w:rsidR="00EE4D65" w:rsidRPr="004F3007">
        <w:rPr>
          <w:rFonts w:ascii="Times New Roman" w:hAnsi="Times New Roman" w:cs="Times New Roman"/>
          <w:sz w:val="24"/>
          <w:szCs w:val="24"/>
          <w:rPrChange w:id="4389" w:author="matheus" w:date="2011-07-25T13:04:00Z">
            <w:rPr/>
          </w:rPrChange>
        </w:rPr>
        <w:t>.</w:t>
      </w:r>
    </w:p>
    <w:p w:rsidR="008A7617" w:rsidRDefault="008A7617">
      <w:pPr>
        <w:pStyle w:val="PargrafodaLista"/>
        <w:spacing w:after="0" w:line="360" w:lineRule="auto"/>
        <w:ind w:left="0" w:firstLine="567"/>
        <w:jc w:val="both"/>
        <w:rPr>
          <w:ins w:id="4390" w:author="matheus" w:date="2011-07-25T13:57:00Z"/>
          <w:rFonts w:ascii="Times New Roman" w:hAnsi="Times New Roman" w:cs="Times New Roman"/>
          <w:sz w:val="24"/>
          <w:szCs w:val="24"/>
        </w:rPr>
        <w:pPrChange w:id="4391"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392" w:author="matheus" w:date="2011-07-25T13:04:00Z">
            <w:rPr/>
          </w:rPrChange>
        </w:rPr>
        <w:t xml:space="preserve">No processo de conversão e reversão anaglífico mencionado na </w:t>
      </w:r>
      <w:r w:rsidRPr="004F3007">
        <w:rPr>
          <w:rFonts w:ascii="Times New Roman" w:hAnsi="Times New Roman" w:cs="Times New Roman"/>
          <w:sz w:val="24"/>
          <w:szCs w:val="24"/>
          <w:highlight w:val="yellow"/>
          <w:rPrChange w:id="4393" w:author="matheus" w:date="2011-07-25T13:04:00Z">
            <w:rPr>
              <w:highlight w:val="yellow"/>
            </w:rPr>
          </w:rPrChange>
        </w:rPr>
        <w:t>Seção 4.2</w:t>
      </w:r>
      <w:r w:rsidRPr="004F3007">
        <w:rPr>
          <w:rFonts w:ascii="Times New Roman" w:hAnsi="Times New Roman" w:cs="Times New Roman"/>
          <w:sz w:val="24"/>
          <w:szCs w:val="24"/>
          <w:rPrChange w:id="4394" w:author="matheus" w:date="2011-07-25T13:04:00Z">
            <w:rPr/>
          </w:rPrChange>
        </w:rPr>
        <w:t xml:space="preserve"> e ilustrado nas </w:t>
      </w:r>
      <w:r w:rsidRPr="004F3007">
        <w:rPr>
          <w:rFonts w:ascii="Times New Roman" w:hAnsi="Times New Roman" w:cs="Times New Roman"/>
          <w:sz w:val="24"/>
          <w:szCs w:val="24"/>
          <w:highlight w:val="yellow"/>
          <w:rPrChange w:id="4395" w:author="matheus" w:date="2011-07-25T13:04:00Z">
            <w:rPr>
              <w:highlight w:val="yellow"/>
            </w:rPr>
          </w:rPrChange>
        </w:rPr>
        <w:t xml:space="preserve">Figuras </w:t>
      </w:r>
      <w:r w:rsidR="00981602" w:rsidRPr="004F3007">
        <w:rPr>
          <w:rFonts w:ascii="Times New Roman" w:hAnsi="Times New Roman" w:cs="Times New Roman"/>
          <w:sz w:val="24"/>
          <w:szCs w:val="24"/>
          <w:highlight w:val="yellow"/>
          <w:rPrChange w:id="4396" w:author="matheus" w:date="2011-07-25T13:04:00Z">
            <w:rPr>
              <w:highlight w:val="yellow"/>
            </w:rPr>
          </w:rPrChange>
        </w:rPr>
        <w:t>6</w:t>
      </w:r>
      <w:r w:rsidRPr="004F3007">
        <w:rPr>
          <w:rFonts w:ascii="Times New Roman" w:hAnsi="Times New Roman" w:cs="Times New Roman"/>
          <w:sz w:val="24"/>
          <w:szCs w:val="24"/>
          <w:highlight w:val="yellow"/>
          <w:rPrChange w:id="4397" w:author="matheus" w:date="2011-07-25T13:04:00Z">
            <w:rPr>
              <w:highlight w:val="yellow"/>
            </w:rPr>
          </w:rPrChange>
        </w:rPr>
        <w:t xml:space="preserve"> e </w:t>
      </w:r>
      <w:r w:rsidR="00981602" w:rsidRPr="004F3007">
        <w:rPr>
          <w:rFonts w:ascii="Times New Roman" w:hAnsi="Times New Roman" w:cs="Times New Roman"/>
          <w:sz w:val="24"/>
          <w:szCs w:val="24"/>
          <w:highlight w:val="yellow"/>
          <w:rPrChange w:id="4398" w:author="matheus" w:date="2011-07-25T13:04:00Z">
            <w:rPr>
              <w:highlight w:val="yellow"/>
            </w:rPr>
          </w:rPrChange>
        </w:rPr>
        <w:t>7</w:t>
      </w:r>
      <w:r w:rsidRPr="004F3007">
        <w:rPr>
          <w:rFonts w:ascii="Times New Roman" w:hAnsi="Times New Roman" w:cs="Times New Roman"/>
          <w:sz w:val="24"/>
          <w:szCs w:val="24"/>
          <w:rPrChange w:id="4399" w:author="matheus" w:date="2011-07-25T13:04:00Z">
            <w:rPr/>
          </w:rPrChange>
        </w:rPr>
        <w:t xml:space="preserve">, há uma etapa de </w:t>
      </w:r>
      <w:r w:rsidR="00EE3CED" w:rsidRPr="004F3007">
        <w:rPr>
          <w:rFonts w:ascii="Times New Roman" w:hAnsi="Times New Roman" w:cs="Times New Roman"/>
          <w:sz w:val="24"/>
          <w:szCs w:val="24"/>
          <w:rPrChange w:id="4400" w:author="matheus" w:date="2011-07-25T13:04:00Z">
            <w:rPr/>
          </w:rPrChange>
        </w:rPr>
        <w:t>mudança de espaço de cores do RGB para YC</w:t>
      </w:r>
      <w:r w:rsidR="00EE3CED" w:rsidRPr="004F3007">
        <w:rPr>
          <w:rFonts w:ascii="Times New Roman" w:hAnsi="Times New Roman" w:cs="Times New Roman"/>
          <w:sz w:val="24"/>
          <w:szCs w:val="24"/>
          <w:vertAlign w:val="subscript"/>
          <w:rPrChange w:id="4401" w:author="matheus" w:date="2011-07-25T13:04:00Z">
            <w:rPr>
              <w:vertAlign w:val="subscript"/>
            </w:rPr>
          </w:rPrChange>
        </w:rPr>
        <w:t>b</w:t>
      </w:r>
      <w:r w:rsidR="00EE3CED" w:rsidRPr="004F3007">
        <w:rPr>
          <w:rFonts w:ascii="Times New Roman" w:hAnsi="Times New Roman" w:cs="Times New Roman"/>
          <w:sz w:val="24"/>
          <w:szCs w:val="24"/>
          <w:rPrChange w:id="4402" w:author="matheus" w:date="2011-07-25T13:04:00Z">
            <w:rPr/>
          </w:rPrChange>
        </w:rPr>
        <w:t>C</w:t>
      </w:r>
      <w:r w:rsidR="00EE3CED" w:rsidRPr="004F3007">
        <w:rPr>
          <w:rFonts w:ascii="Times New Roman" w:hAnsi="Times New Roman" w:cs="Times New Roman"/>
          <w:sz w:val="24"/>
          <w:szCs w:val="24"/>
          <w:vertAlign w:val="subscript"/>
          <w:rPrChange w:id="4403" w:author="matheus" w:date="2011-07-25T13:04:00Z">
            <w:rPr>
              <w:vertAlign w:val="subscript"/>
            </w:rPr>
          </w:rPrChange>
        </w:rPr>
        <w:t>r</w:t>
      </w:r>
      <w:r w:rsidR="00BD5975" w:rsidRPr="004F3007">
        <w:rPr>
          <w:rFonts w:ascii="Times New Roman" w:hAnsi="Times New Roman" w:cs="Times New Roman"/>
          <w:sz w:val="24"/>
          <w:szCs w:val="24"/>
          <w:rPrChange w:id="4404" w:author="matheus" w:date="2011-07-25T13:04:00Z">
            <w:rPr/>
          </w:rPrChange>
        </w:rPr>
        <w:t xml:space="preserve"> e vice-versa</w:t>
      </w:r>
      <w:r w:rsidR="00EE3CED" w:rsidRPr="004F3007">
        <w:rPr>
          <w:rFonts w:ascii="Times New Roman" w:hAnsi="Times New Roman" w:cs="Times New Roman"/>
          <w:sz w:val="24"/>
          <w:szCs w:val="24"/>
          <w:rPrChange w:id="4405" w:author="matheus" w:date="2011-07-25T13:04:00Z">
            <w:rPr/>
          </w:rPrChange>
        </w:rPr>
        <w:t>. Tal mudança envolve uma fórmula matemática aplicada a cada pixel que resulta em valores de ponto flutuante.</w:t>
      </w:r>
      <w:r w:rsidR="00BD5975" w:rsidRPr="004F3007">
        <w:rPr>
          <w:rFonts w:ascii="Times New Roman" w:hAnsi="Times New Roman" w:cs="Times New Roman"/>
          <w:sz w:val="24"/>
          <w:szCs w:val="24"/>
          <w:rPrChange w:id="4406" w:author="matheus" w:date="2011-07-25T13:04:00Z">
            <w:rPr/>
          </w:rPrChange>
        </w:rPr>
        <w:t xml:space="preserve"> O armazenamento destes valores em ponto flutuante acarreta em um aumento expressivo do arquivo final e, portanto, compromete a compressão desejada. Dessa forma, é necessário truncar </w:t>
      </w:r>
      <w:r w:rsidR="00FE53FA" w:rsidRPr="004F3007">
        <w:rPr>
          <w:rFonts w:ascii="Times New Roman" w:hAnsi="Times New Roman" w:cs="Times New Roman"/>
          <w:sz w:val="24"/>
          <w:szCs w:val="24"/>
          <w:rPrChange w:id="4407" w:author="matheus" w:date="2011-07-25T13:04:00Z">
            <w:rPr/>
          </w:rPrChange>
        </w:rPr>
        <w:t xml:space="preserve">tais </w:t>
      </w:r>
      <w:r w:rsidR="00BD5975" w:rsidRPr="004F3007">
        <w:rPr>
          <w:rFonts w:ascii="Times New Roman" w:hAnsi="Times New Roman" w:cs="Times New Roman"/>
          <w:sz w:val="24"/>
          <w:szCs w:val="24"/>
          <w:rPrChange w:id="4408" w:author="matheus" w:date="2011-07-25T13:04:00Z">
            <w:rPr/>
          </w:rPrChange>
        </w:rPr>
        <w:t>valores para serem armazenados em variáveis de dados que utiliz</w:t>
      </w:r>
      <w:r w:rsidR="00FE53FA" w:rsidRPr="004F3007">
        <w:rPr>
          <w:rFonts w:ascii="Times New Roman" w:hAnsi="Times New Roman" w:cs="Times New Roman"/>
          <w:sz w:val="24"/>
          <w:szCs w:val="24"/>
          <w:rPrChange w:id="4409" w:author="matheus" w:date="2011-07-25T13:04:00Z">
            <w:rPr/>
          </w:rPrChange>
        </w:rPr>
        <w:t>e</w:t>
      </w:r>
      <w:r w:rsidR="00BD5975" w:rsidRPr="004F3007">
        <w:rPr>
          <w:rFonts w:ascii="Times New Roman" w:hAnsi="Times New Roman" w:cs="Times New Roman"/>
          <w:sz w:val="24"/>
          <w:szCs w:val="24"/>
          <w:rPrChange w:id="4410" w:author="matheus" w:date="2011-07-25T13:04:00Z">
            <w:rPr/>
          </w:rPrChange>
        </w:rPr>
        <w:t>m menos espaço de armazenamento</w:t>
      </w:r>
      <w:r w:rsidR="00C36532" w:rsidRPr="004F3007">
        <w:rPr>
          <w:rFonts w:ascii="Times New Roman" w:hAnsi="Times New Roman" w:cs="Times New Roman"/>
          <w:sz w:val="24"/>
          <w:szCs w:val="24"/>
          <w:rPrChange w:id="4411" w:author="matheus" w:date="2011-07-25T13:04:00Z">
            <w:rPr/>
          </w:rPrChange>
        </w:rPr>
        <w:t xml:space="preserve">. Isso resulta em perda tanto da precisão quanto dos valores que sejam maiores do que o limite permitido </w:t>
      </w:r>
      <w:r w:rsidR="00FE53FA" w:rsidRPr="004F3007">
        <w:rPr>
          <w:rFonts w:ascii="Times New Roman" w:hAnsi="Times New Roman" w:cs="Times New Roman"/>
          <w:sz w:val="24"/>
          <w:szCs w:val="24"/>
          <w:rPrChange w:id="4412" w:author="matheus" w:date="2011-07-25T13:04:00Z">
            <w:rPr/>
          </w:rPrChange>
        </w:rPr>
        <w:t>pela</w:t>
      </w:r>
      <w:r w:rsidR="00C36532" w:rsidRPr="004F3007">
        <w:rPr>
          <w:rFonts w:ascii="Times New Roman" w:hAnsi="Times New Roman" w:cs="Times New Roman"/>
          <w:sz w:val="24"/>
          <w:szCs w:val="24"/>
          <w:rPrChange w:id="4413" w:author="matheus" w:date="2011-07-25T13:04:00Z">
            <w:rPr/>
          </w:rPrChange>
        </w:rPr>
        <w:t xml:space="preserve"> variável</w:t>
      </w:r>
      <w:r w:rsidR="00BD5975" w:rsidRPr="004F3007">
        <w:rPr>
          <w:rFonts w:ascii="Times New Roman" w:hAnsi="Times New Roman" w:cs="Times New Roman"/>
          <w:sz w:val="24"/>
          <w:szCs w:val="24"/>
          <w:rPrChange w:id="4414" w:author="matheus" w:date="2011-07-25T13:04:00Z">
            <w:rPr/>
          </w:rPrChange>
        </w:rPr>
        <w:t>.</w:t>
      </w:r>
      <w:r w:rsidR="002D78C5" w:rsidRPr="004F3007">
        <w:rPr>
          <w:rFonts w:ascii="Times New Roman" w:hAnsi="Times New Roman" w:cs="Times New Roman"/>
          <w:sz w:val="24"/>
          <w:szCs w:val="24"/>
          <w:rPrChange w:id="4415" w:author="matheus" w:date="2011-07-25T13:04:00Z">
            <w:rPr/>
          </w:rPrChange>
        </w:rPr>
        <w:t xml:space="preserve"> Uma hipótese a ser estudada é se tal truncamento é uma das causas do baixo valor de PSNR (outra causa é presença de </w:t>
      </w:r>
      <w:r w:rsidR="00215B7A" w:rsidRPr="004F3007">
        <w:rPr>
          <w:rFonts w:ascii="Times New Roman" w:hAnsi="Times New Roman" w:cs="Times New Roman"/>
          <w:i/>
          <w:sz w:val="24"/>
          <w:szCs w:val="24"/>
          <w:rPrChange w:id="4416" w:author="matheus" w:date="2011-07-25T13:04:00Z">
            <w:rPr>
              <w:i/>
            </w:rPr>
          </w:rPrChange>
        </w:rPr>
        <w:t>crosstalk</w:t>
      </w:r>
      <w:r w:rsidR="008B466A" w:rsidRPr="004F3007">
        <w:rPr>
          <w:rFonts w:ascii="Times New Roman" w:hAnsi="Times New Roman" w:cs="Times New Roman"/>
          <w:sz w:val="24"/>
          <w:szCs w:val="24"/>
          <w:rPrChange w:id="4417" w:author="matheus" w:date="2011-07-25T13:04:00Z">
            <w:rPr/>
          </w:rPrChange>
        </w:rPr>
        <w:t xml:space="preserve">, </w:t>
      </w:r>
      <w:r w:rsidR="002D78C5" w:rsidRPr="004F3007">
        <w:rPr>
          <w:rFonts w:ascii="Times New Roman" w:hAnsi="Times New Roman" w:cs="Times New Roman"/>
          <w:sz w:val="24"/>
          <w:szCs w:val="24"/>
          <w:rPrChange w:id="4418" w:author="matheus" w:date="2011-07-25T13:04:00Z">
            <w:rPr/>
          </w:rPrChange>
        </w:rPr>
        <w:t xml:space="preserve">analisada na </w:t>
      </w:r>
      <w:r w:rsidR="002D78C5" w:rsidRPr="004F3007">
        <w:rPr>
          <w:rFonts w:ascii="Times New Roman" w:hAnsi="Times New Roman" w:cs="Times New Roman"/>
          <w:sz w:val="24"/>
          <w:szCs w:val="24"/>
          <w:highlight w:val="yellow"/>
          <w:rPrChange w:id="4419" w:author="matheus" w:date="2011-07-25T13:04:00Z">
            <w:rPr>
              <w:highlight w:val="yellow"/>
            </w:rPr>
          </w:rPrChange>
        </w:rPr>
        <w:t>Seção 5.3</w:t>
      </w:r>
      <w:r w:rsidR="002D78C5" w:rsidRPr="004F3007">
        <w:rPr>
          <w:rFonts w:ascii="Times New Roman" w:hAnsi="Times New Roman" w:cs="Times New Roman"/>
          <w:sz w:val="24"/>
          <w:szCs w:val="24"/>
          <w:rPrChange w:id="4420" w:author="matheus" w:date="2011-07-25T13:04:00Z">
            <w:rPr/>
          </w:rPrChange>
        </w:rPr>
        <w:t>).</w:t>
      </w:r>
      <w:r w:rsidR="00C36532" w:rsidRPr="004F3007">
        <w:rPr>
          <w:rFonts w:ascii="Times New Roman" w:hAnsi="Times New Roman" w:cs="Times New Roman"/>
          <w:sz w:val="24"/>
          <w:szCs w:val="24"/>
          <w:rPrChange w:id="4421" w:author="matheus" w:date="2011-07-25T13:04:00Z">
            <w:rPr/>
          </w:rPrChange>
        </w:rPr>
        <w:t xml:space="preserve"> Para isso, devem ser estudadas novas estratégias e estruturas de dados que consigam armazenar mais valores</w:t>
      </w:r>
      <w:r w:rsidR="004265AC" w:rsidRPr="004F3007">
        <w:rPr>
          <w:rFonts w:ascii="Times New Roman" w:hAnsi="Times New Roman" w:cs="Times New Roman"/>
          <w:sz w:val="24"/>
          <w:szCs w:val="24"/>
          <w:rPrChange w:id="4422" w:author="matheus" w:date="2011-07-25T13:04:00Z">
            <w:rPr/>
          </w:rPrChange>
        </w:rPr>
        <w:t xml:space="preserve"> e</w:t>
      </w:r>
      <w:r w:rsidR="00C36532" w:rsidRPr="004F3007">
        <w:rPr>
          <w:rFonts w:ascii="Times New Roman" w:hAnsi="Times New Roman" w:cs="Times New Roman"/>
          <w:sz w:val="24"/>
          <w:szCs w:val="24"/>
          <w:rPrChange w:id="4423" w:author="matheus" w:date="2011-07-25T13:04:00Z">
            <w:rPr/>
          </w:rPrChange>
        </w:rPr>
        <w:t xml:space="preserve"> com mais precisão, buscando encontrar uma que resulte em um bom balanço entre o PSNR e a taxa de compressão. </w:t>
      </w:r>
    </w:p>
    <w:p w:rsidR="002D0547" w:rsidRPr="002A3B9F" w:rsidDel="00E913B3" w:rsidRDefault="002D0547">
      <w:pPr>
        <w:pStyle w:val="PargrafodaLista"/>
        <w:spacing w:after="0" w:line="360" w:lineRule="auto"/>
        <w:ind w:left="0"/>
        <w:jc w:val="both"/>
        <w:rPr>
          <w:del w:id="4424" w:author="matheus" w:date="2011-07-25T14:15:00Z"/>
          <w:rFonts w:ascii="Arial" w:hAnsi="Arial" w:cs="Arial"/>
          <w:sz w:val="32"/>
          <w:szCs w:val="32"/>
          <w:rPrChange w:id="4425" w:author="matheus" w:date="2011-07-25T14:22:00Z">
            <w:rPr>
              <w:del w:id="4426" w:author="matheus" w:date="2011-07-25T14:15:00Z"/>
            </w:rPr>
          </w:rPrChange>
        </w:rPr>
        <w:pPrChange w:id="4427" w:author="matheus" w:date="2011-07-25T13:58:00Z">
          <w:pPr>
            <w:pStyle w:val="PargrafodaLista"/>
            <w:spacing w:line="360" w:lineRule="auto"/>
            <w:ind w:left="851" w:firstLine="565"/>
            <w:jc w:val="both"/>
          </w:pPr>
        </w:pPrChange>
      </w:pPr>
      <w:bookmarkStart w:id="4428" w:name="_Toc299441156"/>
      <w:bookmarkEnd w:id="4428"/>
    </w:p>
    <w:p w:rsidR="00A42309" w:rsidRPr="002A3B9F" w:rsidRDefault="00A42309">
      <w:pPr>
        <w:pStyle w:val="Ttulo2"/>
        <w:numPr>
          <w:ilvl w:val="1"/>
          <w:numId w:val="6"/>
        </w:numPr>
        <w:spacing w:before="851" w:after="851" w:line="240" w:lineRule="auto"/>
        <w:ind w:left="0" w:firstLine="0"/>
        <w:rPr>
          <w:ins w:id="4429" w:author="matheus" w:date="2011-07-25T13:57:00Z"/>
          <w:rFonts w:ascii="Arial" w:hAnsi="Arial" w:cs="Arial"/>
          <w:b w:val="0"/>
          <w:color w:val="auto"/>
          <w:sz w:val="32"/>
          <w:szCs w:val="32"/>
          <w:rPrChange w:id="4430" w:author="matheus" w:date="2011-07-25T14:22:00Z">
            <w:rPr>
              <w:ins w:id="4431" w:author="matheus" w:date="2011-07-25T13:57:00Z"/>
              <w:rFonts w:ascii="Times New Roman" w:hAnsi="Times New Roman" w:cs="Times New Roman"/>
              <w:color w:val="auto"/>
              <w:sz w:val="32"/>
              <w:szCs w:val="32"/>
            </w:rPr>
          </w:rPrChange>
        </w:rPr>
        <w:pPrChange w:id="4432" w:author="matheus" w:date="2011-07-25T14:13:00Z">
          <w:pPr>
            <w:pStyle w:val="Ttulo2"/>
            <w:numPr>
              <w:ilvl w:val="1"/>
              <w:numId w:val="3"/>
            </w:numPr>
            <w:ind w:left="792" w:hanging="432"/>
          </w:pPr>
        </w:pPrChange>
      </w:pPr>
      <w:bookmarkStart w:id="4433" w:name="_Toc299441157"/>
      <w:r w:rsidRPr="002A3B9F">
        <w:rPr>
          <w:rFonts w:ascii="Arial" w:hAnsi="Arial" w:cs="Arial"/>
          <w:b w:val="0"/>
          <w:color w:val="auto"/>
          <w:sz w:val="32"/>
          <w:szCs w:val="32"/>
          <w:rPrChange w:id="4434" w:author="matheus" w:date="2011-07-25T14:22:00Z">
            <w:rPr/>
          </w:rPrChange>
        </w:rPr>
        <w:t xml:space="preserve">Análise </w:t>
      </w:r>
      <w:r w:rsidR="00AE7BCA" w:rsidRPr="002A3B9F">
        <w:rPr>
          <w:rFonts w:ascii="Arial" w:hAnsi="Arial" w:cs="Arial"/>
          <w:b w:val="0"/>
          <w:color w:val="auto"/>
          <w:sz w:val="32"/>
          <w:szCs w:val="32"/>
          <w:rPrChange w:id="4435" w:author="matheus" w:date="2011-07-25T14:22:00Z">
            <w:rPr/>
          </w:rPrChange>
        </w:rPr>
        <w:t>de correlação de imagens</w:t>
      </w:r>
      <w:bookmarkEnd w:id="4433"/>
    </w:p>
    <w:p w:rsidR="002D0547" w:rsidRPr="000C196A" w:rsidDel="00E913B3" w:rsidRDefault="002D0547">
      <w:pPr>
        <w:spacing w:after="0" w:line="360" w:lineRule="auto"/>
        <w:rPr>
          <w:del w:id="4436" w:author="matheus" w:date="2011-07-25T14:15:00Z"/>
        </w:rPr>
        <w:pPrChange w:id="4437" w:author="matheus" w:date="2011-07-25T13:58:00Z">
          <w:pPr>
            <w:pStyle w:val="Ttulo2"/>
            <w:numPr>
              <w:ilvl w:val="1"/>
              <w:numId w:val="3"/>
            </w:numPr>
            <w:ind w:left="792" w:hanging="432"/>
          </w:pPr>
        </w:pPrChange>
      </w:pPr>
    </w:p>
    <w:p w:rsidR="004F4F67" w:rsidRPr="004F3007" w:rsidRDefault="008B466A">
      <w:pPr>
        <w:pStyle w:val="PargrafodaLista"/>
        <w:spacing w:after="0" w:line="360" w:lineRule="auto"/>
        <w:ind w:left="0" w:firstLine="567"/>
        <w:jc w:val="both"/>
        <w:rPr>
          <w:rFonts w:ascii="Times New Roman" w:hAnsi="Times New Roman" w:cs="Times New Roman"/>
          <w:sz w:val="24"/>
          <w:szCs w:val="24"/>
          <w:rPrChange w:id="4438" w:author="matheus" w:date="2011-07-25T13:04:00Z">
            <w:rPr/>
          </w:rPrChange>
        </w:rPr>
        <w:pPrChange w:id="4439"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440" w:author="matheus" w:date="2011-07-25T13:04:00Z">
            <w:rPr/>
          </w:rPrChange>
        </w:rPr>
        <w:t xml:space="preserve">A </w:t>
      </w:r>
      <w:r w:rsidRPr="004F3007">
        <w:rPr>
          <w:rFonts w:ascii="Times New Roman" w:hAnsi="Times New Roman" w:cs="Times New Roman"/>
          <w:sz w:val="24"/>
          <w:szCs w:val="24"/>
          <w:highlight w:val="yellow"/>
          <w:rPrChange w:id="4441" w:author="matheus" w:date="2011-07-25T13:04:00Z">
            <w:rPr>
              <w:highlight w:val="yellow"/>
            </w:rPr>
          </w:rPrChange>
        </w:rPr>
        <w:t xml:space="preserve">Figura </w:t>
      </w:r>
      <w:r w:rsidR="00DA1614" w:rsidRPr="004F3007">
        <w:rPr>
          <w:rFonts w:ascii="Times New Roman" w:hAnsi="Times New Roman" w:cs="Times New Roman"/>
          <w:sz w:val="24"/>
          <w:szCs w:val="24"/>
          <w:highlight w:val="yellow"/>
          <w:rPrChange w:id="4442" w:author="matheus" w:date="2011-07-25T13:04:00Z">
            <w:rPr>
              <w:highlight w:val="yellow"/>
            </w:rPr>
          </w:rPrChange>
        </w:rPr>
        <w:t>9</w:t>
      </w:r>
      <w:r w:rsidRPr="004F3007">
        <w:rPr>
          <w:rFonts w:ascii="Times New Roman" w:hAnsi="Times New Roman" w:cs="Times New Roman"/>
          <w:sz w:val="24"/>
          <w:szCs w:val="24"/>
          <w:rPrChange w:id="4443" w:author="matheus" w:date="2011-07-25T13:04:00Z">
            <w:rPr/>
          </w:rPrChange>
        </w:rPr>
        <w:t xml:space="preserve"> mostra a comparação de qualidade visual de uma imagem estéreo sem compressão</w:t>
      </w:r>
      <w:r w:rsidR="00363D53" w:rsidRPr="004F3007">
        <w:rPr>
          <w:rFonts w:ascii="Times New Roman" w:hAnsi="Times New Roman" w:cs="Times New Roman"/>
          <w:sz w:val="24"/>
          <w:szCs w:val="24"/>
          <w:rPrChange w:id="4444" w:author="matheus" w:date="2011-07-25T13:04:00Z">
            <w:rPr/>
          </w:rPrChange>
        </w:rPr>
        <w:t xml:space="preserve"> </w:t>
      </w:r>
      <w:r w:rsidR="00363D53" w:rsidRPr="004F3007">
        <w:rPr>
          <w:rFonts w:ascii="Times New Roman" w:hAnsi="Times New Roman" w:cs="Times New Roman"/>
          <w:sz w:val="24"/>
          <w:szCs w:val="24"/>
          <w:highlight w:val="yellow"/>
          <w:rPrChange w:id="4445" w:author="matheus" w:date="2011-07-25T13:04:00Z">
            <w:rPr>
              <w:highlight w:val="yellow"/>
            </w:rPr>
          </w:rPrChange>
        </w:rPr>
        <w:t>(</w:t>
      </w:r>
      <w:r w:rsidR="00DA1614" w:rsidRPr="004F3007">
        <w:rPr>
          <w:rFonts w:ascii="Times New Roman" w:hAnsi="Times New Roman" w:cs="Times New Roman"/>
          <w:sz w:val="24"/>
          <w:szCs w:val="24"/>
          <w:highlight w:val="yellow"/>
          <w:rPrChange w:id="4446" w:author="matheus" w:date="2011-07-25T13:04:00Z">
            <w:rPr>
              <w:highlight w:val="yellow"/>
            </w:rPr>
          </w:rPrChange>
        </w:rPr>
        <w:t>Figura 9</w:t>
      </w:r>
      <w:r w:rsidR="00853557" w:rsidRPr="004F3007">
        <w:rPr>
          <w:rFonts w:ascii="Times New Roman" w:hAnsi="Times New Roman" w:cs="Times New Roman"/>
          <w:sz w:val="24"/>
          <w:szCs w:val="24"/>
          <w:highlight w:val="yellow"/>
          <w:rPrChange w:id="4447" w:author="matheus" w:date="2011-07-25T13:04:00Z">
            <w:rPr>
              <w:highlight w:val="yellow"/>
            </w:rPr>
          </w:rPrChange>
        </w:rPr>
        <w:t xml:space="preserve"> </w:t>
      </w:r>
      <w:r w:rsidR="00DA1614" w:rsidRPr="004F3007">
        <w:rPr>
          <w:rFonts w:ascii="Times New Roman" w:hAnsi="Times New Roman" w:cs="Times New Roman"/>
          <w:sz w:val="24"/>
          <w:szCs w:val="24"/>
          <w:highlight w:val="yellow"/>
          <w:rPrChange w:id="4448" w:author="matheus" w:date="2011-07-25T13:04:00Z">
            <w:rPr>
              <w:highlight w:val="yellow"/>
            </w:rPr>
          </w:rPrChange>
        </w:rPr>
        <w:t>(</w:t>
      </w:r>
      <w:r w:rsidR="00363D53" w:rsidRPr="004F3007">
        <w:rPr>
          <w:rFonts w:ascii="Times New Roman" w:hAnsi="Times New Roman" w:cs="Times New Roman"/>
          <w:sz w:val="24"/>
          <w:szCs w:val="24"/>
          <w:highlight w:val="yellow"/>
          <w:rPrChange w:id="4449" w:author="matheus" w:date="2011-07-25T13:04:00Z">
            <w:rPr>
              <w:highlight w:val="yellow"/>
            </w:rPr>
          </w:rPrChange>
        </w:rPr>
        <w:t>A</w:t>
      </w:r>
      <w:r w:rsidR="00DA1614" w:rsidRPr="004F3007">
        <w:rPr>
          <w:rFonts w:ascii="Times New Roman" w:hAnsi="Times New Roman" w:cs="Times New Roman"/>
          <w:sz w:val="24"/>
          <w:szCs w:val="24"/>
          <w:highlight w:val="yellow"/>
          <w:rPrChange w:id="4450" w:author="matheus" w:date="2011-07-25T13:04:00Z">
            <w:rPr>
              <w:highlight w:val="yellow"/>
            </w:rPr>
          </w:rPrChange>
        </w:rPr>
        <w:t>)</w:t>
      </w:r>
      <w:r w:rsidR="00363D53" w:rsidRPr="004F3007">
        <w:rPr>
          <w:rFonts w:ascii="Times New Roman" w:hAnsi="Times New Roman" w:cs="Times New Roman"/>
          <w:sz w:val="24"/>
          <w:szCs w:val="24"/>
          <w:highlight w:val="yellow"/>
          <w:rPrChange w:id="4451" w:author="matheus" w:date="2011-07-25T13:04:00Z">
            <w:rPr>
              <w:highlight w:val="yellow"/>
            </w:rPr>
          </w:rPrChange>
        </w:rPr>
        <w:t>)</w:t>
      </w:r>
      <w:r w:rsidRPr="004F3007">
        <w:rPr>
          <w:rFonts w:ascii="Times New Roman" w:hAnsi="Times New Roman" w:cs="Times New Roman"/>
          <w:sz w:val="24"/>
          <w:szCs w:val="24"/>
          <w:highlight w:val="yellow"/>
          <w:rPrChange w:id="4452" w:author="matheus" w:date="2011-07-25T13:04:00Z">
            <w:rPr>
              <w:highlight w:val="yellow"/>
            </w:rPr>
          </w:rPrChange>
        </w:rPr>
        <w:t xml:space="preserve"> </w:t>
      </w:r>
      <w:r w:rsidRPr="004F3007">
        <w:rPr>
          <w:rFonts w:ascii="Times New Roman" w:hAnsi="Times New Roman" w:cs="Times New Roman"/>
          <w:sz w:val="24"/>
          <w:szCs w:val="24"/>
          <w:rPrChange w:id="4453" w:author="matheus" w:date="2011-07-25T13:04:00Z">
            <w:rPr/>
          </w:rPrChange>
        </w:rPr>
        <w:t>e sua correspondente após passar pela reversão anaglífica utilizando a Tabela de Índice de Cores</w:t>
      </w:r>
      <w:r w:rsidR="00363D53" w:rsidRPr="004F3007">
        <w:rPr>
          <w:rFonts w:ascii="Times New Roman" w:hAnsi="Times New Roman" w:cs="Times New Roman"/>
          <w:sz w:val="24"/>
          <w:szCs w:val="24"/>
          <w:rPrChange w:id="4454" w:author="matheus" w:date="2011-07-25T13:04:00Z">
            <w:rPr/>
          </w:rPrChange>
        </w:rPr>
        <w:t xml:space="preserve"> </w:t>
      </w:r>
      <w:r w:rsidR="00363D53" w:rsidRPr="004F3007">
        <w:rPr>
          <w:rFonts w:ascii="Times New Roman" w:hAnsi="Times New Roman" w:cs="Times New Roman"/>
          <w:sz w:val="24"/>
          <w:szCs w:val="24"/>
          <w:highlight w:val="yellow"/>
          <w:rPrChange w:id="4455" w:author="matheus" w:date="2011-07-25T13:04:00Z">
            <w:rPr>
              <w:highlight w:val="yellow"/>
            </w:rPr>
          </w:rPrChange>
        </w:rPr>
        <w:t>(</w:t>
      </w:r>
      <w:r w:rsidR="00DA1614" w:rsidRPr="004F3007">
        <w:rPr>
          <w:rFonts w:ascii="Times New Roman" w:hAnsi="Times New Roman" w:cs="Times New Roman"/>
          <w:sz w:val="24"/>
          <w:szCs w:val="24"/>
          <w:highlight w:val="yellow"/>
          <w:rPrChange w:id="4456" w:author="matheus" w:date="2011-07-25T13:04:00Z">
            <w:rPr>
              <w:highlight w:val="yellow"/>
            </w:rPr>
          </w:rPrChange>
        </w:rPr>
        <w:t>Figura 9</w:t>
      </w:r>
      <w:r w:rsidR="00853557" w:rsidRPr="004F3007">
        <w:rPr>
          <w:rFonts w:ascii="Times New Roman" w:hAnsi="Times New Roman" w:cs="Times New Roman"/>
          <w:sz w:val="24"/>
          <w:szCs w:val="24"/>
          <w:highlight w:val="yellow"/>
          <w:rPrChange w:id="4457" w:author="matheus" w:date="2011-07-25T13:04:00Z">
            <w:rPr>
              <w:highlight w:val="yellow"/>
            </w:rPr>
          </w:rPrChange>
        </w:rPr>
        <w:t xml:space="preserve"> </w:t>
      </w:r>
      <w:r w:rsidR="00DA1614" w:rsidRPr="004F3007">
        <w:rPr>
          <w:rFonts w:ascii="Times New Roman" w:hAnsi="Times New Roman" w:cs="Times New Roman"/>
          <w:sz w:val="24"/>
          <w:szCs w:val="24"/>
          <w:highlight w:val="yellow"/>
          <w:rPrChange w:id="4458" w:author="matheus" w:date="2011-07-25T13:04:00Z">
            <w:rPr>
              <w:highlight w:val="yellow"/>
            </w:rPr>
          </w:rPrChange>
        </w:rPr>
        <w:t>(</w:t>
      </w:r>
      <w:r w:rsidR="00363D53" w:rsidRPr="004F3007">
        <w:rPr>
          <w:rFonts w:ascii="Times New Roman" w:hAnsi="Times New Roman" w:cs="Times New Roman"/>
          <w:sz w:val="24"/>
          <w:szCs w:val="24"/>
          <w:highlight w:val="yellow"/>
          <w:rPrChange w:id="4459" w:author="matheus" w:date="2011-07-25T13:04:00Z">
            <w:rPr>
              <w:highlight w:val="yellow"/>
            </w:rPr>
          </w:rPrChange>
        </w:rPr>
        <w:t>B</w:t>
      </w:r>
      <w:r w:rsidR="00DA1614" w:rsidRPr="004F3007">
        <w:rPr>
          <w:rFonts w:ascii="Times New Roman" w:hAnsi="Times New Roman" w:cs="Times New Roman"/>
          <w:sz w:val="24"/>
          <w:szCs w:val="24"/>
          <w:highlight w:val="yellow"/>
          <w:rPrChange w:id="4460" w:author="matheus" w:date="2011-07-25T13:04:00Z">
            <w:rPr>
              <w:highlight w:val="yellow"/>
            </w:rPr>
          </w:rPrChange>
        </w:rPr>
        <w:t>)</w:t>
      </w:r>
      <w:r w:rsidR="00363D53" w:rsidRPr="004F3007">
        <w:rPr>
          <w:rFonts w:ascii="Times New Roman" w:hAnsi="Times New Roman" w:cs="Times New Roman"/>
          <w:sz w:val="24"/>
          <w:szCs w:val="24"/>
          <w:highlight w:val="yellow"/>
          <w:rPrChange w:id="4461" w:author="matheus" w:date="2011-07-25T13:04:00Z">
            <w:rPr>
              <w:highlight w:val="yellow"/>
            </w:rPr>
          </w:rPrChange>
        </w:rPr>
        <w:t>)</w:t>
      </w:r>
      <w:r w:rsidRPr="004F3007">
        <w:rPr>
          <w:rFonts w:ascii="Times New Roman" w:hAnsi="Times New Roman" w:cs="Times New Roman"/>
          <w:sz w:val="24"/>
          <w:szCs w:val="24"/>
          <w:rPrChange w:id="4462" w:author="matheus" w:date="2011-07-25T13:04:00Z">
            <w:rPr/>
          </w:rPrChange>
        </w:rPr>
        <w:t>.</w:t>
      </w:r>
      <w:r w:rsidR="00C1743D" w:rsidRPr="004F3007">
        <w:rPr>
          <w:rFonts w:ascii="Times New Roman" w:hAnsi="Times New Roman" w:cs="Times New Roman"/>
          <w:sz w:val="24"/>
          <w:szCs w:val="24"/>
          <w:rPrChange w:id="4463" w:author="matheus" w:date="2011-07-25T13:04:00Z">
            <w:rPr/>
          </w:rPrChange>
        </w:rPr>
        <w:t xml:space="preserve"> Pode-se observar boa qualidade visual em (B), com algumas imperfeições, notadamente encontradas nas bordas de alguns elementos, correspondendo a regiões de paralaxe </w:t>
      </w:r>
      <w:r w:rsidR="007E4DF8" w:rsidRPr="004F3007">
        <w:rPr>
          <w:rFonts w:ascii="Times New Roman" w:hAnsi="Times New Roman" w:cs="Times New Roman"/>
          <w:sz w:val="24"/>
          <w:szCs w:val="24"/>
          <w:rPrChange w:id="4464" w:author="matheus" w:date="2011-07-25T13:04:00Z">
            <w:rPr/>
          </w:rPrChange>
        </w:rPr>
        <w:t>positiva</w:t>
      </w:r>
      <w:r w:rsidR="00C1743D" w:rsidRPr="004F3007">
        <w:rPr>
          <w:rFonts w:ascii="Times New Roman" w:hAnsi="Times New Roman" w:cs="Times New Roman"/>
          <w:sz w:val="24"/>
          <w:szCs w:val="24"/>
          <w:rPrChange w:id="4465" w:author="matheus" w:date="2011-07-25T13:04:00Z">
            <w:rPr/>
          </w:rPrChange>
        </w:rPr>
        <w:t xml:space="preserve"> mais acentuada.</w:t>
      </w:r>
      <w:r w:rsidR="00154728" w:rsidRPr="004F3007">
        <w:rPr>
          <w:rFonts w:ascii="Times New Roman" w:hAnsi="Times New Roman" w:cs="Times New Roman"/>
          <w:sz w:val="24"/>
          <w:szCs w:val="24"/>
          <w:rPrChange w:id="4466" w:author="matheus" w:date="2011-07-25T13:04:00Z">
            <w:rPr/>
          </w:rPrChange>
        </w:rPr>
        <w:t xml:space="preserve"> Tais imperfeições aparecem como regiões duplicadas, </w:t>
      </w:r>
      <w:r w:rsidR="00D2363A" w:rsidRPr="004F3007">
        <w:rPr>
          <w:rFonts w:ascii="Times New Roman" w:hAnsi="Times New Roman" w:cs="Times New Roman"/>
          <w:sz w:val="24"/>
          <w:szCs w:val="24"/>
          <w:rPrChange w:id="4467" w:author="matheus" w:date="2011-07-25T13:04:00Z">
            <w:rPr/>
          </w:rPrChange>
        </w:rPr>
        <w:t xml:space="preserve">o </w:t>
      </w:r>
      <w:r w:rsidR="00550F20" w:rsidRPr="004F3007">
        <w:rPr>
          <w:rFonts w:ascii="Times New Roman" w:hAnsi="Times New Roman" w:cs="Times New Roman"/>
          <w:i/>
          <w:sz w:val="24"/>
          <w:szCs w:val="24"/>
          <w:rPrChange w:id="4468" w:author="matheus" w:date="2011-07-25T13:04:00Z">
            <w:rPr>
              <w:i/>
            </w:rPr>
          </w:rPrChange>
        </w:rPr>
        <w:t>crosstalk</w:t>
      </w:r>
      <w:r w:rsidR="00853557" w:rsidRPr="004F3007">
        <w:rPr>
          <w:rFonts w:ascii="Times New Roman" w:hAnsi="Times New Roman" w:cs="Times New Roman"/>
          <w:sz w:val="24"/>
          <w:szCs w:val="24"/>
          <w:rPrChange w:id="4469" w:author="matheus" w:date="2011-07-25T13:04:00Z">
            <w:rPr/>
          </w:rPrChange>
        </w:rPr>
        <w:t xml:space="preserve">. Observando os contornos do trem e a copa da árvore ao fundo na </w:t>
      </w:r>
      <w:r w:rsidR="00853557" w:rsidRPr="004F3007">
        <w:rPr>
          <w:rFonts w:ascii="Times New Roman" w:hAnsi="Times New Roman" w:cs="Times New Roman"/>
          <w:sz w:val="24"/>
          <w:szCs w:val="24"/>
          <w:highlight w:val="yellow"/>
          <w:rPrChange w:id="4470" w:author="matheus" w:date="2011-07-25T13:04:00Z">
            <w:rPr>
              <w:highlight w:val="yellow"/>
            </w:rPr>
          </w:rPrChange>
        </w:rPr>
        <w:t>Figura 9 (B)</w:t>
      </w:r>
      <w:r w:rsidR="00154728" w:rsidRPr="004F3007">
        <w:rPr>
          <w:rFonts w:ascii="Times New Roman" w:hAnsi="Times New Roman" w:cs="Times New Roman"/>
          <w:sz w:val="24"/>
          <w:szCs w:val="24"/>
          <w:rPrChange w:id="4471" w:author="matheus" w:date="2011-07-25T13:04:00Z">
            <w:rPr/>
          </w:rPrChange>
        </w:rPr>
        <w:t xml:space="preserve"> </w:t>
      </w:r>
      <w:r w:rsidR="00853557" w:rsidRPr="004F3007">
        <w:rPr>
          <w:rFonts w:ascii="Times New Roman" w:hAnsi="Times New Roman" w:cs="Times New Roman"/>
          <w:sz w:val="24"/>
          <w:szCs w:val="24"/>
          <w:rPrChange w:id="4472" w:author="matheus" w:date="2011-07-25T13:04:00Z">
            <w:rPr/>
          </w:rPrChange>
        </w:rPr>
        <w:t>é possível notar</w:t>
      </w:r>
      <w:r w:rsidR="00154728" w:rsidRPr="004F3007">
        <w:rPr>
          <w:rFonts w:ascii="Times New Roman" w:hAnsi="Times New Roman" w:cs="Times New Roman"/>
          <w:sz w:val="24"/>
          <w:szCs w:val="24"/>
          <w:rPrChange w:id="4473" w:author="matheus" w:date="2011-07-25T13:04:00Z">
            <w:rPr/>
          </w:rPrChange>
        </w:rPr>
        <w:t xml:space="preserve"> a presença da</w:t>
      </w:r>
      <w:r w:rsidR="002219BA" w:rsidRPr="004F3007">
        <w:rPr>
          <w:rFonts w:ascii="Times New Roman" w:hAnsi="Times New Roman" w:cs="Times New Roman"/>
          <w:sz w:val="24"/>
          <w:szCs w:val="24"/>
          <w:rPrChange w:id="4474" w:author="matheus" w:date="2011-07-25T13:04:00Z">
            <w:rPr/>
          </w:rPrChange>
        </w:rPr>
        <w:t>s</w:t>
      </w:r>
      <w:r w:rsidR="00154728" w:rsidRPr="004F3007">
        <w:rPr>
          <w:rFonts w:ascii="Times New Roman" w:hAnsi="Times New Roman" w:cs="Times New Roman"/>
          <w:sz w:val="24"/>
          <w:szCs w:val="24"/>
          <w:rPrChange w:id="4475" w:author="matheus" w:date="2011-07-25T13:04:00Z">
            <w:rPr/>
          </w:rPrChange>
        </w:rPr>
        <w:t xml:space="preserve"> cor</w:t>
      </w:r>
      <w:r w:rsidR="002219BA" w:rsidRPr="004F3007">
        <w:rPr>
          <w:rFonts w:ascii="Times New Roman" w:hAnsi="Times New Roman" w:cs="Times New Roman"/>
          <w:sz w:val="24"/>
          <w:szCs w:val="24"/>
          <w:rPrChange w:id="4476" w:author="matheus" w:date="2011-07-25T13:04:00Z">
            <w:rPr/>
          </w:rPrChange>
        </w:rPr>
        <w:t>es</w:t>
      </w:r>
      <w:r w:rsidR="00154728" w:rsidRPr="004F3007">
        <w:rPr>
          <w:rFonts w:ascii="Times New Roman" w:hAnsi="Times New Roman" w:cs="Times New Roman"/>
          <w:sz w:val="24"/>
          <w:szCs w:val="24"/>
          <w:rPrChange w:id="4477" w:author="matheus" w:date="2011-07-25T13:04:00Z">
            <w:rPr/>
          </w:rPrChange>
        </w:rPr>
        <w:t xml:space="preserve"> magenta clara e verde</w:t>
      </w:r>
      <w:r w:rsidR="00145D9F" w:rsidRPr="004F3007">
        <w:rPr>
          <w:rFonts w:ascii="Times New Roman" w:hAnsi="Times New Roman" w:cs="Times New Roman"/>
          <w:sz w:val="24"/>
          <w:szCs w:val="24"/>
          <w:rPrChange w:id="4478" w:author="matheus" w:date="2011-07-25T13:04:00Z">
            <w:rPr/>
          </w:rPrChange>
        </w:rPr>
        <w:t xml:space="preserve"> no lado esquerdo da figura. O lado direito </w:t>
      </w:r>
      <w:r w:rsidR="00362450" w:rsidRPr="004F3007">
        <w:rPr>
          <w:rFonts w:ascii="Times New Roman" w:hAnsi="Times New Roman" w:cs="Times New Roman"/>
          <w:sz w:val="24"/>
          <w:szCs w:val="24"/>
          <w:rPrChange w:id="4479" w:author="matheus" w:date="2011-07-25T13:04:00Z">
            <w:rPr/>
          </w:rPrChange>
        </w:rPr>
        <w:t>possui menos imperfeições,</w:t>
      </w:r>
      <w:r w:rsidR="00154728" w:rsidRPr="004F3007">
        <w:rPr>
          <w:rFonts w:ascii="Times New Roman" w:hAnsi="Times New Roman" w:cs="Times New Roman"/>
          <w:sz w:val="24"/>
          <w:szCs w:val="24"/>
          <w:rPrChange w:id="4480" w:author="matheus" w:date="2011-07-25T13:04:00Z">
            <w:rPr/>
          </w:rPrChange>
        </w:rPr>
        <w:t xml:space="preserve"> </w:t>
      </w:r>
      <w:r w:rsidR="00362450" w:rsidRPr="004F3007">
        <w:rPr>
          <w:rFonts w:ascii="Times New Roman" w:hAnsi="Times New Roman" w:cs="Times New Roman"/>
          <w:sz w:val="24"/>
          <w:szCs w:val="24"/>
          <w:rPrChange w:id="4481" w:author="matheus" w:date="2011-07-25T13:04:00Z">
            <w:rPr/>
          </w:rPrChange>
        </w:rPr>
        <w:t xml:space="preserve">sendo </w:t>
      </w:r>
      <w:r w:rsidR="00154728" w:rsidRPr="004F3007">
        <w:rPr>
          <w:rFonts w:ascii="Times New Roman" w:hAnsi="Times New Roman" w:cs="Times New Roman"/>
          <w:sz w:val="24"/>
          <w:szCs w:val="24"/>
          <w:rPrChange w:id="4482" w:author="matheus" w:date="2011-07-25T13:04:00Z">
            <w:rPr/>
          </w:rPrChange>
        </w:rPr>
        <w:t>mais notável a presença da</w:t>
      </w:r>
      <w:r w:rsidR="002219BA" w:rsidRPr="004F3007">
        <w:rPr>
          <w:rFonts w:ascii="Times New Roman" w:hAnsi="Times New Roman" w:cs="Times New Roman"/>
          <w:sz w:val="24"/>
          <w:szCs w:val="24"/>
          <w:rPrChange w:id="4483" w:author="matheus" w:date="2011-07-25T13:04:00Z">
            <w:rPr/>
          </w:rPrChange>
        </w:rPr>
        <w:t>s</w:t>
      </w:r>
      <w:r w:rsidR="00154728" w:rsidRPr="004F3007">
        <w:rPr>
          <w:rFonts w:ascii="Times New Roman" w:hAnsi="Times New Roman" w:cs="Times New Roman"/>
          <w:sz w:val="24"/>
          <w:szCs w:val="24"/>
          <w:rPrChange w:id="4484" w:author="matheus" w:date="2011-07-25T13:04:00Z">
            <w:rPr/>
          </w:rPrChange>
        </w:rPr>
        <w:t xml:space="preserve"> cor</w:t>
      </w:r>
      <w:r w:rsidR="002219BA" w:rsidRPr="004F3007">
        <w:rPr>
          <w:rFonts w:ascii="Times New Roman" w:hAnsi="Times New Roman" w:cs="Times New Roman"/>
          <w:sz w:val="24"/>
          <w:szCs w:val="24"/>
          <w:rPrChange w:id="4485" w:author="matheus" w:date="2011-07-25T13:04:00Z">
            <w:rPr/>
          </w:rPrChange>
        </w:rPr>
        <w:t>es</w:t>
      </w:r>
      <w:r w:rsidR="00154728" w:rsidRPr="004F3007">
        <w:rPr>
          <w:rFonts w:ascii="Times New Roman" w:hAnsi="Times New Roman" w:cs="Times New Roman"/>
          <w:sz w:val="24"/>
          <w:szCs w:val="24"/>
          <w:rPrChange w:id="4486" w:author="matheus" w:date="2011-07-25T13:04:00Z">
            <w:rPr/>
          </w:rPrChange>
        </w:rPr>
        <w:t xml:space="preserve"> verde e branca.</w:t>
      </w:r>
      <w:r w:rsidR="004F4F67" w:rsidRPr="004F3007">
        <w:rPr>
          <w:rFonts w:ascii="Times New Roman" w:hAnsi="Times New Roman" w:cs="Times New Roman"/>
          <w:sz w:val="24"/>
          <w:szCs w:val="24"/>
          <w:rPrChange w:id="4487" w:author="matheus" w:date="2011-07-25T13:04:00Z">
            <w:rPr/>
          </w:rPrChange>
        </w:rPr>
        <w:t xml:space="preserve"> </w:t>
      </w:r>
    </w:p>
    <w:p w:rsidR="004F4F67" w:rsidRPr="004F3007" w:rsidRDefault="004F4F67">
      <w:pPr>
        <w:pStyle w:val="PargrafodaLista"/>
        <w:spacing w:after="0" w:line="360" w:lineRule="auto"/>
        <w:ind w:left="0" w:firstLine="567"/>
        <w:jc w:val="both"/>
        <w:rPr>
          <w:rFonts w:ascii="Times New Roman" w:hAnsi="Times New Roman" w:cs="Times New Roman"/>
          <w:sz w:val="24"/>
          <w:szCs w:val="24"/>
          <w:rPrChange w:id="4488" w:author="matheus" w:date="2011-07-25T13:04:00Z">
            <w:rPr/>
          </w:rPrChange>
        </w:rPr>
        <w:pPrChange w:id="4489"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490" w:author="matheus" w:date="2011-07-25T13:04:00Z">
            <w:rPr/>
          </w:rPrChange>
        </w:rPr>
        <w:lastRenderedPageBreak/>
        <w:t xml:space="preserve">O par estéreo é formado por imagens semelhantes, deslocadas uma da outra pela distância do dispositivo de captura, de modo a simular o sistema visual humano. Este deslocamento se encontra presente nas componentes Y, Cb e Cr de cada anáglifo. Como estamos utilizando a componente Y do anáglifo principal para reconstruir o complementar (ver </w:t>
      </w:r>
      <w:r w:rsidRPr="004F3007">
        <w:rPr>
          <w:rFonts w:ascii="Times New Roman" w:hAnsi="Times New Roman" w:cs="Times New Roman"/>
          <w:sz w:val="24"/>
          <w:szCs w:val="24"/>
          <w:highlight w:val="yellow"/>
          <w:rPrChange w:id="4491" w:author="matheus" w:date="2011-07-25T13:04:00Z">
            <w:rPr>
              <w:highlight w:val="yellow"/>
            </w:rPr>
          </w:rPrChange>
        </w:rPr>
        <w:t xml:space="preserve">Figura </w:t>
      </w:r>
      <w:r w:rsidR="00981602" w:rsidRPr="004F3007">
        <w:rPr>
          <w:rFonts w:ascii="Times New Roman" w:hAnsi="Times New Roman" w:cs="Times New Roman"/>
          <w:sz w:val="24"/>
          <w:szCs w:val="24"/>
          <w:highlight w:val="yellow"/>
          <w:rPrChange w:id="4492" w:author="matheus" w:date="2011-07-25T13:04:00Z">
            <w:rPr>
              <w:highlight w:val="yellow"/>
            </w:rPr>
          </w:rPrChange>
        </w:rPr>
        <w:t>7</w:t>
      </w:r>
      <w:r w:rsidRPr="004F3007">
        <w:rPr>
          <w:rFonts w:ascii="Times New Roman" w:hAnsi="Times New Roman" w:cs="Times New Roman"/>
          <w:sz w:val="24"/>
          <w:szCs w:val="24"/>
          <w:rPrChange w:id="4493" w:author="matheus" w:date="2011-07-25T13:04:00Z">
            <w:rPr/>
          </w:rPrChange>
        </w:rPr>
        <w:t>), tais deslocamentos são também incorporados a e</w:t>
      </w:r>
      <w:r w:rsidR="004026B2" w:rsidRPr="004F3007">
        <w:rPr>
          <w:rFonts w:ascii="Times New Roman" w:hAnsi="Times New Roman" w:cs="Times New Roman"/>
          <w:sz w:val="24"/>
          <w:szCs w:val="24"/>
          <w:rPrChange w:id="4494" w:author="matheus" w:date="2011-07-25T13:04:00Z">
            <w:rPr/>
          </w:rPrChange>
        </w:rPr>
        <w:t>st</w:t>
      </w:r>
      <w:r w:rsidRPr="004F3007">
        <w:rPr>
          <w:rFonts w:ascii="Times New Roman" w:hAnsi="Times New Roman" w:cs="Times New Roman"/>
          <w:sz w:val="24"/>
          <w:szCs w:val="24"/>
          <w:rPrChange w:id="4495" w:author="matheus" w:date="2011-07-25T13:04:00Z">
            <w:rPr/>
          </w:rPrChange>
        </w:rPr>
        <w:t xml:space="preserve">e. Essa é a razão do </w:t>
      </w:r>
      <w:r w:rsidR="00BB3275" w:rsidRPr="004F3007">
        <w:rPr>
          <w:rFonts w:ascii="Times New Roman" w:hAnsi="Times New Roman" w:cs="Times New Roman"/>
          <w:i/>
          <w:sz w:val="24"/>
          <w:szCs w:val="24"/>
          <w:rPrChange w:id="4496" w:author="matheus" w:date="2011-07-25T13:04:00Z">
            <w:rPr>
              <w:i/>
            </w:rPr>
          </w:rPrChange>
        </w:rPr>
        <w:t>crosstalk</w:t>
      </w:r>
      <w:r w:rsidRPr="004F3007">
        <w:rPr>
          <w:rFonts w:ascii="Times New Roman" w:hAnsi="Times New Roman" w:cs="Times New Roman"/>
          <w:sz w:val="24"/>
          <w:szCs w:val="24"/>
          <w:rPrChange w:id="4497" w:author="matheus" w:date="2011-07-25T13:04:00Z">
            <w:rPr/>
          </w:rPrChange>
        </w:rPr>
        <w:t xml:space="preserve"> no par estéreo revertido. Tal efeito</w:t>
      </w:r>
      <w:r w:rsidR="00BB3275" w:rsidRPr="004F3007">
        <w:rPr>
          <w:rFonts w:ascii="Times New Roman" w:hAnsi="Times New Roman" w:cs="Times New Roman"/>
          <w:sz w:val="24"/>
          <w:szCs w:val="24"/>
          <w:rPrChange w:id="4498" w:author="matheus" w:date="2011-07-25T13:04:00Z">
            <w:rPr/>
          </w:rPrChange>
        </w:rPr>
        <w:t xml:space="preserve"> </w:t>
      </w:r>
      <w:r w:rsidRPr="004F3007">
        <w:rPr>
          <w:rFonts w:ascii="Times New Roman" w:hAnsi="Times New Roman" w:cs="Times New Roman"/>
          <w:sz w:val="24"/>
          <w:szCs w:val="24"/>
          <w:rPrChange w:id="4499" w:author="matheus" w:date="2011-07-25T13:04:00Z">
            <w:rPr/>
          </w:rPrChange>
        </w:rPr>
        <w:t>afeta não somente a qualidade visual, como também o resultado do PSNR.</w:t>
      </w:r>
    </w:p>
    <w:p w:rsidR="00B21797" w:rsidRPr="004F3007" w:rsidRDefault="00B21797">
      <w:pPr>
        <w:pStyle w:val="PargrafodaLista"/>
        <w:spacing w:after="0" w:line="360" w:lineRule="auto"/>
        <w:ind w:left="0" w:firstLine="567"/>
        <w:jc w:val="both"/>
        <w:rPr>
          <w:rFonts w:ascii="Times New Roman" w:hAnsi="Times New Roman" w:cs="Times New Roman"/>
          <w:sz w:val="24"/>
          <w:szCs w:val="24"/>
          <w:rPrChange w:id="4500" w:author="matheus" w:date="2011-07-25T13:04:00Z">
            <w:rPr/>
          </w:rPrChange>
        </w:rPr>
        <w:pPrChange w:id="4501"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502" w:author="matheus" w:date="2011-07-25T13:04:00Z">
            <w:rPr/>
          </w:rPrChange>
        </w:rPr>
        <w:t xml:space="preserve">Para eliminar o </w:t>
      </w:r>
      <w:r w:rsidR="00956FC3" w:rsidRPr="004F3007">
        <w:rPr>
          <w:rFonts w:ascii="Times New Roman" w:hAnsi="Times New Roman" w:cs="Times New Roman"/>
          <w:i/>
          <w:sz w:val="24"/>
          <w:szCs w:val="24"/>
          <w:rPrChange w:id="4503" w:author="matheus" w:date="2011-07-25T13:04:00Z">
            <w:rPr>
              <w:i/>
            </w:rPr>
          </w:rPrChange>
        </w:rPr>
        <w:t>crosstalk</w:t>
      </w:r>
      <w:r w:rsidRPr="004F3007">
        <w:rPr>
          <w:rFonts w:ascii="Times New Roman" w:hAnsi="Times New Roman" w:cs="Times New Roman"/>
          <w:sz w:val="24"/>
          <w:szCs w:val="24"/>
          <w:rPrChange w:id="4504" w:author="matheus" w:date="2011-07-25T13:04:00Z">
            <w:rPr/>
          </w:rPrChange>
        </w:rPr>
        <w:t>, uma estratégia é</w:t>
      </w:r>
      <w:r w:rsidR="00956FC3" w:rsidRPr="004F3007">
        <w:rPr>
          <w:rFonts w:ascii="Times New Roman" w:hAnsi="Times New Roman" w:cs="Times New Roman"/>
          <w:sz w:val="24"/>
          <w:szCs w:val="24"/>
          <w:rPrChange w:id="4505" w:author="matheus" w:date="2011-07-25T13:04:00Z">
            <w:rPr/>
          </w:rPrChange>
        </w:rPr>
        <w:t xml:space="preserve"> estudar a aplicação da </w:t>
      </w:r>
      <w:r w:rsidR="00956FC3" w:rsidRPr="004F3007">
        <w:rPr>
          <w:rFonts w:ascii="Times New Roman" w:hAnsi="Times New Roman" w:cs="Times New Roman"/>
          <w:i/>
          <w:sz w:val="24"/>
          <w:szCs w:val="24"/>
          <w:rPrChange w:id="4506" w:author="matheus" w:date="2011-07-25T13:04:00Z">
            <w:rPr>
              <w:i/>
            </w:rPr>
          </w:rPrChange>
        </w:rPr>
        <w:t xml:space="preserve">worldline correlation </w:t>
      </w:r>
      <w:r w:rsidR="00956FC3" w:rsidRPr="004F3007">
        <w:rPr>
          <w:rFonts w:ascii="Times New Roman" w:hAnsi="Times New Roman" w:cs="Times New Roman"/>
          <w:sz w:val="24"/>
          <w:szCs w:val="24"/>
          <w:highlight w:val="yellow"/>
          <w:rPrChange w:id="4507" w:author="matheus" w:date="2011-07-25T13:04:00Z">
            <w:rPr>
              <w:highlight w:val="yellow"/>
            </w:rPr>
          </w:rPrChange>
        </w:rPr>
        <w:t>(Seção 3.2.4)</w:t>
      </w:r>
      <w:r w:rsidRPr="004F3007">
        <w:rPr>
          <w:rFonts w:ascii="Times New Roman" w:hAnsi="Times New Roman" w:cs="Times New Roman"/>
          <w:sz w:val="24"/>
          <w:szCs w:val="24"/>
          <w:rPrChange w:id="4508" w:author="matheus" w:date="2011-07-25T13:04:00Z">
            <w:rPr/>
          </w:rPrChange>
        </w:rPr>
        <w:t>.</w:t>
      </w:r>
      <w:r w:rsidR="009A3ED2" w:rsidRPr="004F3007">
        <w:rPr>
          <w:rFonts w:ascii="Times New Roman" w:hAnsi="Times New Roman" w:cs="Times New Roman"/>
          <w:sz w:val="24"/>
          <w:szCs w:val="24"/>
          <w:rPrChange w:id="4509" w:author="matheus" w:date="2011-07-25T13:04:00Z">
            <w:rPr/>
          </w:rPrChange>
        </w:rPr>
        <w:t xml:space="preserve"> Como o deslocamento aparece apenas em certas regiões do par estéreo, seria utilizada uma janela de busca a fim de achar os pontos que se encontram em posições diferentes em cada imagem</w:t>
      </w:r>
      <w:r w:rsidR="00D6383D" w:rsidRPr="004F3007">
        <w:rPr>
          <w:rFonts w:ascii="Times New Roman" w:hAnsi="Times New Roman" w:cs="Times New Roman"/>
          <w:sz w:val="24"/>
          <w:szCs w:val="24"/>
          <w:rPrChange w:id="4510" w:author="matheus" w:date="2011-07-25T13:04:00Z">
            <w:rPr/>
          </w:rPrChange>
        </w:rPr>
        <w:t>, com relação à componente de luminância Y</w:t>
      </w:r>
      <w:r w:rsidR="009A3ED2" w:rsidRPr="004F3007">
        <w:rPr>
          <w:rFonts w:ascii="Times New Roman" w:hAnsi="Times New Roman" w:cs="Times New Roman"/>
          <w:sz w:val="24"/>
          <w:szCs w:val="24"/>
          <w:rPrChange w:id="4511" w:author="matheus" w:date="2011-07-25T13:04:00Z">
            <w:rPr/>
          </w:rPrChange>
        </w:rPr>
        <w:t>. Seria então calculado</w:t>
      </w:r>
      <w:r w:rsidR="00901C22" w:rsidRPr="004F3007">
        <w:rPr>
          <w:rFonts w:ascii="Times New Roman" w:hAnsi="Times New Roman" w:cs="Times New Roman"/>
          <w:sz w:val="24"/>
          <w:szCs w:val="24"/>
          <w:rPrChange w:id="4512" w:author="matheus" w:date="2011-07-25T13:04:00Z">
            <w:rPr/>
          </w:rPrChange>
        </w:rPr>
        <w:t xml:space="preserve"> o quanto cada ponto se encontra deslocado e armazenado os valores encontrados</w:t>
      </w:r>
      <w:r w:rsidR="009A3ED2" w:rsidRPr="004F3007">
        <w:rPr>
          <w:rFonts w:ascii="Times New Roman" w:hAnsi="Times New Roman" w:cs="Times New Roman"/>
          <w:sz w:val="24"/>
          <w:szCs w:val="24"/>
          <w:rPrChange w:id="4513" w:author="matheus" w:date="2011-07-25T13:04:00Z">
            <w:rPr/>
          </w:rPrChange>
        </w:rPr>
        <w:t>. Na etapa de reversão anaglífica, esse</w:t>
      </w:r>
      <w:r w:rsidR="001563EB" w:rsidRPr="004F3007">
        <w:rPr>
          <w:rFonts w:ascii="Times New Roman" w:hAnsi="Times New Roman" w:cs="Times New Roman"/>
          <w:sz w:val="24"/>
          <w:szCs w:val="24"/>
          <w:rPrChange w:id="4514" w:author="matheus" w:date="2011-07-25T13:04:00Z">
            <w:rPr/>
          </w:rPrChange>
        </w:rPr>
        <w:t>s</w:t>
      </w:r>
      <w:r w:rsidR="009A3ED2" w:rsidRPr="004F3007">
        <w:rPr>
          <w:rFonts w:ascii="Times New Roman" w:hAnsi="Times New Roman" w:cs="Times New Roman"/>
          <w:sz w:val="24"/>
          <w:szCs w:val="24"/>
          <w:rPrChange w:id="4515" w:author="matheus" w:date="2011-07-25T13:04:00Z">
            <w:rPr/>
          </w:rPrChange>
        </w:rPr>
        <w:t xml:space="preserve"> </w:t>
      </w:r>
      <w:r w:rsidR="001563EB" w:rsidRPr="004F3007">
        <w:rPr>
          <w:rFonts w:ascii="Times New Roman" w:hAnsi="Times New Roman" w:cs="Times New Roman"/>
          <w:sz w:val="24"/>
          <w:szCs w:val="24"/>
          <w:rPrChange w:id="4516" w:author="matheus" w:date="2011-07-25T13:04:00Z">
            <w:rPr/>
          </w:rPrChange>
        </w:rPr>
        <w:t>valores de deslocamento</w:t>
      </w:r>
      <w:r w:rsidR="009A3ED2" w:rsidRPr="004F3007">
        <w:rPr>
          <w:rFonts w:ascii="Times New Roman" w:hAnsi="Times New Roman" w:cs="Times New Roman"/>
          <w:sz w:val="24"/>
          <w:szCs w:val="24"/>
          <w:rPrChange w:id="4517" w:author="matheus" w:date="2011-07-25T13:04:00Z">
            <w:rPr/>
          </w:rPrChange>
        </w:rPr>
        <w:t xml:space="preserve"> seria</w:t>
      </w:r>
      <w:r w:rsidR="001563EB" w:rsidRPr="004F3007">
        <w:rPr>
          <w:rFonts w:ascii="Times New Roman" w:hAnsi="Times New Roman" w:cs="Times New Roman"/>
          <w:sz w:val="24"/>
          <w:szCs w:val="24"/>
          <w:rPrChange w:id="4518" w:author="matheus" w:date="2011-07-25T13:04:00Z">
            <w:rPr/>
          </w:rPrChange>
        </w:rPr>
        <w:t>m</w:t>
      </w:r>
      <w:r w:rsidR="009A3ED2" w:rsidRPr="004F3007">
        <w:rPr>
          <w:rFonts w:ascii="Times New Roman" w:hAnsi="Times New Roman" w:cs="Times New Roman"/>
          <w:sz w:val="24"/>
          <w:szCs w:val="24"/>
          <w:rPrChange w:id="4519" w:author="matheus" w:date="2011-07-25T13:04:00Z">
            <w:rPr/>
          </w:rPrChange>
        </w:rPr>
        <w:t xml:space="preserve"> utilizado</w:t>
      </w:r>
      <w:r w:rsidR="001563EB" w:rsidRPr="004F3007">
        <w:rPr>
          <w:rFonts w:ascii="Times New Roman" w:hAnsi="Times New Roman" w:cs="Times New Roman"/>
          <w:sz w:val="24"/>
          <w:szCs w:val="24"/>
          <w:rPrChange w:id="4520" w:author="matheus" w:date="2011-07-25T13:04:00Z">
            <w:rPr/>
          </w:rPrChange>
        </w:rPr>
        <w:t>s</w:t>
      </w:r>
      <w:r w:rsidR="009A3ED2" w:rsidRPr="004F3007">
        <w:rPr>
          <w:rFonts w:ascii="Times New Roman" w:hAnsi="Times New Roman" w:cs="Times New Roman"/>
          <w:sz w:val="24"/>
          <w:szCs w:val="24"/>
          <w:rPrChange w:id="4521" w:author="matheus" w:date="2011-07-25T13:04:00Z">
            <w:rPr/>
          </w:rPrChange>
        </w:rPr>
        <w:t xml:space="preserve"> para </w:t>
      </w:r>
      <w:r w:rsidR="00633514" w:rsidRPr="004F3007">
        <w:rPr>
          <w:rFonts w:ascii="Times New Roman" w:hAnsi="Times New Roman" w:cs="Times New Roman"/>
          <w:sz w:val="24"/>
          <w:szCs w:val="24"/>
          <w:rPrChange w:id="4522" w:author="matheus" w:date="2011-07-25T13:04:00Z">
            <w:rPr/>
          </w:rPrChange>
        </w:rPr>
        <w:t xml:space="preserve">replicarmos os dados </w:t>
      </w:r>
      <w:r w:rsidR="009A3ED2" w:rsidRPr="004F3007">
        <w:rPr>
          <w:rFonts w:ascii="Times New Roman" w:hAnsi="Times New Roman" w:cs="Times New Roman"/>
          <w:sz w:val="24"/>
          <w:szCs w:val="24"/>
          <w:rPrChange w:id="4523" w:author="matheus" w:date="2011-07-25T13:04:00Z">
            <w:rPr/>
          </w:rPrChange>
        </w:rPr>
        <w:t>de um ponto na posição correta.</w:t>
      </w:r>
    </w:p>
    <w:p w:rsidR="00C80F8D" w:rsidRDefault="002D0547">
      <w:pPr>
        <w:pStyle w:val="PargrafodaLista"/>
        <w:spacing w:after="0" w:line="360" w:lineRule="auto"/>
        <w:ind w:left="0" w:firstLine="567"/>
        <w:jc w:val="both"/>
        <w:rPr>
          <w:ins w:id="4524" w:author="matheus" w:date="2011-07-25T13:58:00Z"/>
          <w:rFonts w:ascii="Times New Roman" w:hAnsi="Times New Roman" w:cs="Times New Roman"/>
          <w:sz w:val="24"/>
          <w:szCs w:val="24"/>
        </w:rPr>
        <w:pPrChange w:id="4525" w:author="matheus" w:date="2011-07-25T13:57:00Z">
          <w:pPr>
            <w:pStyle w:val="PargrafodaLista"/>
            <w:spacing w:line="360" w:lineRule="auto"/>
            <w:ind w:left="792" w:firstLine="624"/>
            <w:jc w:val="both"/>
          </w:pPr>
        </w:pPrChange>
      </w:pPr>
      <w:r w:rsidRPr="002D0547">
        <w:rPr>
          <w:rFonts w:ascii="Times New Roman" w:hAnsi="Times New Roman" w:cs="Times New Roman"/>
          <w:noProof/>
          <w:sz w:val="32"/>
          <w:szCs w:val="32"/>
          <w:lang w:eastAsia="pt-BR"/>
          <w:rPrChange w:id="4526" w:author="Unknown">
            <w:rPr>
              <w:noProof/>
              <w:lang w:eastAsia="pt-BR"/>
            </w:rPr>
          </w:rPrChange>
        </w:rPr>
        <mc:AlternateContent>
          <mc:Choice Requires="wpg">
            <w:drawing>
              <wp:anchor distT="0" distB="0" distL="114300" distR="114300" simplePos="0" relativeHeight="251685888" behindDoc="0" locked="0" layoutInCell="1" allowOverlap="1" wp14:anchorId="03DD8603" wp14:editId="646ACCB2">
                <wp:simplePos x="0" y="0"/>
                <wp:positionH relativeFrom="column">
                  <wp:posOffset>-622935</wp:posOffset>
                </wp:positionH>
                <wp:positionV relativeFrom="paragraph">
                  <wp:posOffset>1043940</wp:posOffset>
                </wp:positionV>
                <wp:extent cx="6815455" cy="4779010"/>
                <wp:effectExtent l="0" t="0" r="4445" b="2540"/>
                <wp:wrapTopAndBottom/>
                <wp:docPr id="1172" name="Grupo 1172"/>
                <wp:cNvGraphicFramePr/>
                <a:graphic xmlns:a="http://schemas.openxmlformats.org/drawingml/2006/main">
                  <a:graphicData uri="http://schemas.microsoft.com/office/word/2010/wordprocessingGroup">
                    <wpg:wgp>
                      <wpg:cNvGrpSpPr/>
                      <wpg:grpSpPr>
                        <a:xfrm>
                          <a:off x="0" y="0"/>
                          <a:ext cx="6815455" cy="4779010"/>
                          <a:chOff x="0" y="0"/>
                          <a:chExt cx="6815470" cy="4779010"/>
                        </a:xfrm>
                      </wpg:grpSpPr>
                      <pic:pic xmlns:pic="http://schemas.openxmlformats.org/drawingml/2006/picture">
                        <pic:nvPicPr>
                          <pic:cNvPr id="1158" name="Imagem 115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15470" cy="4412511"/>
                          </a:xfrm>
                          <a:prstGeom prst="rect">
                            <a:avLst/>
                          </a:prstGeom>
                          <a:noFill/>
                        </pic:spPr>
                      </pic:pic>
                      <wps:wsp>
                        <wps:cNvPr id="1171" name="Caixa de texto 1171"/>
                        <wps:cNvSpPr txBox="1"/>
                        <wps:spPr>
                          <a:xfrm>
                            <a:off x="0" y="4465320"/>
                            <a:ext cx="6814835" cy="313690"/>
                          </a:xfrm>
                          <a:prstGeom prst="rect">
                            <a:avLst/>
                          </a:prstGeom>
                          <a:solidFill>
                            <a:prstClr val="white"/>
                          </a:solidFill>
                          <a:ln>
                            <a:noFill/>
                          </a:ln>
                          <a:effectLst/>
                        </wps:spPr>
                        <wps:txbx>
                          <w:txbxContent>
                            <w:p w:rsidR="00C71D24" w:rsidRPr="00710C6A" w:rsidRDefault="00C71D24" w:rsidP="00710C6A">
                              <w:pPr>
                                <w:pStyle w:val="Legenda"/>
                                <w:rPr>
                                  <w:rFonts w:eastAsiaTheme="minorHAnsi"/>
                                  <w:noProof/>
                                  <w:lang w:val="pt-BR"/>
                                </w:rPr>
                              </w:pPr>
                              <w:bookmarkStart w:id="4527" w:name="_Toc299110715"/>
                              <w:bookmarkStart w:id="4528" w:name="_Toc299110739"/>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9</w:t>
                              </w:r>
                              <w:r>
                                <w:fldChar w:fldCharType="end"/>
                              </w:r>
                              <w:r w:rsidRPr="00710C6A">
                                <w:rPr>
                                  <w:lang w:val="pt-BR"/>
                                </w:rPr>
                                <w:t xml:space="preserve"> - Comparação qualitativa do par estéreo original (A) e o obtido pelo processo de reversão anaglífica com o uso da Tabela de Índice de Cores (B)</w:t>
                              </w:r>
                              <w:bookmarkEnd w:id="4527"/>
                              <w:bookmarkEnd w:id="4528"/>
                              <w:r>
                                <w:rPr>
                                  <w:lang w:val="pt-BR"/>
                                </w:rPr>
                                <w:t xml:space="preserve">. </w:t>
                              </w:r>
                              <w:r w:rsidRPr="00710C6A">
                                <w:rPr>
                                  <w:lang w:val="pt-BR"/>
                                </w:rPr>
                                <w:t>Figura utilizada da base de teste com ID old01.bmp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72" o:spid="_x0000_s1107" style="position:absolute;left:0;text-align:left;margin-left:-49.05pt;margin-top:82.2pt;width:536.65pt;height:376.3pt;z-index:251685888" coordsize="68154,47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">
                <v:shape id="Imagem 1158" o:spid="_x0000_s1108" type="#_x0000_t75" style="position:absolute;width:68154;height:4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zxU/HAAAA3QAAAA8AAABkcnMvZG93bnJldi54bWxEj09vwjAMxe+T9h0iT9ptpEUbgkJAE4Jp&#10;FzaNPwduVmPaao1TJVnpvv18QNrN1nt+7+fFanCt6inExrOBfJSBIi69bbgycDxsn6agYkK22Hom&#10;A78UYbW8v1tgYf2Vv6jfp0pJCMcCDdQpdYXWsazJYRz5jli0iw8Ok6yh0jbgVcJdq8dZNtEOG5aG&#10;Gjta11R+73+cgfNm8oynmL/hB6/Dbjbr88v405jHh+F1DirRkP7Nt+t3K/j5i+DKNzKCX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GzxU/HAAAA3QAAAA8AAAAAAAAAAAAA&#10;AAAAnwIAAGRycy9kb3ducmV2LnhtbFBLBQYAAAAABAAEAPcAAACTAwAAAAA=&#10;">
                  <v:imagedata r:id="rId28" o:title=""/>
                  <v:path arrowok="t"/>
                </v:shape>
                <v:shape id="Caixa de texto 1171" o:spid="_x0000_s1109" type="#_x0000_t202" style="position:absolute;top:44653;width:681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SkMUA&#10;AADdAAAADwAAAGRycy9kb3ducmV2LnhtbERPTWsCMRC9C/0PYQq9SM1uK7ZsjSLSQu1F3HrpbdiM&#10;m203kyXJ6vrvjVDwNo/3OfPlYFtxJB8axwrySQaCuHK64VrB/vvj8RVEiMgaW8ek4EwBlou70RwL&#10;7U68o2MZa5FCOBSowMTYFVKGypDFMHEdceIOzluMCfpaao+nFG5b+ZRlM2mx4dRgsKO1oeqv7K2C&#10;7fRna8b94f1rNX32m32/nv3WpVIP98PqDUSkId7E/+5PnebnLzlcv0kn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2JKQxQAAAN0AAAAPAAAAAAAAAAAAAAAAAJgCAABkcnMv&#10;ZG93bnJldi54bWxQSwUGAAAAAAQABAD1AAAAigMAAAAA&#10;" stroked="f">
                  <v:textbox style="mso-fit-shape-to-text:t" inset="0,0,0,0">
                    <w:txbxContent>
                      <w:p w:rsidR="00C71D24" w:rsidRPr="00710C6A" w:rsidRDefault="00C71D24" w:rsidP="00710C6A">
                        <w:pPr>
                          <w:pStyle w:val="Legenda"/>
                          <w:rPr>
                            <w:rFonts w:eastAsiaTheme="minorHAnsi"/>
                            <w:noProof/>
                            <w:lang w:val="pt-BR"/>
                          </w:rPr>
                        </w:pPr>
                        <w:bookmarkStart w:id="4529" w:name="_Toc299110715"/>
                        <w:bookmarkStart w:id="4530" w:name="_Toc299110739"/>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9</w:t>
                        </w:r>
                        <w:r>
                          <w:fldChar w:fldCharType="end"/>
                        </w:r>
                        <w:r w:rsidRPr="00710C6A">
                          <w:rPr>
                            <w:lang w:val="pt-BR"/>
                          </w:rPr>
                          <w:t xml:space="preserve"> - Comparação qualitativa do par estéreo original (A) e o obtido pelo processo de reversão anaglífica com o uso da Tabela de Índice de Cores (B)</w:t>
                        </w:r>
                        <w:bookmarkEnd w:id="4529"/>
                        <w:bookmarkEnd w:id="4530"/>
                        <w:r>
                          <w:rPr>
                            <w:lang w:val="pt-BR"/>
                          </w:rPr>
                          <w:t xml:space="preserve">. </w:t>
                        </w:r>
                        <w:r w:rsidRPr="00710C6A">
                          <w:rPr>
                            <w:lang w:val="pt-BR"/>
                          </w:rPr>
                          <w:t>Figura utilizada da base de teste com ID old01.bmp</w:t>
                        </w:r>
                      </w:p>
                    </w:txbxContent>
                  </v:textbox>
                </v:shape>
                <w10:wrap type="topAndBottom"/>
              </v:group>
            </w:pict>
          </mc:Fallback>
        </mc:AlternateContent>
      </w:r>
      <w:r w:rsidR="00C80F8D" w:rsidRPr="004F3007">
        <w:rPr>
          <w:rFonts w:ascii="Times New Roman" w:hAnsi="Times New Roman" w:cs="Times New Roman"/>
          <w:sz w:val="24"/>
          <w:szCs w:val="24"/>
          <w:rPrChange w:id="4531" w:author="matheus" w:date="2011-07-25T13:04:00Z">
            <w:rPr/>
          </w:rPrChange>
        </w:rPr>
        <w:t>Para esta parte do mestrado, faz-se então necessário um estudo d</w:t>
      </w:r>
      <w:r w:rsidR="00E876A3" w:rsidRPr="004F3007">
        <w:rPr>
          <w:rFonts w:ascii="Times New Roman" w:hAnsi="Times New Roman" w:cs="Times New Roman"/>
          <w:sz w:val="24"/>
          <w:szCs w:val="24"/>
          <w:rPrChange w:id="4532" w:author="matheus" w:date="2011-07-25T13:04:00Z">
            <w:rPr/>
          </w:rPrChange>
        </w:rPr>
        <w:t>e</w:t>
      </w:r>
      <w:r w:rsidR="00C80F8D" w:rsidRPr="004F3007">
        <w:rPr>
          <w:rFonts w:ascii="Times New Roman" w:hAnsi="Times New Roman" w:cs="Times New Roman"/>
          <w:sz w:val="24"/>
          <w:szCs w:val="24"/>
          <w:rPrChange w:id="4533" w:author="matheus" w:date="2011-07-25T13:04:00Z">
            <w:rPr/>
          </w:rPrChange>
        </w:rPr>
        <w:t xml:space="preserve"> pesquisas relacionadas para </w:t>
      </w:r>
      <w:r w:rsidR="00E876A3" w:rsidRPr="004F3007">
        <w:rPr>
          <w:rFonts w:ascii="Times New Roman" w:hAnsi="Times New Roman" w:cs="Times New Roman"/>
          <w:sz w:val="24"/>
          <w:szCs w:val="24"/>
          <w:rPrChange w:id="4534" w:author="matheus" w:date="2011-07-25T13:04:00Z">
            <w:rPr/>
          </w:rPrChange>
        </w:rPr>
        <w:t>encontrar</w:t>
      </w:r>
      <w:r w:rsidR="00C80F8D" w:rsidRPr="004F3007">
        <w:rPr>
          <w:rFonts w:ascii="Times New Roman" w:hAnsi="Times New Roman" w:cs="Times New Roman"/>
          <w:sz w:val="24"/>
          <w:szCs w:val="24"/>
          <w:rPrChange w:id="4535" w:author="matheus" w:date="2011-07-25T13:04:00Z">
            <w:rPr/>
          </w:rPrChange>
        </w:rPr>
        <w:t xml:space="preserve"> o estado da arte, </w:t>
      </w:r>
      <w:r w:rsidR="00051E90" w:rsidRPr="004F3007">
        <w:rPr>
          <w:rFonts w:ascii="Times New Roman" w:hAnsi="Times New Roman" w:cs="Times New Roman"/>
          <w:sz w:val="24"/>
          <w:szCs w:val="24"/>
          <w:rPrChange w:id="4536" w:author="matheus" w:date="2011-07-25T13:04:00Z">
            <w:rPr/>
          </w:rPrChange>
        </w:rPr>
        <w:t>para depois</w:t>
      </w:r>
      <w:r w:rsidR="00C80F8D" w:rsidRPr="004F3007">
        <w:rPr>
          <w:rFonts w:ascii="Times New Roman" w:hAnsi="Times New Roman" w:cs="Times New Roman"/>
          <w:sz w:val="24"/>
          <w:szCs w:val="24"/>
          <w:rPrChange w:id="4537" w:author="matheus" w:date="2011-07-25T13:04:00Z">
            <w:rPr/>
          </w:rPrChange>
        </w:rPr>
        <w:t xml:space="preserve"> incorporá-la ao processo de conversão e reversão anaglífica</w:t>
      </w:r>
      <w:r w:rsidR="0091281B" w:rsidRPr="004F3007">
        <w:rPr>
          <w:rFonts w:ascii="Times New Roman" w:hAnsi="Times New Roman" w:cs="Times New Roman"/>
          <w:sz w:val="24"/>
          <w:szCs w:val="24"/>
          <w:rPrChange w:id="4538" w:author="matheus" w:date="2011-07-25T13:04:00Z">
            <w:rPr/>
          </w:rPrChange>
        </w:rPr>
        <w:t xml:space="preserve"> e analisar os novos resultados</w:t>
      </w:r>
      <w:r w:rsidR="00C80F8D" w:rsidRPr="004F3007">
        <w:rPr>
          <w:rFonts w:ascii="Times New Roman" w:hAnsi="Times New Roman" w:cs="Times New Roman"/>
          <w:sz w:val="24"/>
          <w:szCs w:val="24"/>
          <w:rPrChange w:id="4539" w:author="matheus" w:date="2011-07-25T13:04:00Z">
            <w:rPr/>
          </w:rPrChange>
        </w:rPr>
        <w:t>.</w:t>
      </w:r>
    </w:p>
    <w:p w:rsidR="002D0547" w:rsidRPr="002A3B9F" w:rsidDel="00CE223E" w:rsidRDefault="002D0547">
      <w:pPr>
        <w:pStyle w:val="PargrafodaLista"/>
        <w:spacing w:after="0" w:line="360" w:lineRule="auto"/>
        <w:ind w:left="0"/>
        <w:jc w:val="both"/>
        <w:rPr>
          <w:del w:id="4540" w:author="matheus" w:date="2011-07-25T14:16:00Z"/>
          <w:rFonts w:ascii="Arial" w:hAnsi="Arial" w:cs="Arial"/>
          <w:sz w:val="32"/>
          <w:szCs w:val="32"/>
          <w:rPrChange w:id="4541" w:author="matheus" w:date="2011-07-25T14:22:00Z">
            <w:rPr>
              <w:del w:id="4542" w:author="matheus" w:date="2011-07-25T14:16:00Z"/>
            </w:rPr>
          </w:rPrChange>
        </w:rPr>
        <w:pPrChange w:id="4543" w:author="matheus" w:date="2011-07-25T13:59:00Z">
          <w:pPr>
            <w:pStyle w:val="PargrafodaLista"/>
            <w:spacing w:line="360" w:lineRule="auto"/>
            <w:ind w:left="792" w:firstLine="624"/>
            <w:jc w:val="both"/>
          </w:pPr>
        </w:pPrChange>
      </w:pPr>
      <w:bookmarkStart w:id="4544" w:name="_Toc299441158"/>
      <w:bookmarkEnd w:id="4544"/>
    </w:p>
    <w:p w:rsidR="00B02016" w:rsidRPr="002A3B9F" w:rsidRDefault="00203838">
      <w:pPr>
        <w:pStyle w:val="Ttulo2"/>
        <w:numPr>
          <w:ilvl w:val="1"/>
          <w:numId w:val="6"/>
        </w:numPr>
        <w:spacing w:before="851" w:after="851" w:line="240" w:lineRule="auto"/>
        <w:ind w:left="0" w:firstLine="0"/>
        <w:rPr>
          <w:ins w:id="4545" w:author="matheus" w:date="2011-07-25T13:58:00Z"/>
          <w:rFonts w:ascii="Arial" w:hAnsi="Arial" w:cs="Arial"/>
          <w:b w:val="0"/>
          <w:color w:val="auto"/>
          <w:sz w:val="32"/>
          <w:szCs w:val="32"/>
          <w:rPrChange w:id="4546" w:author="matheus" w:date="2011-07-25T14:22:00Z">
            <w:rPr>
              <w:ins w:id="4547" w:author="matheus" w:date="2011-07-25T13:58:00Z"/>
              <w:rFonts w:ascii="Times New Roman" w:hAnsi="Times New Roman" w:cs="Times New Roman"/>
              <w:color w:val="auto"/>
              <w:sz w:val="32"/>
              <w:szCs w:val="32"/>
            </w:rPr>
          </w:rPrChange>
        </w:rPr>
        <w:pPrChange w:id="4548" w:author="matheus" w:date="2011-07-25T14:13:00Z">
          <w:pPr>
            <w:pStyle w:val="Ttulo2"/>
            <w:numPr>
              <w:ilvl w:val="1"/>
              <w:numId w:val="3"/>
            </w:numPr>
            <w:ind w:left="792" w:hanging="432"/>
          </w:pPr>
        </w:pPrChange>
      </w:pPr>
      <w:bookmarkStart w:id="4549" w:name="_Toc299441159"/>
      <w:r w:rsidRPr="002A3B9F">
        <w:rPr>
          <w:rFonts w:ascii="Arial" w:hAnsi="Arial" w:cs="Arial"/>
          <w:b w:val="0"/>
          <w:color w:val="auto"/>
          <w:sz w:val="32"/>
          <w:szCs w:val="32"/>
          <w:rPrChange w:id="4550" w:author="matheus" w:date="2011-07-25T14:22:00Z">
            <w:rPr/>
          </w:rPrChange>
        </w:rPr>
        <w:t xml:space="preserve">Avaliações </w:t>
      </w:r>
      <w:r w:rsidR="00051E90" w:rsidRPr="002A3B9F">
        <w:rPr>
          <w:rFonts w:ascii="Arial" w:hAnsi="Arial" w:cs="Arial"/>
          <w:b w:val="0"/>
          <w:color w:val="auto"/>
          <w:sz w:val="32"/>
          <w:szCs w:val="32"/>
          <w:rPrChange w:id="4551" w:author="matheus" w:date="2011-07-25T14:22:00Z">
            <w:rPr/>
          </w:rPrChange>
        </w:rPr>
        <w:t>o</w:t>
      </w:r>
      <w:r w:rsidRPr="002A3B9F">
        <w:rPr>
          <w:rFonts w:ascii="Arial" w:hAnsi="Arial" w:cs="Arial"/>
          <w:b w:val="0"/>
          <w:color w:val="auto"/>
          <w:sz w:val="32"/>
          <w:szCs w:val="32"/>
          <w:rPrChange w:id="4552" w:author="matheus" w:date="2011-07-25T14:22:00Z">
            <w:rPr/>
          </w:rPrChange>
        </w:rPr>
        <w:t xml:space="preserve">bjetiva e </w:t>
      </w:r>
      <w:r w:rsidR="00051E90" w:rsidRPr="002A3B9F">
        <w:rPr>
          <w:rFonts w:ascii="Arial" w:hAnsi="Arial" w:cs="Arial"/>
          <w:b w:val="0"/>
          <w:color w:val="auto"/>
          <w:sz w:val="32"/>
          <w:szCs w:val="32"/>
          <w:rPrChange w:id="4553" w:author="matheus" w:date="2011-07-25T14:22:00Z">
            <w:rPr/>
          </w:rPrChange>
        </w:rPr>
        <w:t>s</w:t>
      </w:r>
      <w:r w:rsidRPr="002A3B9F">
        <w:rPr>
          <w:rFonts w:ascii="Arial" w:hAnsi="Arial" w:cs="Arial"/>
          <w:b w:val="0"/>
          <w:color w:val="auto"/>
          <w:sz w:val="32"/>
          <w:szCs w:val="32"/>
          <w:rPrChange w:id="4554" w:author="matheus" w:date="2011-07-25T14:22:00Z">
            <w:rPr/>
          </w:rPrChange>
        </w:rPr>
        <w:t>ubjetiva</w:t>
      </w:r>
      <w:bookmarkEnd w:id="4549"/>
    </w:p>
    <w:p w:rsidR="002D0547" w:rsidRPr="000C196A" w:rsidDel="00CE223E" w:rsidRDefault="002D0547">
      <w:pPr>
        <w:spacing w:after="0" w:line="360" w:lineRule="auto"/>
        <w:rPr>
          <w:del w:id="4555" w:author="matheus" w:date="2011-07-25T14:16:00Z"/>
        </w:rPr>
        <w:pPrChange w:id="4556" w:author="matheus" w:date="2011-07-25T13:59:00Z">
          <w:pPr>
            <w:pStyle w:val="Ttulo2"/>
            <w:numPr>
              <w:ilvl w:val="1"/>
              <w:numId w:val="3"/>
            </w:numPr>
            <w:ind w:left="792" w:hanging="432"/>
          </w:pPr>
        </w:pPrChange>
      </w:pPr>
    </w:p>
    <w:p w:rsidR="00051E90" w:rsidRPr="004F3007" w:rsidRDefault="00051E90">
      <w:pPr>
        <w:pStyle w:val="PargrafodaLista"/>
        <w:spacing w:after="0" w:line="360" w:lineRule="auto"/>
        <w:ind w:left="0" w:firstLine="567"/>
        <w:jc w:val="both"/>
        <w:rPr>
          <w:rFonts w:ascii="Times New Roman" w:hAnsi="Times New Roman" w:cs="Times New Roman"/>
          <w:sz w:val="24"/>
          <w:szCs w:val="24"/>
          <w:rPrChange w:id="4557" w:author="matheus" w:date="2011-07-25T13:04:00Z">
            <w:rPr/>
          </w:rPrChange>
        </w:rPr>
        <w:pPrChange w:id="4558"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559" w:author="matheus" w:date="2011-07-25T13:04:00Z">
            <w:rPr/>
          </w:rPrChange>
        </w:rPr>
        <w:t xml:space="preserve">A avaliação objetiva continuará sendo feita através do cálculo do PSNR. O cálculo é feito utilizando-se a versão gratuita do programa chamado MSU </w:t>
      </w:r>
      <w:ins w:id="4560" w:author="matheus" w:date="2011-07-25T12:45:00Z">
        <w:r w:rsidR="00B11B6C" w:rsidRPr="004F3007">
          <w:rPr>
            <w:rFonts w:ascii="Times New Roman" w:hAnsi="Times New Roman" w:cs="Times New Roman"/>
            <w:i/>
            <w:sz w:val="24"/>
            <w:szCs w:val="24"/>
            <w:rPrChange w:id="4561" w:author="matheus" w:date="2011-07-25T13:04:00Z">
              <w:rPr/>
            </w:rPrChange>
          </w:rPr>
          <w:t>Video Quality Measurement Tool</w:t>
        </w:r>
        <w:r w:rsidR="00B11B6C" w:rsidRPr="004F3007">
          <w:rPr>
            <w:rFonts w:ascii="Times New Roman" w:hAnsi="Times New Roman" w:cs="Times New Roman"/>
            <w:sz w:val="24"/>
            <w:szCs w:val="24"/>
            <w:rPrChange w:id="4562" w:author="matheus" w:date="2011-07-25T13:04:00Z">
              <w:rPr/>
            </w:rPrChange>
          </w:rPr>
          <w:t xml:space="preserve"> (</w:t>
        </w:r>
      </w:ins>
      <w:r w:rsidRPr="004F3007">
        <w:rPr>
          <w:rFonts w:ascii="Times New Roman" w:hAnsi="Times New Roman" w:cs="Times New Roman"/>
          <w:sz w:val="24"/>
          <w:szCs w:val="24"/>
          <w:rPrChange w:id="4563" w:author="matheus" w:date="2011-07-25T13:04:00Z">
            <w:rPr/>
          </w:rPrChange>
        </w:rPr>
        <w:t>VMQT</w:t>
      </w:r>
      <w:ins w:id="4564" w:author="matheus" w:date="2011-07-25T12:45:00Z">
        <w:r w:rsidR="00B11B6C" w:rsidRPr="004F3007">
          <w:rPr>
            <w:rFonts w:ascii="Times New Roman" w:hAnsi="Times New Roman" w:cs="Times New Roman"/>
            <w:sz w:val="24"/>
            <w:szCs w:val="24"/>
            <w:rPrChange w:id="4565" w:author="matheus" w:date="2011-07-25T13:04:00Z">
              <w:rPr/>
            </w:rPrChange>
          </w:rPr>
          <w:t>)</w:t>
        </w:r>
      </w:ins>
      <w:del w:id="4566" w:author="matheus" w:date="2011-07-25T12:45:00Z">
        <w:r w:rsidRPr="004F3007" w:rsidDel="00B11B6C">
          <w:rPr>
            <w:rFonts w:ascii="Times New Roman" w:hAnsi="Times New Roman" w:cs="Times New Roman"/>
            <w:sz w:val="24"/>
            <w:szCs w:val="24"/>
            <w:rPrChange w:id="4567" w:author="matheus" w:date="2011-07-25T13:04:00Z">
              <w:rPr/>
            </w:rPrChange>
          </w:rPr>
          <w:delText xml:space="preserve"> (Video Quality Measurement Tool)</w:delText>
        </w:r>
      </w:del>
      <w:r w:rsidRPr="004F3007">
        <w:rPr>
          <w:rStyle w:val="Refdenotaderodap"/>
          <w:rFonts w:ascii="Times New Roman" w:hAnsi="Times New Roman" w:cs="Times New Roman"/>
          <w:sz w:val="24"/>
          <w:szCs w:val="24"/>
          <w:rPrChange w:id="4568" w:author="matheus" w:date="2011-07-25T13:04:00Z">
            <w:rPr>
              <w:rStyle w:val="Refdenotaderodap"/>
            </w:rPr>
          </w:rPrChange>
        </w:rPr>
        <w:footnoteReference w:id="6"/>
      </w:r>
      <w:r w:rsidRPr="004F3007">
        <w:rPr>
          <w:rFonts w:ascii="Times New Roman" w:hAnsi="Times New Roman" w:cs="Times New Roman"/>
          <w:sz w:val="24"/>
          <w:szCs w:val="24"/>
          <w:rPrChange w:id="4578" w:author="matheus" w:date="2011-07-25T13:04:00Z">
            <w:rPr/>
          </w:rPrChange>
        </w:rPr>
        <w:t xml:space="preserve">. </w:t>
      </w:r>
      <w:r w:rsidR="007F70F5" w:rsidRPr="004F3007">
        <w:rPr>
          <w:rFonts w:ascii="Times New Roman" w:hAnsi="Times New Roman" w:cs="Times New Roman"/>
          <w:sz w:val="24"/>
          <w:szCs w:val="24"/>
          <w:rPrChange w:id="4579" w:author="matheus" w:date="2011-07-25T13:04:00Z">
            <w:rPr/>
          </w:rPrChange>
        </w:rPr>
        <w:t>Este programa contém uma fórmula otimizada para o cálculo do PSNR, fornecendo valores individuais para cada componente, tanto no espaço de cores RGB quanto no YC</w:t>
      </w:r>
      <w:r w:rsidR="007F70F5" w:rsidRPr="004F3007">
        <w:rPr>
          <w:rFonts w:ascii="Times New Roman" w:hAnsi="Times New Roman" w:cs="Times New Roman"/>
          <w:sz w:val="24"/>
          <w:szCs w:val="24"/>
          <w:vertAlign w:val="subscript"/>
          <w:rPrChange w:id="4580" w:author="matheus" w:date="2011-07-25T13:04:00Z">
            <w:rPr>
              <w:vertAlign w:val="subscript"/>
            </w:rPr>
          </w:rPrChange>
        </w:rPr>
        <w:t>b</w:t>
      </w:r>
      <w:r w:rsidR="007F70F5" w:rsidRPr="004F3007">
        <w:rPr>
          <w:rFonts w:ascii="Times New Roman" w:hAnsi="Times New Roman" w:cs="Times New Roman"/>
          <w:sz w:val="24"/>
          <w:szCs w:val="24"/>
          <w:rPrChange w:id="4581" w:author="matheus" w:date="2011-07-25T13:04:00Z">
            <w:rPr/>
          </w:rPrChange>
        </w:rPr>
        <w:t>C</w:t>
      </w:r>
      <w:r w:rsidR="007F70F5" w:rsidRPr="004F3007">
        <w:rPr>
          <w:rFonts w:ascii="Times New Roman" w:hAnsi="Times New Roman" w:cs="Times New Roman"/>
          <w:sz w:val="24"/>
          <w:szCs w:val="24"/>
          <w:vertAlign w:val="subscript"/>
          <w:rPrChange w:id="4582" w:author="matheus" w:date="2011-07-25T13:04:00Z">
            <w:rPr>
              <w:vertAlign w:val="subscript"/>
            </w:rPr>
          </w:rPrChange>
        </w:rPr>
        <w:t>r</w:t>
      </w:r>
      <w:r w:rsidR="007F70F5" w:rsidRPr="004F3007">
        <w:rPr>
          <w:rFonts w:ascii="Times New Roman" w:hAnsi="Times New Roman" w:cs="Times New Roman"/>
          <w:sz w:val="24"/>
          <w:szCs w:val="24"/>
          <w:rPrChange w:id="4583" w:author="matheus" w:date="2011-07-25T13:04:00Z">
            <w:rPr/>
          </w:rPrChange>
        </w:rPr>
        <w:t xml:space="preserve">, além de </w:t>
      </w:r>
      <w:r w:rsidR="00AF67EE" w:rsidRPr="004F3007">
        <w:rPr>
          <w:rFonts w:ascii="Times New Roman" w:hAnsi="Times New Roman" w:cs="Times New Roman"/>
          <w:sz w:val="24"/>
          <w:szCs w:val="24"/>
          <w:rPrChange w:id="4584" w:author="matheus" w:date="2011-07-25T13:04:00Z">
            <w:rPr/>
          </w:rPrChange>
        </w:rPr>
        <w:t>fornecer</w:t>
      </w:r>
      <w:r w:rsidR="007F70F5" w:rsidRPr="004F3007">
        <w:rPr>
          <w:rFonts w:ascii="Times New Roman" w:hAnsi="Times New Roman" w:cs="Times New Roman"/>
          <w:sz w:val="24"/>
          <w:szCs w:val="24"/>
          <w:rPrChange w:id="4585" w:author="matheus" w:date="2011-07-25T13:04:00Z">
            <w:rPr/>
          </w:rPrChange>
        </w:rPr>
        <w:t xml:space="preserve"> uma imagem com as diferenças encontradas nas imagens comparadas, servindo como uma boa referência visual.</w:t>
      </w:r>
    </w:p>
    <w:p w:rsidR="00D92277" w:rsidRPr="004F3007" w:rsidRDefault="00AF67EE">
      <w:pPr>
        <w:pStyle w:val="PargrafodaLista"/>
        <w:spacing w:after="0" w:line="360" w:lineRule="auto"/>
        <w:ind w:left="0" w:firstLine="567"/>
        <w:jc w:val="both"/>
        <w:rPr>
          <w:rFonts w:ascii="Times New Roman" w:hAnsi="Times New Roman" w:cs="Times New Roman"/>
          <w:sz w:val="24"/>
          <w:szCs w:val="24"/>
          <w:rPrChange w:id="4586" w:author="matheus" w:date="2011-07-25T13:04:00Z">
            <w:rPr/>
          </w:rPrChange>
        </w:rPr>
        <w:pPrChange w:id="4587"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588" w:author="matheus" w:date="2011-07-25T13:04:00Z">
            <w:rPr/>
          </w:rPrChange>
        </w:rPr>
        <w:t xml:space="preserve">Para a avaliação subjetiva, </w:t>
      </w:r>
      <w:r w:rsidR="003272D5" w:rsidRPr="004F3007">
        <w:rPr>
          <w:rFonts w:ascii="Times New Roman" w:hAnsi="Times New Roman" w:cs="Times New Roman"/>
          <w:sz w:val="24"/>
          <w:szCs w:val="24"/>
          <w:rPrChange w:id="4589" w:author="matheus" w:date="2011-07-25T13:04:00Z">
            <w:rPr/>
          </w:rPrChange>
        </w:rPr>
        <w:t xml:space="preserve">será utilizado o </w:t>
      </w:r>
      <w:del w:id="4590" w:author="matheus" w:date="2011-07-25T12:44:00Z">
        <w:r w:rsidR="003272D5" w:rsidRPr="004F3007" w:rsidDel="00B11B6C">
          <w:rPr>
            <w:rFonts w:ascii="Times New Roman" w:hAnsi="Times New Roman" w:cs="Times New Roman"/>
            <w:i/>
            <w:sz w:val="24"/>
            <w:szCs w:val="24"/>
            <w:rPrChange w:id="4591" w:author="matheus" w:date="2011-07-25T13:04:00Z">
              <w:rPr/>
            </w:rPrChange>
          </w:rPr>
          <w:delText>MOS (</w:delText>
        </w:r>
      </w:del>
      <w:r w:rsidR="003272D5" w:rsidRPr="004F3007">
        <w:rPr>
          <w:rFonts w:ascii="Times New Roman" w:hAnsi="Times New Roman" w:cs="Times New Roman"/>
          <w:i/>
          <w:sz w:val="24"/>
          <w:szCs w:val="24"/>
          <w:rPrChange w:id="4592" w:author="matheus" w:date="2011-07-25T13:04:00Z">
            <w:rPr/>
          </w:rPrChange>
        </w:rPr>
        <w:t>Mean Option Score</w:t>
      </w:r>
      <w:del w:id="4593" w:author="matheus" w:date="2011-07-25T12:44:00Z">
        <w:r w:rsidR="003272D5" w:rsidRPr="004F3007" w:rsidDel="00B11B6C">
          <w:rPr>
            <w:rFonts w:ascii="Times New Roman" w:hAnsi="Times New Roman" w:cs="Times New Roman"/>
            <w:sz w:val="24"/>
            <w:szCs w:val="24"/>
            <w:rPrChange w:id="4594" w:author="matheus" w:date="2011-07-25T13:04:00Z">
              <w:rPr/>
            </w:rPrChange>
          </w:rPr>
          <w:delText>)</w:delText>
        </w:r>
      </w:del>
      <w:ins w:id="4595" w:author="matheus" w:date="2011-07-25T12:44:00Z">
        <w:r w:rsidR="00B11B6C" w:rsidRPr="004F3007">
          <w:rPr>
            <w:rFonts w:ascii="Times New Roman" w:hAnsi="Times New Roman" w:cs="Times New Roman"/>
            <w:sz w:val="24"/>
            <w:szCs w:val="24"/>
            <w:rPrChange w:id="4596" w:author="matheus" w:date="2011-07-25T13:04:00Z">
              <w:rPr/>
            </w:rPrChange>
          </w:rPr>
          <w:t xml:space="preserve"> (MOS)</w:t>
        </w:r>
      </w:ins>
      <w:r w:rsidR="004A6118" w:rsidRPr="004F3007">
        <w:rPr>
          <w:rFonts w:ascii="Times New Roman" w:hAnsi="Times New Roman" w:cs="Times New Roman"/>
          <w:sz w:val="24"/>
          <w:szCs w:val="24"/>
          <w:rPrChange w:id="4597" w:author="matheus" w:date="2011-07-25T13:04:00Z">
            <w:rPr/>
          </w:rPrChange>
        </w:rPr>
        <w:t xml:space="preserve"> (</w:t>
      </w:r>
      <w:r w:rsidR="00107AF9" w:rsidRPr="004F3007">
        <w:rPr>
          <w:rFonts w:ascii="Times New Roman" w:hAnsi="Times New Roman" w:cs="Times New Roman"/>
          <w:sz w:val="24"/>
          <w:szCs w:val="24"/>
          <w:rPrChange w:id="4598" w:author="matheus" w:date="2011-07-25T13:04:00Z">
            <w:rPr>
              <w:rFonts w:ascii="Times New Roman" w:hAnsi="Times New Roman" w:cs="Times New Roman"/>
              <w:sz w:val="24"/>
              <w:szCs w:val="24"/>
            </w:rPr>
          </w:rPrChange>
        </w:rPr>
        <w:t>WINKLER</w:t>
      </w:r>
      <w:r w:rsidR="004A6118" w:rsidRPr="004F3007">
        <w:rPr>
          <w:rFonts w:ascii="Times New Roman" w:hAnsi="Times New Roman" w:cs="Times New Roman"/>
          <w:sz w:val="24"/>
          <w:szCs w:val="24"/>
          <w:rPrChange w:id="4599" w:author="matheus" w:date="2011-07-25T13:04:00Z">
            <w:rPr/>
          </w:rPrChange>
        </w:rPr>
        <w:t>, 2005)</w:t>
      </w:r>
      <w:r w:rsidR="004443D5" w:rsidRPr="004F3007">
        <w:rPr>
          <w:rFonts w:ascii="Times New Roman" w:hAnsi="Times New Roman" w:cs="Times New Roman"/>
          <w:sz w:val="24"/>
          <w:szCs w:val="24"/>
          <w:rPrChange w:id="4600" w:author="matheus" w:date="2011-07-25T13:04:00Z">
            <w:rPr/>
          </w:rPrChange>
        </w:rPr>
        <w:t xml:space="preserve">, isto é, a média das notas dadas por avaliadores em uma sessão de testes. Com isso, é necessário </w:t>
      </w:r>
      <w:r w:rsidR="00574FEA" w:rsidRPr="004F3007">
        <w:rPr>
          <w:rFonts w:ascii="Times New Roman" w:hAnsi="Times New Roman" w:cs="Times New Roman"/>
          <w:sz w:val="24"/>
          <w:szCs w:val="24"/>
          <w:rPrChange w:id="4601" w:author="matheus" w:date="2011-07-25T13:04:00Z">
            <w:rPr/>
          </w:rPrChange>
        </w:rPr>
        <w:t>o envolvimento de usuários reais</w:t>
      </w:r>
      <w:r w:rsidR="004443D5" w:rsidRPr="004F3007">
        <w:rPr>
          <w:rFonts w:ascii="Times New Roman" w:hAnsi="Times New Roman" w:cs="Times New Roman"/>
          <w:sz w:val="24"/>
          <w:szCs w:val="24"/>
          <w:rPrChange w:id="4602" w:author="matheus" w:date="2011-07-25T13:04:00Z">
            <w:rPr/>
          </w:rPrChange>
        </w:rPr>
        <w:t>. Durante o mestrado, serão abertos chamados no Instituto para conseguir usuários voluntários a realizar a sessão de testes</w:t>
      </w:r>
      <w:r w:rsidR="00574FEA" w:rsidRPr="004F3007">
        <w:rPr>
          <w:rFonts w:ascii="Times New Roman" w:hAnsi="Times New Roman" w:cs="Times New Roman"/>
          <w:sz w:val="24"/>
          <w:szCs w:val="24"/>
          <w:rPrChange w:id="4603" w:author="matheus" w:date="2011-07-25T13:04:00Z">
            <w:rPr/>
          </w:rPrChange>
        </w:rPr>
        <w:t xml:space="preserve">. </w:t>
      </w:r>
      <w:r w:rsidR="00D92277" w:rsidRPr="004F3007">
        <w:rPr>
          <w:rFonts w:ascii="Times New Roman" w:hAnsi="Times New Roman" w:cs="Times New Roman"/>
          <w:sz w:val="24"/>
          <w:szCs w:val="24"/>
          <w:rPrChange w:id="4604" w:author="matheus" w:date="2011-07-25T13:04:00Z">
            <w:rPr/>
          </w:rPrChange>
        </w:rPr>
        <w:t>Além disso, os professores do grupo de pesquisa ministram aulas de Multimídia e de Interação Usuário-Computador para os cursos de Graduação e Pós-graduação do ICMC-USP, nos quais temas como métodos de avaliação de qualidade e percepção humana são comuns. Assim, pretende-se realizar as avaliações também com os alunos desses cursos.</w:t>
      </w:r>
    </w:p>
    <w:p w:rsidR="00AF67EE" w:rsidRPr="004F3007" w:rsidRDefault="00234CEA">
      <w:pPr>
        <w:pStyle w:val="PargrafodaLista"/>
        <w:spacing w:after="0" w:line="360" w:lineRule="auto"/>
        <w:ind w:left="0" w:firstLine="567"/>
        <w:jc w:val="both"/>
        <w:rPr>
          <w:rFonts w:ascii="Times New Roman" w:hAnsi="Times New Roman" w:cs="Times New Roman"/>
          <w:sz w:val="24"/>
          <w:szCs w:val="24"/>
          <w:rPrChange w:id="4605" w:author="matheus" w:date="2011-07-25T13:04:00Z">
            <w:rPr/>
          </w:rPrChange>
        </w:rPr>
        <w:pPrChange w:id="4606" w:author="matheus" w:date="2011-07-25T13:57:00Z">
          <w:pPr>
            <w:pStyle w:val="PargrafodaLista"/>
            <w:spacing w:line="360" w:lineRule="auto"/>
            <w:ind w:left="792" w:firstLine="624"/>
            <w:jc w:val="both"/>
          </w:pPr>
        </w:pPrChange>
      </w:pPr>
      <w:r w:rsidRPr="004F3007">
        <w:rPr>
          <w:rFonts w:ascii="Times New Roman" w:hAnsi="Times New Roman" w:cs="Times New Roman"/>
          <w:noProof/>
          <w:sz w:val="24"/>
          <w:szCs w:val="24"/>
          <w:lang w:eastAsia="pt-BR"/>
          <w:rPrChange w:id="4607" w:author="Unknown">
            <w:rPr>
              <w:noProof/>
              <w:lang w:eastAsia="pt-BR"/>
            </w:rPr>
          </w:rPrChange>
        </w:rPr>
        <mc:AlternateContent>
          <mc:Choice Requires="wps">
            <w:drawing>
              <wp:anchor distT="0" distB="0" distL="114300" distR="114300" simplePos="0" relativeHeight="251687936" behindDoc="0" locked="0" layoutInCell="1" allowOverlap="1" wp14:anchorId="703BBDED" wp14:editId="3EF21134">
                <wp:simplePos x="0" y="0"/>
                <wp:positionH relativeFrom="column">
                  <wp:posOffset>529590</wp:posOffset>
                </wp:positionH>
                <wp:positionV relativeFrom="paragraph">
                  <wp:posOffset>2472055</wp:posOffset>
                </wp:positionV>
                <wp:extent cx="4865370" cy="635"/>
                <wp:effectExtent l="0" t="0" r="0" b="0"/>
                <wp:wrapTopAndBottom/>
                <wp:docPr id="1173" name="Caixa de texto 1173"/>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a:effectLst/>
                      </wps:spPr>
                      <wps:txbx>
                        <w:txbxContent>
                          <w:p w:rsidR="00C71D24" w:rsidRPr="00D75807" w:rsidRDefault="00C71D24" w:rsidP="00234CEA">
                            <w:pPr>
                              <w:pStyle w:val="Legenda"/>
                              <w:rPr>
                                <w:rFonts w:eastAsiaTheme="minorHAnsi"/>
                                <w:noProof/>
                                <w:lang w:val="pt-BR"/>
                              </w:rPr>
                            </w:pPr>
                            <w:bookmarkStart w:id="4608" w:name="_Toc299110716"/>
                            <w:bookmarkStart w:id="4609" w:name="_Toc299110740"/>
                            <w:r w:rsidRPr="00234CEA">
                              <w:rPr>
                                <w:lang w:val="pt-BR"/>
                              </w:rPr>
                              <w:t xml:space="preserve">Figura </w:t>
                            </w:r>
                            <w:r>
                              <w:fldChar w:fldCharType="begin"/>
                            </w:r>
                            <w:r w:rsidRPr="00234CEA">
                              <w:rPr>
                                <w:lang w:val="pt-BR"/>
                              </w:rPr>
                              <w:instrText xml:space="preserve"> SEQ Figura \* ARABIC </w:instrText>
                            </w:r>
                            <w:r>
                              <w:fldChar w:fldCharType="separate"/>
                            </w:r>
                            <w:r w:rsidRPr="00234CEA">
                              <w:rPr>
                                <w:noProof/>
                                <w:lang w:val="pt-BR"/>
                              </w:rPr>
                              <w:t>10</w:t>
                            </w:r>
                            <w:r>
                              <w:fldChar w:fldCharType="end"/>
                            </w:r>
                            <w:r w:rsidRPr="00234CEA">
                              <w:rPr>
                                <w:lang w:val="pt-BR"/>
                              </w:rPr>
                              <w:t xml:space="preserve"> - Processo de teste de qualidade subjetiva de imagens ou vídeos. </w:t>
                            </w:r>
                            <w:r w:rsidRPr="00D75807">
                              <w:rPr>
                                <w:lang w:val="pt-BR"/>
                              </w:rPr>
                              <w:t>Adaptado de ITU-T (2004)</w:t>
                            </w:r>
                            <w:bookmarkEnd w:id="4608"/>
                            <w:bookmarkEnd w:id="4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73" o:spid="_x0000_s1110" type="#_x0000_t202" style="position:absolute;left:0;text-align:left;margin-left:41.7pt;margin-top:194.65pt;width:383.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" stroked="f">
                <v:textbox style="mso-fit-shape-to-text:t" inset="0,0,0,0">
                  <w:txbxContent>
                    <w:p w:rsidR="00C71D24" w:rsidRPr="00D75807" w:rsidRDefault="00C71D24" w:rsidP="00234CEA">
                      <w:pPr>
                        <w:pStyle w:val="Legenda"/>
                        <w:rPr>
                          <w:rFonts w:eastAsiaTheme="minorHAnsi"/>
                          <w:noProof/>
                          <w:lang w:val="pt-BR"/>
                        </w:rPr>
                      </w:pPr>
                      <w:bookmarkStart w:id="4610" w:name="_Toc299110716"/>
                      <w:bookmarkStart w:id="4611" w:name="_Toc299110740"/>
                      <w:r w:rsidRPr="00234CEA">
                        <w:rPr>
                          <w:lang w:val="pt-BR"/>
                        </w:rPr>
                        <w:t xml:space="preserve">Figura </w:t>
                      </w:r>
                      <w:r>
                        <w:fldChar w:fldCharType="begin"/>
                      </w:r>
                      <w:r w:rsidRPr="00234CEA">
                        <w:rPr>
                          <w:lang w:val="pt-BR"/>
                        </w:rPr>
                        <w:instrText xml:space="preserve"> SEQ Figura \* ARABIC </w:instrText>
                      </w:r>
                      <w:r>
                        <w:fldChar w:fldCharType="separate"/>
                      </w:r>
                      <w:r w:rsidRPr="00234CEA">
                        <w:rPr>
                          <w:noProof/>
                          <w:lang w:val="pt-BR"/>
                        </w:rPr>
                        <w:t>10</w:t>
                      </w:r>
                      <w:r>
                        <w:fldChar w:fldCharType="end"/>
                      </w:r>
                      <w:r w:rsidRPr="00234CEA">
                        <w:rPr>
                          <w:lang w:val="pt-BR"/>
                        </w:rPr>
                        <w:t xml:space="preserve"> - Processo de teste de qualidade subjetiva de imagens ou vídeos. </w:t>
                      </w:r>
                      <w:r w:rsidRPr="00D75807">
                        <w:rPr>
                          <w:lang w:val="pt-BR"/>
                        </w:rPr>
                        <w:t>Adaptado de ITU-T (2004)</w:t>
                      </w:r>
                      <w:bookmarkEnd w:id="4610"/>
                      <w:bookmarkEnd w:id="4611"/>
                    </w:p>
                  </w:txbxContent>
                </v:textbox>
                <w10:wrap type="topAndBottom"/>
              </v:shape>
            </w:pict>
          </mc:Fallback>
        </mc:AlternateContent>
      </w:r>
      <w:r w:rsidRPr="004F3007">
        <w:rPr>
          <w:rFonts w:ascii="Times New Roman" w:hAnsi="Times New Roman" w:cs="Times New Roman"/>
          <w:noProof/>
          <w:sz w:val="24"/>
          <w:szCs w:val="24"/>
          <w:lang w:eastAsia="pt-BR"/>
          <w:rPrChange w:id="4612" w:author="Unknown">
            <w:rPr>
              <w:noProof/>
              <w:lang w:eastAsia="pt-BR"/>
            </w:rPr>
          </w:rPrChange>
        </w:rPr>
        <w:drawing>
          <wp:anchor distT="0" distB="0" distL="114300" distR="114300" simplePos="0" relativeHeight="251665408" behindDoc="0" locked="0" layoutInCell="1" allowOverlap="1" wp14:anchorId="678AC524" wp14:editId="51B9DA55">
            <wp:simplePos x="0" y="0"/>
            <wp:positionH relativeFrom="column">
              <wp:posOffset>527685</wp:posOffset>
            </wp:positionH>
            <wp:positionV relativeFrom="paragraph">
              <wp:posOffset>1310640</wp:posOffset>
            </wp:positionV>
            <wp:extent cx="4865370" cy="1106170"/>
            <wp:effectExtent l="0" t="0" r="0" b="0"/>
            <wp:wrapTopAndBottom/>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5370" cy="1106170"/>
                    </a:xfrm>
                    <a:prstGeom prst="rect">
                      <a:avLst/>
                    </a:prstGeom>
                    <a:noFill/>
                  </pic:spPr>
                </pic:pic>
              </a:graphicData>
            </a:graphic>
            <wp14:sizeRelH relativeFrom="page">
              <wp14:pctWidth>0</wp14:pctWidth>
            </wp14:sizeRelH>
            <wp14:sizeRelV relativeFrom="page">
              <wp14:pctHeight>0</wp14:pctHeight>
            </wp14:sizeRelV>
          </wp:anchor>
        </w:drawing>
      </w:r>
      <w:r w:rsidR="00574FEA" w:rsidRPr="004F3007">
        <w:rPr>
          <w:rFonts w:ascii="Times New Roman" w:hAnsi="Times New Roman" w:cs="Times New Roman"/>
          <w:sz w:val="24"/>
          <w:szCs w:val="24"/>
          <w:rPrChange w:id="4613" w:author="matheus" w:date="2011-07-25T13:04:00Z">
            <w:rPr/>
          </w:rPrChange>
        </w:rPr>
        <w:t>Pretende-se seguir as recomendações da ITU</w:t>
      </w:r>
      <w:r w:rsidR="00D92277" w:rsidRPr="004F3007">
        <w:rPr>
          <w:rFonts w:ascii="Times New Roman" w:hAnsi="Times New Roman" w:cs="Times New Roman"/>
          <w:sz w:val="24"/>
          <w:szCs w:val="24"/>
          <w:rPrChange w:id="4614" w:author="matheus" w:date="2011-07-25T13:04:00Z">
            <w:rPr/>
          </w:rPrChange>
        </w:rPr>
        <w:t>-T</w:t>
      </w:r>
      <w:r w:rsidR="00574FEA" w:rsidRPr="004F3007">
        <w:rPr>
          <w:rFonts w:ascii="Times New Roman" w:hAnsi="Times New Roman" w:cs="Times New Roman"/>
          <w:sz w:val="24"/>
          <w:szCs w:val="24"/>
          <w:rPrChange w:id="4615" w:author="matheus" w:date="2011-07-25T13:04:00Z">
            <w:rPr/>
          </w:rPrChange>
        </w:rPr>
        <w:t xml:space="preserve"> </w:t>
      </w:r>
      <w:r w:rsidR="004A6118" w:rsidRPr="004F3007">
        <w:rPr>
          <w:rFonts w:ascii="Times New Roman" w:hAnsi="Times New Roman" w:cs="Times New Roman"/>
          <w:sz w:val="24"/>
          <w:szCs w:val="24"/>
          <w:rPrChange w:id="4616" w:author="matheus" w:date="2011-07-25T13:04:00Z">
            <w:rPr/>
          </w:rPrChange>
        </w:rPr>
        <w:t>(2004</w:t>
      </w:r>
      <w:r w:rsidR="00574FEA" w:rsidRPr="004F3007">
        <w:rPr>
          <w:rFonts w:ascii="Times New Roman" w:hAnsi="Times New Roman" w:cs="Times New Roman"/>
          <w:sz w:val="24"/>
          <w:szCs w:val="24"/>
          <w:rPrChange w:id="4617" w:author="matheus" w:date="2011-07-25T13:04:00Z">
            <w:rPr/>
          </w:rPrChange>
        </w:rPr>
        <w:t>).  Inicialmente montam-se estruturas de vídeo</w:t>
      </w:r>
      <w:r w:rsidR="00D92277" w:rsidRPr="004F3007">
        <w:rPr>
          <w:rFonts w:ascii="Times New Roman" w:hAnsi="Times New Roman" w:cs="Times New Roman"/>
          <w:sz w:val="24"/>
          <w:szCs w:val="24"/>
          <w:rPrChange w:id="4618" w:author="matheus" w:date="2011-07-25T13:04:00Z">
            <w:rPr/>
          </w:rPrChange>
        </w:rPr>
        <w:t>s</w:t>
      </w:r>
      <w:r w:rsidR="00902545" w:rsidRPr="004F3007">
        <w:rPr>
          <w:rFonts w:ascii="Times New Roman" w:hAnsi="Times New Roman" w:cs="Times New Roman"/>
          <w:sz w:val="24"/>
          <w:szCs w:val="24"/>
          <w:rPrChange w:id="4619" w:author="matheus" w:date="2011-07-25T13:04:00Z">
            <w:rPr/>
          </w:rPrChange>
        </w:rPr>
        <w:t xml:space="preserve"> ou imagens ABAB, onde A é o</w:t>
      </w:r>
      <w:r w:rsidR="00574FEA" w:rsidRPr="004F3007">
        <w:rPr>
          <w:rFonts w:ascii="Times New Roman" w:hAnsi="Times New Roman" w:cs="Times New Roman"/>
          <w:sz w:val="24"/>
          <w:szCs w:val="24"/>
          <w:rPrChange w:id="4620" w:author="matheus" w:date="2011-07-25T13:04:00Z">
            <w:rPr/>
          </w:rPrChange>
        </w:rPr>
        <w:t xml:space="preserve"> original e B é </w:t>
      </w:r>
      <w:r w:rsidR="00902545" w:rsidRPr="004F3007">
        <w:rPr>
          <w:rFonts w:ascii="Times New Roman" w:hAnsi="Times New Roman" w:cs="Times New Roman"/>
          <w:sz w:val="24"/>
          <w:szCs w:val="24"/>
          <w:rPrChange w:id="4621" w:author="matheus" w:date="2011-07-25T13:04:00Z">
            <w:rPr/>
          </w:rPrChange>
        </w:rPr>
        <w:t>o obtido através da reversão anaglífica</w:t>
      </w:r>
      <w:r w:rsidR="00574FEA" w:rsidRPr="004F3007">
        <w:rPr>
          <w:rFonts w:ascii="Times New Roman" w:hAnsi="Times New Roman" w:cs="Times New Roman"/>
          <w:sz w:val="24"/>
          <w:szCs w:val="24"/>
          <w:rPrChange w:id="4622" w:author="matheus" w:date="2011-07-25T13:04:00Z">
            <w:rPr/>
          </w:rPrChange>
        </w:rPr>
        <w:t xml:space="preserve">, sendo que nos intervalos </w:t>
      </w:r>
      <w:r w:rsidR="00902545" w:rsidRPr="004F3007">
        <w:rPr>
          <w:rFonts w:ascii="Times New Roman" w:hAnsi="Times New Roman" w:cs="Times New Roman"/>
          <w:sz w:val="24"/>
          <w:szCs w:val="24"/>
          <w:rPrChange w:id="4623" w:author="matheus" w:date="2011-07-25T13:04:00Z">
            <w:rPr/>
          </w:rPrChange>
        </w:rPr>
        <w:t>entre cada um</w:t>
      </w:r>
      <w:r w:rsidR="00574FEA" w:rsidRPr="004F3007">
        <w:rPr>
          <w:rFonts w:ascii="Times New Roman" w:hAnsi="Times New Roman" w:cs="Times New Roman"/>
          <w:sz w:val="24"/>
          <w:szCs w:val="24"/>
          <w:rPrChange w:id="4624" w:author="matheus" w:date="2011-07-25T13:04:00Z">
            <w:rPr/>
          </w:rPrChange>
        </w:rPr>
        <w:t xml:space="preserve"> existem trechos de tela cinza </w:t>
      </w:r>
      <w:r w:rsidR="00574FEA" w:rsidRPr="004F3007">
        <w:rPr>
          <w:rFonts w:ascii="Times New Roman" w:hAnsi="Times New Roman" w:cs="Times New Roman"/>
          <w:sz w:val="24"/>
          <w:szCs w:val="24"/>
          <w:highlight w:val="yellow"/>
          <w:rPrChange w:id="4625" w:author="matheus" w:date="2011-07-25T13:04:00Z">
            <w:rPr>
              <w:highlight w:val="yellow"/>
            </w:rPr>
          </w:rPrChange>
        </w:rPr>
        <w:t xml:space="preserve">(Figura </w:t>
      </w:r>
      <w:r w:rsidR="00880A4E" w:rsidRPr="004F3007">
        <w:rPr>
          <w:rFonts w:ascii="Times New Roman" w:hAnsi="Times New Roman" w:cs="Times New Roman"/>
          <w:sz w:val="24"/>
          <w:szCs w:val="24"/>
          <w:highlight w:val="yellow"/>
          <w:rPrChange w:id="4626" w:author="matheus" w:date="2011-07-25T13:04:00Z">
            <w:rPr>
              <w:highlight w:val="yellow"/>
            </w:rPr>
          </w:rPrChange>
        </w:rPr>
        <w:t>10</w:t>
      </w:r>
      <w:r w:rsidR="00574FEA" w:rsidRPr="004F3007">
        <w:rPr>
          <w:rFonts w:ascii="Times New Roman" w:hAnsi="Times New Roman" w:cs="Times New Roman"/>
          <w:sz w:val="24"/>
          <w:szCs w:val="24"/>
          <w:highlight w:val="yellow"/>
          <w:rPrChange w:id="4627" w:author="matheus" w:date="2011-07-25T13:04:00Z">
            <w:rPr>
              <w:highlight w:val="yellow"/>
            </w:rPr>
          </w:rPrChange>
        </w:rPr>
        <w:t>)</w:t>
      </w:r>
      <w:r w:rsidR="00574FEA" w:rsidRPr="004F3007">
        <w:rPr>
          <w:rFonts w:ascii="Times New Roman" w:hAnsi="Times New Roman" w:cs="Times New Roman"/>
          <w:sz w:val="24"/>
          <w:szCs w:val="24"/>
          <w:rPrChange w:id="4628" w:author="matheus" w:date="2011-07-25T13:04:00Z">
            <w:rPr/>
          </w:rPrChange>
        </w:rPr>
        <w:t>.</w:t>
      </w:r>
      <w:r w:rsidR="00D92277" w:rsidRPr="004F3007">
        <w:rPr>
          <w:rFonts w:ascii="Times New Roman" w:hAnsi="Times New Roman" w:cs="Times New Roman"/>
          <w:sz w:val="24"/>
          <w:szCs w:val="24"/>
          <w:rPrChange w:id="4629" w:author="matheus" w:date="2011-07-25T13:04:00Z">
            <w:rPr/>
          </w:rPrChange>
        </w:rPr>
        <w:t xml:space="preserve"> Os avaliadores recebem então esta estrutura e dão uma nota de 0 a 5 para o vídeo ou imagem revertida.</w:t>
      </w:r>
    </w:p>
    <w:p w:rsidR="00574FEA" w:rsidRPr="004F3007" w:rsidRDefault="00574FEA">
      <w:pPr>
        <w:pStyle w:val="PargrafodaLista"/>
        <w:spacing w:after="0" w:line="360" w:lineRule="auto"/>
        <w:ind w:left="0" w:firstLine="567"/>
        <w:jc w:val="both"/>
        <w:rPr>
          <w:rFonts w:ascii="Times New Roman" w:hAnsi="Times New Roman" w:cs="Times New Roman"/>
          <w:sz w:val="24"/>
          <w:szCs w:val="24"/>
          <w:rPrChange w:id="4630" w:author="matheus" w:date="2011-07-25T13:04:00Z">
            <w:rPr/>
          </w:rPrChange>
        </w:rPr>
        <w:pPrChange w:id="4631"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632" w:author="matheus" w:date="2011-07-25T13:04:00Z">
            <w:rPr/>
          </w:rPrChange>
        </w:rPr>
        <w:t xml:space="preserve">A base de dados citada na </w:t>
      </w:r>
      <w:r w:rsidRPr="004F3007">
        <w:rPr>
          <w:rFonts w:ascii="Times New Roman" w:hAnsi="Times New Roman" w:cs="Times New Roman"/>
          <w:sz w:val="24"/>
          <w:szCs w:val="24"/>
          <w:highlight w:val="yellow"/>
          <w:rPrChange w:id="4633" w:author="matheus" w:date="2011-07-25T13:04:00Z">
            <w:rPr>
              <w:highlight w:val="yellow"/>
            </w:rPr>
          </w:rPrChange>
        </w:rPr>
        <w:t>Seção 4.3</w:t>
      </w:r>
      <w:r w:rsidRPr="004F3007">
        <w:rPr>
          <w:rFonts w:ascii="Times New Roman" w:hAnsi="Times New Roman" w:cs="Times New Roman"/>
          <w:sz w:val="24"/>
          <w:szCs w:val="24"/>
          <w:rPrChange w:id="4634" w:author="matheus" w:date="2011-07-25T13:04:00Z">
            <w:rPr/>
          </w:rPrChange>
        </w:rPr>
        <w:t>, continuará sendo utilizada. Para a avaliação objetiva, será estendido o número de amostras a serem avaliadas, visando cobrir um número maior de resultados e imperfeições a serem analisadas.</w:t>
      </w:r>
    </w:p>
    <w:p w:rsidR="008A7617" w:rsidRDefault="00902545">
      <w:pPr>
        <w:pStyle w:val="PargrafodaLista"/>
        <w:spacing w:after="0" w:line="360" w:lineRule="auto"/>
        <w:ind w:left="0" w:firstLine="567"/>
        <w:jc w:val="both"/>
        <w:rPr>
          <w:ins w:id="4635" w:author="matheus" w:date="2011-07-25T13:59:00Z"/>
          <w:rFonts w:ascii="Times New Roman" w:hAnsi="Times New Roman" w:cs="Times New Roman"/>
          <w:sz w:val="24"/>
          <w:szCs w:val="24"/>
        </w:rPr>
        <w:pPrChange w:id="4636"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637" w:author="matheus" w:date="2011-07-25T13:04:00Z">
            <w:rPr/>
          </w:rPrChange>
        </w:rPr>
        <w:lastRenderedPageBreak/>
        <w:t xml:space="preserve">Espera-se que com </w:t>
      </w:r>
      <w:r w:rsidR="002946F5" w:rsidRPr="004F3007">
        <w:rPr>
          <w:rFonts w:ascii="Times New Roman" w:hAnsi="Times New Roman" w:cs="Times New Roman"/>
          <w:sz w:val="24"/>
          <w:szCs w:val="24"/>
          <w:rPrChange w:id="4638" w:author="matheus" w:date="2011-07-25T13:04:00Z">
            <w:rPr/>
          </w:rPrChange>
        </w:rPr>
        <w:t>a avaliação subjetiva</w:t>
      </w:r>
      <w:r w:rsidRPr="004F3007">
        <w:rPr>
          <w:rFonts w:ascii="Times New Roman" w:hAnsi="Times New Roman" w:cs="Times New Roman"/>
          <w:sz w:val="24"/>
          <w:szCs w:val="24"/>
          <w:rPrChange w:id="4639" w:author="matheus" w:date="2011-07-25T13:04:00Z">
            <w:rPr/>
          </w:rPrChange>
        </w:rPr>
        <w:t xml:space="preserve"> seja possível identificar pontos de falha no vídeo</w:t>
      </w:r>
      <w:r w:rsidR="002946F5" w:rsidRPr="004F3007">
        <w:rPr>
          <w:rFonts w:ascii="Times New Roman" w:hAnsi="Times New Roman" w:cs="Times New Roman"/>
          <w:sz w:val="24"/>
          <w:szCs w:val="24"/>
          <w:rPrChange w:id="4640" w:author="matheus" w:date="2011-07-25T13:04:00Z">
            <w:rPr/>
          </w:rPrChange>
        </w:rPr>
        <w:t xml:space="preserve"> e imagem</w:t>
      </w:r>
      <w:r w:rsidRPr="004F3007">
        <w:rPr>
          <w:rFonts w:ascii="Times New Roman" w:hAnsi="Times New Roman" w:cs="Times New Roman"/>
          <w:sz w:val="24"/>
          <w:szCs w:val="24"/>
          <w:rPrChange w:id="4641" w:author="matheus" w:date="2011-07-25T13:04:00Z">
            <w:rPr/>
          </w:rPrChange>
        </w:rPr>
        <w:t xml:space="preserve"> e ao mesmo tempo medir a severidade das possíveis falhas com os testes objetivos. Esse processo dará subsídios para análises das possíveis causas das falhas, o que poderá incentivar novas pesquisas. Ainda, os testes objetivos e subjetivos a serem aplicados possibilitarão avaliar se o processo de reversão afetou a qualidade do vídeo em relação ao vídeo original – e o quanto afetou, assim como possibilitará medir o quanto a percepção de profundidade foi afetada e se isso constitui um problema real para visualização por parte dos usuários.</w:t>
      </w:r>
    </w:p>
    <w:p w:rsidR="002D0547" w:rsidRPr="002A3B9F" w:rsidDel="00CE223E" w:rsidRDefault="002D0547">
      <w:pPr>
        <w:pStyle w:val="PargrafodaLista"/>
        <w:spacing w:after="0" w:line="360" w:lineRule="auto"/>
        <w:ind w:left="0"/>
        <w:jc w:val="both"/>
        <w:rPr>
          <w:del w:id="4642" w:author="matheus" w:date="2011-07-25T14:16:00Z"/>
          <w:rFonts w:ascii="Arial" w:hAnsi="Arial" w:cs="Arial"/>
          <w:sz w:val="32"/>
          <w:szCs w:val="32"/>
          <w:rPrChange w:id="4643" w:author="matheus" w:date="2011-07-25T14:22:00Z">
            <w:rPr>
              <w:del w:id="4644" w:author="matheus" w:date="2011-07-25T14:16:00Z"/>
            </w:rPr>
          </w:rPrChange>
        </w:rPr>
        <w:pPrChange w:id="4645" w:author="matheus" w:date="2011-07-25T13:59:00Z">
          <w:pPr>
            <w:pStyle w:val="PargrafodaLista"/>
            <w:spacing w:line="360" w:lineRule="auto"/>
            <w:ind w:left="792" w:firstLine="624"/>
            <w:jc w:val="both"/>
          </w:pPr>
        </w:pPrChange>
      </w:pPr>
      <w:bookmarkStart w:id="4646" w:name="_Toc299441160"/>
      <w:bookmarkEnd w:id="4646"/>
    </w:p>
    <w:p w:rsidR="00F71EA9" w:rsidRPr="002A3B9F" w:rsidRDefault="00F71EA9">
      <w:pPr>
        <w:pStyle w:val="Ttulo2"/>
        <w:numPr>
          <w:ilvl w:val="1"/>
          <w:numId w:val="6"/>
        </w:numPr>
        <w:spacing w:before="851" w:after="851" w:line="240" w:lineRule="auto"/>
        <w:ind w:left="0" w:firstLine="0"/>
        <w:rPr>
          <w:ins w:id="4647" w:author="matheus" w:date="2011-07-25T13:59:00Z"/>
          <w:rFonts w:ascii="Arial" w:hAnsi="Arial" w:cs="Arial"/>
          <w:b w:val="0"/>
          <w:color w:val="auto"/>
          <w:sz w:val="32"/>
          <w:szCs w:val="32"/>
          <w:rPrChange w:id="4648" w:author="matheus" w:date="2011-07-25T14:22:00Z">
            <w:rPr>
              <w:ins w:id="4649" w:author="matheus" w:date="2011-07-25T13:59:00Z"/>
              <w:rFonts w:ascii="Times New Roman" w:hAnsi="Times New Roman" w:cs="Times New Roman"/>
              <w:color w:val="auto"/>
              <w:sz w:val="32"/>
              <w:szCs w:val="32"/>
            </w:rPr>
          </w:rPrChange>
        </w:rPr>
        <w:pPrChange w:id="4650" w:author="matheus" w:date="2011-07-25T14:13:00Z">
          <w:pPr>
            <w:pStyle w:val="Ttulo2"/>
            <w:numPr>
              <w:ilvl w:val="1"/>
              <w:numId w:val="3"/>
            </w:numPr>
            <w:ind w:left="792" w:hanging="432"/>
          </w:pPr>
        </w:pPrChange>
      </w:pPr>
      <w:bookmarkStart w:id="4651" w:name="_Toc299441161"/>
      <w:r w:rsidRPr="002A3B9F">
        <w:rPr>
          <w:rFonts w:ascii="Arial" w:hAnsi="Arial" w:cs="Arial"/>
          <w:b w:val="0"/>
          <w:color w:val="auto"/>
          <w:sz w:val="32"/>
          <w:szCs w:val="32"/>
          <w:rPrChange w:id="4652" w:author="matheus" w:date="2011-07-25T14:22:00Z">
            <w:rPr/>
          </w:rPrChange>
        </w:rPr>
        <w:t>Cronograma</w:t>
      </w:r>
      <w:bookmarkEnd w:id="4651"/>
    </w:p>
    <w:p w:rsidR="002D0547" w:rsidRPr="000C196A" w:rsidDel="00CE223E" w:rsidRDefault="002D0547">
      <w:pPr>
        <w:spacing w:after="0" w:line="360" w:lineRule="auto"/>
        <w:rPr>
          <w:del w:id="4653" w:author="matheus" w:date="2011-07-25T14:16:00Z"/>
        </w:rPr>
        <w:pPrChange w:id="4654" w:author="matheus" w:date="2011-07-25T13:59:00Z">
          <w:pPr>
            <w:pStyle w:val="Ttulo2"/>
            <w:numPr>
              <w:ilvl w:val="1"/>
              <w:numId w:val="3"/>
            </w:numPr>
            <w:ind w:left="792" w:hanging="432"/>
          </w:pPr>
        </w:pPrChange>
      </w:pPr>
    </w:p>
    <w:p w:rsidR="004B71C2" w:rsidRPr="004F3007" w:rsidRDefault="004B71C2">
      <w:pPr>
        <w:pStyle w:val="PargrafodaLista"/>
        <w:spacing w:after="0" w:line="360" w:lineRule="auto"/>
        <w:ind w:left="0" w:firstLine="567"/>
        <w:jc w:val="both"/>
        <w:rPr>
          <w:rFonts w:ascii="Times New Roman" w:hAnsi="Times New Roman" w:cs="Times New Roman"/>
          <w:sz w:val="24"/>
          <w:szCs w:val="24"/>
          <w:rPrChange w:id="4655" w:author="matheus" w:date="2011-07-25T13:04:00Z">
            <w:rPr/>
          </w:rPrChange>
        </w:rPr>
        <w:pPrChange w:id="4656"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657" w:author="matheus" w:date="2011-07-25T13:04:00Z">
            <w:rPr/>
          </w:rPrChange>
        </w:rPr>
        <w:t>Segue abaixo a proposta de atividades a serem.</w:t>
      </w:r>
      <w:r w:rsidR="009F2BE3" w:rsidRPr="004F3007">
        <w:rPr>
          <w:rFonts w:ascii="Times New Roman" w:hAnsi="Times New Roman" w:cs="Times New Roman"/>
          <w:sz w:val="24"/>
          <w:szCs w:val="24"/>
          <w:rPrChange w:id="4658" w:author="matheus" w:date="2011-07-25T13:04:00Z">
            <w:rPr/>
          </w:rPrChange>
        </w:rPr>
        <w:t xml:space="preserve"> A </w:t>
      </w:r>
      <w:r w:rsidR="009F2BE3" w:rsidRPr="004F3007">
        <w:rPr>
          <w:rFonts w:ascii="Times New Roman" w:hAnsi="Times New Roman" w:cs="Times New Roman"/>
          <w:sz w:val="24"/>
          <w:szCs w:val="24"/>
          <w:highlight w:val="yellow"/>
          <w:rPrChange w:id="4659" w:author="matheus" w:date="2011-07-25T13:04:00Z">
            <w:rPr>
              <w:highlight w:val="yellow"/>
            </w:rPr>
          </w:rPrChange>
        </w:rPr>
        <w:t>Tabela 2</w:t>
      </w:r>
      <w:r w:rsidR="009F2BE3" w:rsidRPr="004F3007">
        <w:rPr>
          <w:rFonts w:ascii="Times New Roman" w:hAnsi="Times New Roman" w:cs="Times New Roman"/>
          <w:sz w:val="24"/>
          <w:szCs w:val="24"/>
          <w:rPrChange w:id="4660" w:author="matheus" w:date="2011-07-25T13:04:00Z">
            <w:rPr/>
          </w:rPrChange>
        </w:rPr>
        <w:t xml:space="preserve"> contém as atividades divididas </w:t>
      </w:r>
      <w:r w:rsidR="00E4624F" w:rsidRPr="004F3007">
        <w:rPr>
          <w:rFonts w:ascii="Times New Roman" w:hAnsi="Times New Roman" w:cs="Times New Roman"/>
          <w:sz w:val="24"/>
          <w:szCs w:val="24"/>
          <w:rPrChange w:id="4661" w:author="matheus" w:date="2011-07-25T13:04:00Z">
            <w:rPr/>
          </w:rPrChange>
        </w:rPr>
        <w:t>nos</w:t>
      </w:r>
      <w:r w:rsidR="009F2BE3" w:rsidRPr="004F3007">
        <w:rPr>
          <w:rFonts w:ascii="Times New Roman" w:hAnsi="Times New Roman" w:cs="Times New Roman"/>
          <w:sz w:val="24"/>
          <w:szCs w:val="24"/>
          <w:rPrChange w:id="4662" w:author="matheus" w:date="2011-07-25T13:04:00Z">
            <w:rPr/>
          </w:rPrChange>
        </w:rPr>
        <w:t xml:space="preserve"> períodos em que serão desenvolvidas.</w:t>
      </w:r>
    </w:p>
    <w:p w:rsidR="00E675A6" w:rsidRPr="004F3007" w:rsidRDefault="00E675A6">
      <w:pPr>
        <w:pStyle w:val="PargrafodaLista"/>
        <w:numPr>
          <w:ilvl w:val="0"/>
          <w:numId w:val="2"/>
        </w:numPr>
        <w:spacing w:after="0" w:line="360" w:lineRule="auto"/>
        <w:ind w:left="0" w:firstLine="567"/>
        <w:jc w:val="both"/>
        <w:rPr>
          <w:rFonts w:ascii="Times New Roman" w:hAnsi="Times New Roman" w:cs="Times New Roman"/>
          <w:sz w:val="24"/>
          <w:szCs w:val="24"/>
          <w:rPrChange w:id="4663" w:author="matheus" w:date="2011-07-25T13:04:00Z">
            <w:rPr/>
          </w:rPrChange>
        </w:rPr>
        <w:pPrChange w:id="4664"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665" w:author="matheus" w:date="2011-07-25T13:04:00Z">
            <w:rPr/>
          </w:rPrChange>
        </w:rPr>
        <w:t>Qualificação do Mestrado.</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4666" w:author="matheus" w:date="2011-07-25T13:04:00Z">
            <w:rPr/>
          </w:rPrChange>
        </w:rPr>
        <w:pPrChange w:id="4667"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668" w:author="matheus" w:date="2011-07-25T13:04:00Z">
            <w:rPr/>
          </w:rPrChange>
        </w:rPr>
        <w:t>Análise contínua da literatur</w:t>
      </w:r>
      <w:r w:rsidR="0033100D" w:rsidRPr="004F3007">
        <w:rPr>
          <w:rFonts w:ascii="Times New Roman" w:hAnsi="Times New Roman" w:cs="Times New Roman"/>
          <w:sz w:val="24"/>
          <w:szCs w:val="24"/>
          <w:rPrChange w:id="4669" w:author="matheus" w:date="2011-07-25T13:04:00Z">
            <w:rPr/>
          </w:rPrChange>
        </w:rPr>
        <w:t>a: revisão de livros, artigos, teses e dissertações</w:t>
      </w:r>
      <w:r w:rsidRPr="004F3007">
        <w:rPr>
          <w:rFonts w:ascii="Times New Roman" w:hAnsi="Times New Roman" w:cs="Times New Roman"/>
          <w:sz w:val="24"/>
          <w:szCs w:val="24"/>
          <w:rPrChange w:id="4670" w:author="matheus" w:date="2011-07-25T13:04:00Z">
            <w:rPr/>
          </w:rPrChange>
        </w:rPr>
        <w:t xml:space="preserve"> relacionados ao projeto via fontes de pesquisa confiáveis, envolvendo as áreas de codificação e compressão de imagens</w:t>
      </w:r>
      <w:r w:rsidR="00E4624F" w:rsidRPr="004F3007">
        <w:rPr>
          <w:rFonts w:ascii="Times New Roman" w:hAnsi="Times New Roman" w:cs="Times New Roman"/>
          <w:sz w:val="24"/>
          <w:szCs w:val="24"/>
          <w:rPrChange w:id="4671" w:author="matheus" w:date="2011-07-25T13:04:00Z">
            <w:rPr/>
          </w:rPrChange>
        </w:rPr>
        <w:t xml:space="preserve"> e</w:t>
      </w:r>
      <w:r w:rsidRPr="004F3007">
        <w:rPr>
          <w:rFonts w:ascii="Times New Roman" w:hAnsi="Times New Roman" w:cs="Times New Roman"/>
          <w:sz w:val="24"/>
          <w:szCs w:val="24"/>
          <w:rPrChange w:id="4672" w:author="matheus" w:date="2011-07-25T13:04:00Z">
            <w:rPr/>
          </w:rPrChange>
        </w:rPr>
        <w:t xml:space="preserve"> vídeos estereoscópicos, processamento e correlação de imagens.</w:t>
      </w:r>
    </w:p>
    <w:p w:rsidR="004B71C2" w:rsidRPr="004F3007" w:rsidRDefault="00974AB6">
      <w:pPr>
        <w:pStyle w:val="PargrafodaLista"/>
        <w:numPr>
          <w:ilvl w:val="0"/>
          <w:numId w:val="2"/>
        </w:numPr>
        <w:spacing w:after="0" w:line="360" w:lineRule="auto"/>
        <w:ind w:left="0" w:firstLine="567"/>
        <w:jc w:val="both"/>
        <w:rPr>
          <w:rFonts w:ascii="Times New Roman" w:hAnsi="Times New Roman" w:cs="Times New Roman"/>
          <w:sz w:val="24"/>
          <w:szCs w:val="24"/>
          <w:rPrChange w:id="4673" w:author="matheus" w:date="2011-07-25T13:04:00Z">
            <w:rPr/>
          </w:rPrChange>
        </w:rPr>
        <w:pPrChange w:id="4674"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675" w:author="matheus" w:date="2011-07-25T13:04:00Z">
            <w:rPr/>
          </w:rPrChange>
        </w:rPr>
        <w:t>Estudo de novas estruturas de dados que ajudem na melhoria do PSNR, sem afetar a taxa de compressão obtida.</w:t>
      </w:r>
    </w:p>
    <w:p w:rsidR="004B71C2" w:rsidRPr="004F3007" w:rsidRDefault="00672409">
      <w:pPr>
        <w:pStyle w:val="PargrafodaLista"/>
        <w:numPr>
          <w:ilvl w:val="0"/>
          <w:numId w:val="2"/>
        </w:numPr>
        <w:spacing w:after="0" w:line="360" w:lineRule="auto"/>
        <w:ind w:left="0" w:firstLine="567"/>
        <w:jc w:val="both"/>
        <w:rPr>
          <w:rFonts w:ascii="Times New Roman" w:hAnsi="Times New Roman" w:cs="Times New Roman"/>
          <w:sz w:val="24"/>
          <w:szCs w:val="24"/>
          <w:rPrChange w:id="4676" w:author="matheus" w:date="2011-07-25T13:04:00Z">
            <w:rPr/>
          </w:rPrChange>
        </w:rPr>
        <w:pPrChange w:id="4677"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678" w:author="matheus" w:date="2011-07-25T13:04:00Z">
            <w:rPr/>
          </w:rPrChange>
        </w:rPr>
        <w:t>Estudo da correlação de imagens e criação do algoritmo visando remover ou atenuar as imperfeições encontradas nos resultados já obtidos com atividades realizadas</w:t>
      </w:r>
      <w:r w:rsidR="004B71C2" w:rsidRPr="004F3007">
        <w:rPr>
          <w:rFonts w:ascii="Times New Roman" w:hAnsi="Times New Roman" w:cs="Times New Roman"/>
          <w:sz w:val="24"/>
          <w:szCs w:val="24"/>
          <w:rPrChange w:id="4679" w:author="matheus" w:date="2011-07-25T13:04:00Z">
            <w:rPr/>
          </w:rPrChange>
        </w:rPr>
        <w:t>.</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4680" w:author="matheus" w:date="2011-07-25T13:04:00Z">
            <w:rPr/>
          </w:rPrChange>
        </w:rPr>
        <w:pPrChange w:id="4681"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682" w:author="matheus" w:date="2011-07-25T13:04:00Z">
            <w:rPr/>
          </w:rPrChange>
        </w:rPr>
        <w:t xml:space="preserve">Implementação </w:t>
      </w:r>
      <w:r w:rsidR="009F2BE3" w:rsidRPr="004F3007">
        <w:rPr>
          <w:rFonts w:ascii="Times New Roman" w:hAnsi="Times New Roman" w:cs="Times New Roman"/>
          <w:sz w:val="24"/>
          <w:szCs w:val="24"/>
          <w:rPrChange w:id="4683" w:author="matheus" w:date="2011-07-25T13:04:00Z">
            <w:rPr/>
          </w:rPrChange>
        </w:rPr>
        <w:t xml:space="preserve">das melhorias encontradas ao </w:t>
      </w:r>
      <w:r w:rsidR="007C4053" w:rsidRPr="004F3007">
        <w:rPr>
          <w:rFonts w:ascii="Times New Roman" w:hAnsi="Times New Roman" w:cs="Times New Roman"/>
          <w:sz w:val="24"/>
          <w:szCs w:val="24"/>
          <w:rPrChange w:id="4684" w:author="matheus" w:date="2011-07-25T13:04:00Z">
            <w:rPr/>
          </w:rPrChange>
        </w:rPr>
        <w:t>código</w:t>
      </w:r>
      <w:r w:rsidR="009F2BE3" w:rsidRPr="004F3007">
        <w:rPr>
          <w:rFonts w:ascii="Times New Roman" w:hAnsi="Times New Roman" w:cs="Times New Roman"/>
          <w:sz w:val="24"/>
          <w:szCs w:val="24"/>
          <w:rPrChange w:id="4685" w:author="matheus" w:date="2011-07-25T13:04:00Z">
            <w:rPr/>
          </w:rPrChange>
        </w:rPr>
        <w:t xml:space="preserve"> já </w:t>
      </w:r>
      <w:r w:rsidR="007C4053" w:rsidRPr="004F3007">
        <w:rPr>
          <w:rFonts w:ascii="Times New Roman" w:hAnsi="Times New Roman" w:cs="Times New Roman"/>
          <w:sz w:val="24"/>
          <w:szCs w:val="24"/>
          <w:rPrChange w:id="4686" w:author="matheus" w:date="2011-07-25T13:04:00Z">
            <w:rPr/>
          </w:rPrChange>
        </w:rPr>
        <w:t xml:space="preserve">desenvolvido </w:t>
      </w:r>
      <w:r w:rsidR="009F2BE3" w:rsidRPr="004F3007">
        <w:rPr>
          <w:rFonts w:ascii="Times New Roman" w:hAnsi="Times New Roman" w:cs="Times New Roman"/>
          <w:sz w:val="24"/>
          <w:szCs w:val="24"/>
          <w:rPrChange w:id="4687" w:author="matheus" w:date="2011-07-25T13:04:00Z">
            <w:rPr/>
          </w:rPrChange>
        </w:rPr>
        <w:t>em atividades anteriores</w:t>
      </w:r>
      <w:r w:rsidRPr="004F3007">
        <w:rPr>
          <w:rFonts w:ascii="Times New Roman" w:hAnsi="Times New Roman" w:cs="Times New Roman"/>
          <w:sz w:val="24"/>
          <w:szCs w:val="24"/>
          <w:rPrChange w:id="4688" w:author="matheus" w:date="2011-07-25T13:04:00Z">
            <w:rPr/>
          </w:rPrChange>
        </w:rPr>
        <w:t>.</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4689" w:author="matheus" w:date="2011-07-25T13:04:00Z">
            <w:rPr/>
          </w:rPrChange>
        </w:rPr>
        <w:pPrChange w:id="4690"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691" w:author="matheus" w:date="2011-07-25T13:04:00Z">
            <w:rPr/>
          </w:rPrChange>
        </w:rPr>
        <w:t>Elaboração, aplicação e análise de testes dos resultados obtidos.</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4692" w:author="matheus" w:date="2011-07-25T13:04:00Z">
            <w:rPr/>
          </w:rPrChange>
        </w:rPr>
        <w:pPrChange w:id="4693"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694" w:author="matheus" w:date="2011-07-25T13:04:00Z">
            <w:rPr/>
          </w:rPrChange>
        </w:rPr>
        <w:t>Revisão do projeto e possíveis alterações</w:t>
      </w:r>
      <w:r w:rsidR="009F2BE3" w:rsidRPr="004F3007">
        <w:rPr>
          <w:rFonts w:ascii="Times New Roman" w:hAnsi="Times New Roman" w:cs="Times New Roman"/>
          <w:sz w:val="24"/>
          <w:szCs w:val="24"/>
          <w:rPrChange w:id="4695" w:author="matheus" w:date="2011-07-25T13:04:00Z">
            <w:rPr/>
          </w:rPrChange>
        </w:rPr>
        <w:t>.</w:t>
      </w:r>
      <w:r w:rsidRPr="004F3007">
        <w:rPr>
          <w:rFonts w:ascii="Times New Roman" w:hAnsi="Times New Roman" w:cs="Times New Roman"/>
          <w:sz w:val="24"/>
          <w:szCs w:val="24"/>
          <w:rPrChange w:id="4696" w:author="matheus" w:date="2011-07-25T13:04:00Z">
            <w:rPr/>
          </w:rPrChange>
        </w:rPr>
        <w:t xml:space="preserve"> </w:t>
      </w:r>
      <w:r w:rsidR="009F2BE3" w:rsidRPr="004F3007">
        <w:rPr>
          <w:rFonts w:ascii="Times New Roman" w:hAnsi="Times New Roman" w:cs="Times New Roman"/>
          <w:sz w:val="24"/>
          <w:szCs w:val="24"/>
          <w:rPrChange w:id="4697" w:author="matheus" w:date="2011-07-25T13:04:00Z">
            <w:rPr/>
          </w:rPrChange>
        </w:rPr>
        <w:t>C</w:t>
      </w:r>
      <w:r w:rsidRPr="004F3007">
        <w:rPr>
          <w:rFonts w:ascii="Times New Roman" w:hAnsi="Times New Roman" w:cs="Times New Roman"/>
          <w:sz w:val="24"/>
          <w:szCs w:val="24"/>
          <w:rPrChange w:id="4698" w:author="matheus" w:date="2011-07-25T13:04:00Z">
            <w:rPr/>
          </w:rPrChange>
        </w:rPr>
        <w:t>om base nos testes obtidos, fazer correções necessárias e revisar as técnicas criadas e/ou utilizadas.</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4699" w:author="matheus" w:date="2011-07-25T13:04:00Z">
            <w:rPr/>
          </w:rPrChange>
        </w:rPr>
        <w:pPrChange w:id="4700"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701" w:author="matheus" w:date="2011-07-25T13:04:00Z">
            <w:rPr/>
          </w:rPrChange>
        </w:rPr>
        <w:t>Submissão de artigos para conferências e periódicos da área</w:t>
      </w:r>
      <w:r w:rsidR="009F2BE3" w:rsidRPr="004F3007">
        <w:rPr>
          <w:rFonts w:ascii="Times New Roman" w:hAnsi="Times New Roman" w:cs="Times New Roman"/>
          <w:sz w:val="24"/>
          <w:szCs w:val="24"/>
          <w:rPrChange w:id="4702" w:author="matheus" w:date="2011-07-25T13:04:00Z">
            <w:rPr/>
          </w:rPrChange>
        </w:rPr>
        <w:t>.</w:t>
      </w:r>
      <w:r w:rsidRPr="004F3007">
        <w:rPr>
          <w:rFonts w:ascii="Times New Roman" w:hAnsi="Times New Roman" w:cs="Times New Roman"/>
          <w:sz w:val="24"/>
          <w:szCs w:val="24"/>
          <w:rPrChange w:id="4703" w:author="matheus" w:date="2011-07-25T13:04:00Z">
            <w:rPr/>
          </w:rPrChange>
        </w:rPr>
        <w:t xml:space="preserve"> </w:t>
      </w:r>
      <w:r w:rsidR="009F2BE3" w:rsidRPr="004F3007">
        <w:rPr>
          <w:rFonts w:ascii="Times New Roman" w:hAnsi="Times New Roman" w:cs="Times New Roman"/>
          <w:sz w:val="24"/>
          <w:szCs w:val="24"/>
          <w:rPrChange w:id="4704" w:author="matheus" w:date="2011-07-25T13:04:00Z">
            <w:rPr/>
          </w:rPrChange>
        </w:rPr>
        <w:t>D</w:t>
      </w:r>
      <w:r w:rsidRPr="004F3007">
        <w:rPr>
          <w:rFonts w:ascii="Times New Roman" w:hAnsi="Times New Roman" w:cs="Times New Roman"/>
          <w:sz w:val="24"/>
          <w:szCs w:val="24"/>
          <w:rPrChange w:id="4705" w:author="matheus" w:date="2011-07-25T13:04:00Z">
            <w:rPr/>
          </w:rPrChange>
        </w:rPr>
        <w:t xml:space="preserve">urante </w:t>
      </w:r>
      <w:r w:rsidR="00974AB6" w:rsidRPr="004F3007">
        <w:rPr>
          <w:rFonts w:ascii="Times New Roman" w:hAnsi="Times New Roman" w:cs="Times New Roman"/>
          <w:sz w:val="24"/>
          <w:szCs w:val="24"/>
          <w:rPrChange w:id="4706" w:author="matheus" w:date="2011-07-25T13:04:00Z">
            <w:rPr/>
          </w:rPrChange>
        </w:rPr>
        <w:t>o mestrado</w:t>
      </w:r>
      <w:r w:rsidRPr="004F3007">
        <w:rPr>
          <w:rFonts w:ascii="Times New Roman" w:hAnsi="Times New Roman" w:cs="Times New Roman"/>
          <w:sz w:val="24"/>
          <w:szCs w:val="24"/>
          <w:rPrChange w:id="4707" w:author="matheus" w:date="2011-07-25T13:04:00Z">
            <w:rPr/>
          </w:rPrChange>
        </w:rPr>
        <w:t>, serão submetidos artigos com os resultados parciais ou finais do projeto para conferências e periódicos relac</w:t>
      </w:r>
      <w:r w:rsidR="00974AB6" w:rsidRPr="004F3007">
        <w:rPr>
          <w:rFonts w:ascii="Times New Roman" w:hAnsi="Times New Roman" w:cs="Times New Roman"/>
          <w:sz w:val="24"/>
          <w:szCs w:val="24"/>
          <w:rPrChange w:id="4708" w:author="matheus" w:date="2011-07-25T13:04:00Z">
            <w:rPr/>
          </w:rPrChange>
        </w:rPr>
        <w:t>ionados com a área de aplicação, tais como WebMedia e ACM Multimedia e ACM SAC.</w:t>
      </w:r>
      <w:r w:rsidR="00C01480" w:rsidRPr="004F3007">
        <w:rPr>
          <w:rFonts w:ascii="Times New Roman" w:hAnsi="Times New Roman" w:cs="Times New Roman"/>
          <w:sz w:val="24"/>
          <w:szCs w:val="24"/>
          <w:rPrChange w:id="4709" w:author="matheus" w:date="2011-07-25T13:04:00Z">
            <w:rPr/>
          </w:rPrChange>
        </w:rPr>
        <w:t xml:space="preserve"> As datas de submissão na </w:t>
      </w:r>
      <w:r w:rsidR="00C01480" w:rsidRPr="004F3007">
        <w:rPr>
          <w:rFonts w:ascii="Times New Roman" w:hAnsi="Times New Roman" w:cs="Times New Roman"/>
          <w:sz w:val="24"/>
          <w:szCs w:val="24"/>
          <w:highlight w:val="yellow"/>
          <w:rPrChange w:id="4710" w:author="matheus" w:date="2011-07-25T13:04:00Z">
            <w:rPr>
              <w:highlight w:val="yellow"/>
            </w:rPr>
          </w:rPrChange>
        </w:rPr>
        <w:t>Tabela 2</w:t>
      </w:r>
      <w:r w:rsidR="00C01480" w:rsidRPr="004F3007">
        <w:rPr>
          <w:rFonts w:ascii="Times New Roman" w:hAnsi="Times New Roman" w:cs="Times New Roman"/>
          <w:sz w:val="24"/>
          <w:szCs w:val="24"/>
          <w:rPrChange w:id="4711" w:author="matheus" w:date="2011-07-25T13:04:00Z">
            <w:rPr/>
          </w:rPrChange>
        </w:rPr>
        <w:t xml:space="preserve"> são apenas estimadas.</w:t>
      </w:r>
    </w:p>
    <w:p w:rsidR="005E574B" w:rsidRPr="004F3007" w:rsidRDefault="005E574B">
      <w:pPr>
        <w:pStyle w:val="PargrafodaLista"/>
        <w:numPr>
          <w:ilvl w:val="0"/>
          <w:numId w:val="2"/>
        </w:numPr>
        <w:spacing w:after="0" w:line="360" w:lineRule="auto"/>
        <w:ind w:left="0" w:firstLine="567"/>
        <w:jc w:val="both"/>
        <w:rPr>
          <w:rFonts w:ascii="Times New Roman" w:hAnsi="Times New Roman" w:cs="Times New Roman"/>
          <w:sz w:val="24"/>
          <w:szCs w:val="24"/>
          <w:rPrChange w:id="4712" w:author="matheus" w:date="2011-07-25T13:04:00Z">
            <w:rPr/>
          </w:rPrChange>
        </w:rPr>
        <w:pPrChange w:id="4713"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714" w:author="matheus" w:date="2011-07-25T13:04:00Z">
            <w:rPr/>
          </w:rPrChange>
        </w:rPr>
        <w:lastRenderedPageBreak/>
        <w:t>Desenvolvimento de um software com interface amigável para realizar a compressão e descompressão de vídeos e imagens utilizando a técnica criada.</w:t>
      </w:r>
      <w:r w:rsidR="00281C95" w:rsidRPr="004F3007">
        <w:rPr>
          <w:rFonts w:ascii="Times New Roman" w:hAnsi="Times New Roman" w:cs="Times New Roman"/>
          <w:sz w:val="24"/>
          <w:szCs w:val="24"/>
          <w:rPrChange w:id="4715" w:author="matheus" w:date="2011-07-25T13:04:00Z">
            <w:rPr/>
          </w:rPrChange>
        </w:rPr>
        <w:t xml:space="preserve"> </w:t>
      </w:r>
      <w:r w:rsidR="00281C95" w:rsidRPr="004F3007">
        <w:rPr>
          <w:rFonts w:ascii="Times New Roman" w:hAnsi="Times New Roman" w:cs="Times New Roman"/>
          <w:sz w:val="24"/>
          <w:szCs w:val="24"/>
          <w:highlight w:val="yellow"/>
          <w:rPrChange w:id="4716" w:author="matheus" w:date="2011-07-25T13:04:00Z">
            <w:rPr>
              <w:highlight w:val="yellow"/>
            </w:rPr>
          </w:rPrChange>
        </w:rPr>
        <w:t>[ainda precisamos conversar sobre esta parte]</w:t>
      </w:r>
    </w:p>
    <w:p w:rsidR="00C77FEF" w:rsidRPr="004F3007" w:rsidRDefault="00C77FEF">
      <w:pPr>
        <w:pStyle w:val="PargrafodaLista"/>
        <w:numPr>
          <w:ilvl w:val="0"/>
          <w:numId w:val="2"/>
        </w:numPr>
        <w:spacing w:after="0" w:line="360" w:lineRule="auto"/>
        <w:ind w:left="0" w:firstLine="567"/>
        <w:jc w:val="both"/>
        <w:rPr>
          <w:rFonts w:ascii="Times New Roman" w:hAnsi="Times New Roman" w:cs="Times New Roman"/>
          <w:sz w:val="24"/>
          <w:szCs w:val="24"/>
          <w:rPrChange w:id="4717" w:author="matheus" w:date="2011-07-25T13:04:00Z">
            <w:rPr/>
          </w:rPrChange>
        </w:rPr>
        <w:pPrChange w:id="4718"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719" w:author="matheus" w:date="2011-07-25T13:04:00Z">
            <w:rPr/>
          </w:rPrChange>
        </w:rPr>
        <w:t>Defesa do Mestrado</w:t>
      </w:r>
    </w:p>
    <w:p w:rsidR="00234CEA" w:rsidRPr="004F3007" w:rsidRDefault="00234CEA">
      <w:pPr>
        <w:pStyle w:val="Legenda"/>
        <w:keepNext/>
        <w:spacing w:after="0" w:line="360" w:lineRule="auto"/>
        <w:ind w:firstLine="567"/>
        <w:rPr>
          <w:rFonts w:cs="Times New Roman"/>
          <w:sz w:val="24"/>
          <w:szCs w:val="24"/>
          <w:lang w:val="pt-BR"/>
          <w:rPrChange w:id="4720" w:author="matheus" w:date="2011-07-25T13:04:00Z">
            <w:rPr>
              <w:lang w:val="pt-BR"/>
            </w:rPr>
          </w:rPrChange>
        </w:rPr>
        <w:pPrChange w:id="4721" w:author="matheus" w:date="2011-07-25T13:57:00Z">
          <w:pPr>
            <w:pStyle w:val="Legenda"/>
            <w:keepNext/>
          </w:pPr>
        </w:pPrChange>
      </w:pPr>
      <w:bookmarkStart w:id="4722" w:name="_Toc299110864"/>
      <w:r w:rsidRPr="004F3007">
        <w:rPr>
          <w:rFonts w:cs="Times New Roman"/>
          <w:sz w:val="24"/>
          <w:szCs w:val="24"/>
          <w:lang w:val="pt-BR"/>
          <w:rPrChange w:id="4723" w:author="matheus" w:date="2011-07-25T13:04:00Z">
            <w:rPr>
              <w:lang w:val="pt-BR"/>
            </w:rPr>
          </w:rPrChange>
        </w:rPr>
        <w:t xml:space="preserve">Tabela </w:t>
      </w:r>
      <w:r w:rsidRPr="004F3007">
        <w:rPr>
          <w:rFonts w:cs="Times New Roman"/>
          <w:sz w:val="24"/>
          <w:szCs w:val="24"/>
          <w:rPrChange w:id="4724" w:author="matheus" w:date="2011-07-25T13:04:00Z">
            <w:rPr/>
          </w:rPrChange>
        </w:rPr>
        <w:fldChar w:fldCharType="begin"/>
      </w:r>
      <w:r w:rsidRPr="004F3007">
        <w:rPr>
          <w:rFonts w:cs="Times New Roman"/>
          <w:sz w:val="24"/>
          <w:szCs w:val="24"/>
          <w:lang w:val="pt-BR"/>
          <w:rPrChange w:id="4725" w:author="matheus" w:date="2011-07-25T13:04:00Z">
            <w:rPr>
              <w:lang w:val="pt-BR"/>
            </w:rPr>
          </w:rPrChange>
        </w:rPr>
        <w:instrText xml:space="preserve"> SEQ Tabela \* ARABIC </w:instrText>
      </w:r>
      <w:r w:rsidRPr="004F3007">
        <w:rPr>
          <w:rFonts w:cs="Times New Roman"/>
          <w:sz w:val="24"/>
          <w:szCs w:val="24"/>
          <w:rPrChange w:id="4726" w:author="matheus" w:date="2011-07-25T13:04:00Z">
            <w:rPr/>
          </w:rPrChange>
        </w:rPr>
        <w:fldChar w:fldCharType="separate"/>
      </w:r>
      <w:r w:rsidRPr="004F3007">
        <w:rPr>
          <w:rFonts w:cs="Times New Roman"/>
          <w:noProof/>
          <w:sz w:val="24"/>
          <w:szCs w:val="24"/>
          <w:lang w:val="pt-BR"/>
          <w:rPrChange w:id="4727" w:author="matheus" w:date="2011-07-25T13:04:00Z">
            <w:rPr>
              <w:noProof/>
              <w:lang w:val="pt-BR"/>
            </w:rPr>
          </w:rPrChange>
        </w:rPr>
        <w:t>2</w:t>
      </w:r>
      <w:r w:rsidRPr="004F3007">
        <w:rPr>
          <w:rFonts w:cs="Times New Roman"/>
          <w:sz w:val="24"/>
          <w:szCs w:val="24"/>
          <w:rPrChange w:id="4728" w:author="matheus" w:date="2011-07-25T13:04:00Z">
            <w:rPr/>
          </w:rPrChange>
        </w:rPr>
        <w:fldChar w:fldCharType="end"/>
      </w:r>
      <w:r w:rsidRPr="004F3007">
        <w:rPr>
          <w:rFonts w:cs="Times New Roman"/>
          <w:sz w:val="24"/>
          <w:szCs w:val="24"/>
          <w:lang w:val="pt-BR"/>
          <w:rPrChange w:id="4729" w:author="matheus" w:date="2011-07-25T13:04:00Z">
            <w:rPr>
              <w:lang w:val="pt-BR"/>
            </w:rPr>
          </w:rPrChange>
        </w:rPr>
        <w:t>- Cronograma de atividades para a conclusão do Mestrado</w:t>
      </w:r>
      <w:bookmarkEnd w:id="4722"/>
    </w:p>
    <w:tbl>
      <w:tblPr>
        <w:tblW w:w="5000" w:type="pct"/>
        <w:jc w:val="center"/>
        <w:tblCellMar>
          <w:left w:w="70" w:type="dxa"/>
          <w:right w:w="70" w:type="dxa"/>
        </w:tblCellMar>
        <w:tblLook w:val="0000" w:firstRow="0" w:lastRow="0" w:firstColumn="0" w:lastColumn="0" w:noHBand="0" w:noVBand="0"/>
      </w:tblPr>
      <w:tblGrid>
        <w:gridCol w:w="1154"/>
        <w:gridCol w:w="633"/>
        <w:gridCol w:w="575"/>
        <w:gridCol w:w="626"/>
        <w:gridCol w:w="634"/>
        <w:gridCol w:w="617"/>
        <w:gridCol w:w="610"/>
        <w:gridCol w:w="608"/>
        <w:gridCol w:w="658"/>
        <w:gridCol w:w="634"/>
        <w:gridCol w:w="634"/>
        <w:gridCol w:w="617"/>
        <w:gridCol w:w="575"/>
        <w:gridCol w:w="636"/>
      </w:tblGrid>
      <w:tr w:rsidR="00E854B5" w:rsidRPr="004F3007"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4F3007" w:rsidRDefault="00E854B5">
            <w:pPr>
              <w:pStyle w:val="NormalWeb"/>
              <w:snapToGrid w:val="0"/>
              <w:spacing w:before="0" w:after="0" w:line="360" w:lineRule="auto"/>
              <w:ind w:firstLine="567"/>
              <w:jc w:val="center"/>
              <w:rPr>
                <w:rFonts w:ascii="Times New Roman" w:hAnsi="Times New Roman" w:cs="Times New Roman"/>
                <w:b/>
                <w:bCs/>
                <w:spacing w:val="1"/>
                <w:w w:val="86"/>
                <w:rPrChange w:id="4730" w:author="matheus" w:date="2011-07-25T13:04:00Z">
                  <w:rPr>
                    <w:rFonts w:asciiTheme="minorHAnsi" w:hAnsiTheme="minorHAnsi" w:cstheme="minorHAnsi"/>
                    <w:b/>
                    <w:bCs/>
                    <w:spacing w:val="1"/>
                    <w:w w:val="86"/>
                    <w:sz w:val="22"/>
                    <w:szCs w:val="22"/>
                  </w:rPr>
                </w:rPrChange>
              </w:rPr>
              <w:pPrChange w:id="4731" w:author="matheus" w:date="2011-07-25T13:57:00Z">
                <w:pPr>
                  <w:pStyle w:val="NormalWeb"/>
                  <w:snapToGrid w:val="0"/>
                  <w:spacing w:before="0" w:afterLines="120" w:after="288" w:line="480" w:lineRule="auto"/>
                  <w:ind w:right="48"/>
                  <w:jc w:val="center"/>
                </w:pPr>
              </w:pPrChange>
            </w:pPr>
          </w:p>
        </w:tc>
        <w:tc>
          <w:tcPr>
            <w:tcW w:w="1675" w:type="pct"/>
            <w:gridSpan w:val="5"/>
            <w:tcBorders>
              <w:top w:val="single" w:sz="4" w:space="0" w:color="000000"/>
              <w:left w:val="single" w:sz="4" w:space="0" w:color="000000"/>
              <w:bottom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32" w:author="matheus" w:date="2011-07-25T13:04:00Z">
                  <w:rPr>
                    <w:rFonts w:asciiTheme="minorHAnsi" w:hAnsiTheme="minorHAnsi" w:cstheme="minorHAnsi"/>
                    <w:b/>
                    <w:bCs/>
                    <w:w w:val="93"/>
                    <w:sz w:val="22"/>
                    <w:szCs w:val="22"/>
                  </w:rPr>
                </w:rPrChange>
              </w:rPr>
              <w:pPrChange w:id="4733"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34" w:author="matheus" w:date="2011-07-25T13:04:00Z">
                  <w:rPr>
                    <w:rFonts w:asciiTheme="minorHAnsi" w:hAnsiTheme="minorHAnsi" w:cstheme="minorHAnsi"/>
                    <w:b/>
                    <w:bCs/>
                    <w:w w:val="93"/>
                    <w:sz w:val="22"/>
                    <w:szCs w:val="22"/>
                  </w:rPr>
                </w:rPrChange>
              </w:rPr>
              <w:t>2011</w:t>
            </w:r>
          </w:p>
        </w:tc>
        <w:tc>
          <w:tcPr>
            <w:tcW w:w="2698" w:type="pct"/>
            <w:gridSpan w:val="8"/>
            <w:tcBorders>
              <w:top w:val="single" w:sz="4" w:space="0" w:color="000000"/>
              <w:left w:val="single" w:sz="4" w:space="0" w:color="000000"/>
              <w:bottom w:val="single" w:sz="4" w:space="0" w:color="000000"/>
              <w:right w:val="single" w:sz="4" w:space="0" w:color="auto"/>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35" w:author="matheus" w:date="2011-07-25T13:04:00Z">
                  <w:rPr>
                    <w:rFonts w:asciiTheme="minorHAnsi" w:hAnsiTheme="minorHAnsi" w:cstheme="minorHAnsi"/>
                    <w:b/>
                    <w:bCs/>
                    <w:w w:val="93"/>
                    <w:sz w:val="22"/>
                    <w:szCs w:val="22"/>
                  </w:rPr>
                </w:rPrChange>
              </w:rPr>
              <w:pPrChange w:id="4736"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37" w:author="matheus" w:date="2011-07-25T13:04:00Z">
                  <w:rPr>
                    <w:rFonts w:asciiTheme="minorHAnsi" w:hAnsiTheme="minorHAnsi" w:cstheme="minorHAnsi"/>
                    <w:b/>
                    <w:bCs/>
                    <w:w w:val="93"/>
                    <w:sz w:val="22"/>
                    <w:szCs w:val="22"/>
                  </w:rPr>
                </w:rPrChange>
              </w:rPr>
              <w:t>2012</w:t>
            </w:r>
          </w:p>
        </w:tc>
      </w:tr>
      <w:tr w:rsidR="00E854B5" w:rsidRPr="004F3007"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4F3007" w:rsidRDefault="00E854B5">
            <w:pPr>
              <w:pStyle w:val="NormalWeb"/>
              <w:snapToGrid w:val="0"/>
              <w:spacing w:before="0" w:after="0" w:line="360" w:lineRule="auto"/>
              <w:ind w:firstLine="567"/>
              <w:jc w:val="center"/>
              <w:rPr>
                <w:rFonts w:ascii="Times New Roman" w:hAnsi="Times New Roman" w:cs="Times New Roman"/>
                <w:b/>
                <w:bCs/>
                <w:rPrChange w:id="4738" w:author="matheus" w:date="2011-07-25T13:04:00Z">
                  <w:rPr>
                    <w:rFonts w:asciiTheme="minorHAnsi" w:hAnsiTheme="minorHAnsi" w:cstheme="minorHAnsi"/>
                    <w:b/>
                    <w:bCs/>
                    <w:sz w:val="22"/>
                    <w:szCs w:val="22"/>
                  </w:rPr>
                </w:rPrChange>
              </w:rPr>
              <w:pPrChange w:id="4739" w:author="matheus" w:date="2011-07-25T13:57:00Z">
                <w:pPr>
                  <w:pStyle w:val="NormalWeb"/>
                  <w:snapToGrid w:val="0"/>
                  <w:spacing w:before="0" w:afterLines="120" w:after="288" w:line="480" w:lineRule="auto"/>
                  <w:ind w:right="48"/>
                  <w:jc w:val="center"/>
                </w:pPr>
              </w:pPrChange>
            </w:pPr>
            <w:r w:rsidRPr="002D0547">
              <w:rPr>
                <w:rFonts w:ascii="Times New Roman" w:hAnsi="Times New Roman" w:cs="Times New Roman"/>
                <w:b/>
                <w:bCs/>
                <w:spacing w:val="6"/>
                <w:w w:val="34"/>
                <w:rPrChange w:id="4740" w:author="matheus" w:date="2011-07-25T13:57:00Z">
                  <w:rPr>
                    <w:rFonts w:asciiTheme="minorHAnsi" w:hAnsiTheme="minorHAnsi" w:cstheme="minorHAnsi"/>
                    <w:b/>
                    <w:bCs/>
                    <w:spacing w:val="5"/>
                    <w:w w:val="86"/>
                    <w:sz w:val="22"/>
                    <w:szCs w:val="22"/>
                  </w:rPr>
                </w:rPrChange>
              </w:rPr>
              <w:t>Atividade</w:t>
            </w:r>
            <w:r w:rsidRPr="002D0547">
              <w:rPr>
                <w:rFonts w:ascii="Times New Roman" w:hAnsi="Times New Roman" w:cs="Times New Roman"/>
                <w:b/>
                <w:bCs/>
                <w:spacing w:val="2"/>
                <w:w w:val="34"/>
                <w:rPrChange w:id="4741" w:author="matheus" w:date="2011-07-25T13:57:00Z">
                  <w:rPr>
                    <w:rFonts w:asciiTheme="minorHAnsi" w:hAnsiTheme="minorHAnsi" w:cstheme="minorHAnsi"/>
                    <w:b/>
                    <w:bCs/>
                    <w:spacing w:val="2"/>
                    <w:w w:val="86"/>
                    <w:sz w:val="22"/>
                    <w:szCs w:val="22"/>
                  </w:rPr>
                </w:rPrChange>
              </w:rPr>
              <w:t>s</w:t>
            </w:r>
          </w:p>
        </w:tc>
        <w:tc>
          <w:tcPr>
            <w:tcW w:w="344" w:type="pct"/>
            <w:tcBorders>
              <w:top w:val="single" w:sz="4" w:space="0" w:color="000000"/>
              <w:left w:val="single" w:sz="4" w:space="0" w:color="000000"/>
              <w:bottom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42" w:author="matheus" w:date="2011-07-25T13:04:00Z">
                  <w:rPr>
                    <w:rFonts w:asciiTheme="minorHAnsi" w:hAnsiTheme="minorHAnsi" w:cstheme="minorHAnsi"/>
                    <w:b/>
                    <w:bCs/>
                    <w:w w:val="93"/>
                    <w:sz w:val="22"/>
                    <w:szCs w:val="22"/>
                  </w:rPr>
                </w:rPrChange>
              </w:rPr>
              <w:pPrChange w:id="4743"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44" w:author="matheus" w:date="2011-07-25T13:04:00Z">
                  <w:rPr>
                    <w:rFonts w:asciiTheme="minorHAnsi" w:hAnsiTheme="minorHAnsi" w:cstheme="minorHAnsi"/>
                    <w:b/>
                    <w:bCs/>
                    <w:w w:val="93"/>
                    <w:sz w:val="22"/>
                    <w:szCs w:val="22"/>
                  </w:rPr>
                </w:rPrChange>
              </w:rPr>
              <w:t>Ago.</w:t>
            </w:r>
          </w:p>
        </w:tc>
        <w:tc>
          <w:tcPr>
            <w:tcW w:w="312" w:type="pct"/>
            <w:tcBorders>
              <w:top w:val="single" w:sz="4" w:space="0" w:color="000000"/>
              <w:left w:val="single" w:sz="4" w:space="0" w:color="000000"/>
              <w:bottom w:val="single" w:sz="4" w:space="0" w:color="000000"/>
              <w:right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45" w:author="matheus" w:date="2011-07-25T13:04:00Z">
                  <w:rPr>
                    <w:rFonts w:asciiTheme="minorHAnsi" w:hAnsiTheme="minorHAnsi" w:cstheme="minorHAnsi"/>
                    <w:b/>
                    <w:bCs/>
                    <w:w w:val="93"/>
                    <w:sz w:val="22"/>
                    <w:szCs w:val="22"/>
                  </w:rPr>
                </w:rPrChange>
              </w:rPr>
              <w:pPrChange w:id="4746"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47" w:author="matheus" w:date="2011-07-25T13:04:00Z">
                  <w:rPr>
                    <w:rFonts w:asciiTheme="minorHAnsi" w:hAnsiTheme="minorHAnsi" w:cstheme="minorHAnsi"/>
                    <w:b/>
                    <w:bCs/>
                    <w:w w:val="93"/>
                    <w:sz w:val="22"/>
                    <w:szCs w:val="22"/>
                  </w:rPr>
                </w:rPrChange>
              </w:rPr>
              <w:t>Set.</w:t>
            </w:r>
          </w:p>
        </w:tc>
        <w:tc>
          <w:tcPr>
            <w:tcW w:w="340" w:type="pct"/>
            <w:tcBorders>
              <w:top w:val="single" w:sz="4" w:space="0" w:color="000000"/>
              <w:left w:val="single" w:sz="4" w:space="0" w:color="000000"/>
              <w:bottom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48" w:author="matheus" w:date="2011-07-25T13:04:00Z">
                  <w:rPr>
                    <w:rFonts w:asciiTheme="minorHAnsi" w:hAnsiTheme="minorHAnsi" w:cstheme="minorHAnsi"/>
                    <w:b/>
                    <w:bCs/>
                    <w:w w:val="93"/>
                    <w:sz w:val="22"/>
                    <w:szCs w:val="22"/>
                  </w:rPr>
                </w:rPrChange>
              </w:rPr>
              <w:pPrChange w:id="4749"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50" w:author="matheus" w:date="2011-07-25T13:04:00Z">
                  <w:rPr>
                    <w:rFonts w:asciiTheme="minorHAnsi" w:hAnsiTheme="minorHAnsi" w:cstheme="minorHAnsi"/>
                    <w:b/>
                    <w:bCs/>
                    <w:w w:val="93"/>
                    <w:sz w:val="22"/>
                    <w:szCs w:val="22"/>
                  </w:rPr>
                </w:rPrChange>
              </w:rPr>
              <w:t>Out.</w:t>
            </w:r>
          </w:p>
        </w:tc>
        <w:tc>
          <w:tcPr>
            <w:tcW w:w="344" w:type="pct"/>
            <w:tcBorders>
              <w:top w:val="single" w:sz="4" w:space="0" w:color="000000"/>
              <w:left w:val="single" w:sz="4" w:space="0" w:color="000000"/>
              <w:bottom w:val="single" w:sz="4" w:space="0" w:color="000000"/>
              <w:right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51" w:author="matheus" w:date="2011-07-25T13:04:00Z">
                  <w:rPr>
                    <w:rFonts w:asciiTheme="minorHAnsi" w:hAnsiTheme="minorHAnsi" w:cstheme="minorHAnsi"/>
                    <w:b/>
                    <w:bCs/>
                    <w:w w:val="93"/>
                    <w:sz w:val="22"/>
                    <w:szCs w:val="22"/>
                  </w:rPr>
                </w:rPrChange>
              </w:rPr>
              <w:pPrChange w:id="4752"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53" w:author="matheus" w:date="2011-07-25T13:04:00Z">
                  <w:rPr>
                    <w:rFonts w:asciiTheme="minorHAnsi" w:hAnsiTheme="minorHAnsi" w:cstheme="minorHAnsi"/>
                    <w:b/>
                    <w:bCs/>
                    <w:w w:val="93"/>
                    <w:sz w:val="22"/>
                    <w:szCs w:val="22"/>
                  </w:rPr>
                </w:rPrChange>
              </w:rPr>
              <w:t>Nov.</w:t>
            </w:r>
          </w:p>
        </w:tc>
        <w:tc>
          <w:tcPr>
            <w:tcW w:w="335" w:type="pct"/>
            <w:tcBorders>
              <w:top w:val="single" w:sz="4" w:space="0" w:color="000000"/>
              <w:left w:val="single" w:sz="4" w:space="0" w:color="000000"/>
              <w:bottom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54" w:author="matheus" w:date="2011-07-25T13:04:00Z">
                  <w:rPr>
                    <w:rFonts w:asciiTheme="minorHAnsi" w:hAnsiTheme="minorHAnsi" w:cstheme="minorHAnsi"/>
                    <w:b/>
                    <w:bCs/>
                    <w:w w:val="93"/>
                    <w:sz w:val="22"/>
                    <w:szCs w:val="22"/>
                  </w:rPr>
                </w:rPrChange>
              </w:rPr>
              <w:pPrChange w:id="4755"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56" w:author="matheus" w:date="2011-07-25T13:04:00Z">
                  <w:rPr>
                    <w:rFonts w:asciiTheme="minorHAnsi" w:hAnsiTheme="minorHAnsi" w:cstheme="minorHAnsi"/>
                    <w:b/>
                    <w:bCs/>
                    <w:w w:val="93"/>
                    <w:sz w:val="22"/>
                    <w:szCs w:val="22"/>
                  </w:rPr>
                </w:rPrChange>
              </w:rPr>
              <w:t>Dez.</w:t>
            </w:r>
          </w:p>
        </w:tc>
        <w:tc>
          <w:tcPr>
            <w:tcW w:w="331" w:type="pct"/>
            <w:tcBorders>
              <w:top w:val="single" w:sz="4" w:space="0" w:color="000000"/>
              <w:left w:val="single" w:sz="4" w:space="0" w:color="000000"/>
              <w:bottom w:val="single" w:sz="4" w:space="0" w:color="000000"/>
              <w:right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57" w:author="matheus" w:date="2011-07-25T13:04:00Z">
                  <w:rPr>
                    <w:rFonts w:asciiTheme="minorHAnsi" w:hAnsiTheme="minorHAnsi" w:cstheme="minorHAnsi"/>
                    <w:b/>
                    <w:bCs/>
                    <w:w w:val="93"/>
                    <w:sz w:val="22"/>
                    <w:szCs w:val="22"/>
                  </w:rPr>
                </w:rPrChange>
              </w:rPr>
              <w:pPrChange w:id="4758"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59" w:author="matheus" w:date="2011-07-25T13:04:00Z">
                  <w:rPr>
                    <w:rFonts w:asciiTheme="minorHAnsi" w:hAnsiTheme="minorHAnsi" w:cstheme="minorHAnsi"/>
                    <w:b/>
                    <w:bCs/>
                    <w:w w:val="93"/>
                    <w:sz w:val="22"/>
                    <w:szCs w:val="22"/>
                  </w:rPr>
                </w:rPrChange>
              </w:rPr>
              <w:t>Jan.</w:t>
            </w:r>
          </w:p>
        </w:tc>
        <w:tc>
          <w:tcPr>
            <w:tcW w:w="330" w:type="pct"/>
            <w:tcBorders>
              <w:top w:val="single" w:sz="4" w:space="0" w:color="000000"/>
              <w:left w:val="single" w:sz="4" w:space="0" w:color="000000"/>
              <w:bottom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60" w:author="matheus" w:date="2011-07-25T13:04:00Z">
                  <w:rPr>
                    <w:rFonts w:asciiTheme="minorHAnsi" w:hAnsiTheme="minorHAnsi" w:cstheme="minorHAnsi"/>
                    <w:b/>
                    <w:bCs/>
                    <w:w w:val="93"/>
                    <w:sz w:val="22"/>
                    <w:szCs w:val="22"/>
                  </w:rPr>
                </w:rPrChange>
              </w:rPr>
              <w:pPrChange w:id="4761"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62" w:author="matheus" w:date="2011-07-25T13:04:00Z">
                  <w:rPr>
                    <w:rFonts w:asciiTheme="minorHAnsi" w:hAnsiTheme="minorHAnsi" w:cstheme="minorHAnsi"/>
                    <w:b/>
                    <w:bCs/>
                    <w:w w:val="93"/>
                    <w:sz w:val="22"/>
                    <w:szCs w:val="22"/>
                  </w:rPr>
                </w:rPrChange>
              </w:rPr>
              <w:t>Fev.</w:t>
            </w:r>
          </w:p>
        </w:tc>
        <w:tc>
          <w:tcPr>
            <w:tcW w:w="357" w:type="pct"/>
            <w:tcBorders>
              <w:top w:val="single" w:sz="4" w:space="0" w:color="000000"/>
              <w:left w:val="single" w:sz="4" w:space="0" w:color="000000"/>
              <w:bottom w:val="single" w:sz="4" w:space="0" w:color="000000"/>
              <w:right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63" w:author="matheus" w:date="2011-07-25T13:04:00Z">
                  <w:rPr>
                    <w:rFonts w:asciiTheme="minorHAnsi" w:hAnsiTheme="minorHAnsi" w:cstheme="minorHAnsi"/>
                    <w:b/>
                    <w:bCs/>
                    <w:w w:val="93"/>
                    <w:sz w:val="22"/>
                    <w:szCs w:val="22"/>
                  </w:rPr>
                </w:rPrChange>
              </w:rPr>
              <w:pPrChange w:id="4764"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65" w:author="matheus" w:date="2011-07-25T13:04:00Z">
                  <w:rPr>
                    <w:rFonts w:asciiTheme="minorHAnsi" w:hAnsiTheme="minorHAnsi" w:cstheme="minorHAnsi"/>
                    <w:b/>
                    <w:bCs/>
                    <w:w w:val="93"/>
                    <w:sz w:val="22"/>
                    <w:szCs w:val="22"/>
                  </w:rPr>
                </w:rPrChange>
              </w:rPr>
              <w:t>Mar.</w:t>
            </w:r>
          </w:p>
        </w:tc>
        <w:tc>
          <w:tcPr>
            <w:tcW w:w="344" w:type="pct"/>
            <w:tcBorders>
              <w:top w:val="single" w:sz="4" w:space="0" w:color="000000"/>
              <w:left w:val="single" w:sz="4" w:space="0" w:color="000000"/>
              <w:bottom w:val="single" w:sz="4" w:space="0" w:color="000000"/>
              <w:right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66" w:author="matheus" w:date="2011-07-25T13:04:00Z">
                  <w:rPr>
                    <w:rFonts w:asciiTheme="minorHAnsi" w:hAnsiTheme="minorHAnsi" w:cstheme="minorHAnsi"/>
                    <w:b/>
                    <w:bCs/>
                    <w:w w:val="93"/>
                    <w:sz w:val="22"/>
                    <w:szCs w:val="22"/>
                  </w:rPr>
                </w:rPrChange>
              </w:rPr>
              <w:pPrChange w:id="4767"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68" w:author="matheus" w:date="2011-07-25T13:04:00Z">
                  <w:rPr>
                    <w:rFonts w:asciiTheme="minorHAnsi" w:hAnsiTheme="minorHAnsi" w:cstheme="minorHAnsi"/>
                    <w:b/>
                    <w:bCs/>
                    <w:w w:val="93"/>
                    <w:sz w:val="22"/>
                    <w:szCs w:val="22"/>
                  </w:rPr>
                </w:rPrChange>
              </w:rPr>
              <w:t>Abr.</w:t>
            </w:r>
          </w:p>
        </w:tc>
        <w:tc>
          <w:tcPr>
            <w:tcW w:w="344" w:type="pct"/>
            <w:tcBorders>
              <w:top w:val="single" w:sz="4" w:space="0" w:color="000000"/>
              <w:left w:val="single" w:sz="4" w:space="0" w:color="000000"/>
              <w:bottom w:val="single" w:sz="4" w:space="0" w:color="000000"/>
              <w:right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69" w:author="matheus" w:date="2011-07-25T13:04:00Z">
                  <w:rPr>
                    <w:rFonts w:asciiTheme="minorHAnsi" w:hAnsiTheme="minorHAnsi" w:cstheme="minorHAnsi"/>
                    <w:b/>
                    <w:bCs/>
                    <w:w w:val="93"/>
                    <w:sz w:val="22"/>
                    <w:szCs w:val="22"/>
                  </w:rPr>
                </w:rPrChange>
              </w:rPr>
              <w:pPrChange w:id="4770"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71" w:author="matheus" w:date="2011-07-25T13:04:00Z">
                  <w:rPr>
                    <w:rFonts w:asciiTheme="minorHAnsi" w:hAnsiTheme="minorHAnsi" w:cstheme="minorHAnsi"/>
                    <w:b/>
                    <w:bCs/>
                    <w:w w:val="93"/>
                    <w:sz w:val="22"/>
                    <w:szCs w:val="22"/>
                  </w:rPr>
                </w:rPrChange>
              </w:rPr>
              <w:t>Mai.</w:t>
            </w:r>
          </w:p>
        </w:tc>
        <w:tc>
          <w:tcPr>
            <w:tcW w:w="335" w:type="pct"/>
            <w:tcBorders>
              <w:top w:val="single" w:sz="4" w:space="0" w:color="000000"/>
              <w:left w:val="single" w:sz="4" w:space="0" w:color="000000"/>
              <w:bottom w:val="single" w:sz="4" w:space="0" w:color="000000"/>
              <w:right w:val="single" w:sz="4" w:space="0" w:color="000000"/>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72" w:author="matheus" w:date="2011-07-25T13:04:00Z">
                  <w:rPr>
                    <w:rFonts w:asciiTheme="minorHAnsi" w:hAnsiTheme="minorHAnsi" w:cstheme="minorHAnsi"/>
                    <w:b/>
                    <w:bCs/>
                    <w:w w:val="93"/>
                    <w:sz w:val="22"/>
                    <w:szCs w:val="22"/>
                  </w:rPr>
                </w:rPrChange>
              </w:rPr>
              <w:pPrChange w:id="4773"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74" w:author="matheus" w:date="2011-07-25T13:04:00Z">
                  <w:rPr>
                    <w:rFonts w:asciiTheme="minorHAnsi" w:hAnsiTheme="minorHAnsi" w:cstheme="minorHAnsi"/>
                    <w:b/>
                    <w:bCs/>
                    <w:w w:val="93"/>
                    <w:sz w:val="22"/>
                    <w:szCs w:val="22"/>
                  </w:rPr>
                </w:rPrChange>
              </w:rPr>
              <w:t>Jun.</w:t>
            </w:r>
          </w:p>
        </w:tc>
        <w:tc>
          <w:tcPr>
            <w:tcW w:w="312" w:type="pct"/>
            <w:tcBorders>
              <w:top w:val="single" w:sz="4" w:space="0" w:color="000000"/>
              <w:left w:val="single" w:sz="4" w:space="0" w:color="000000"/>
              <w:bottom w:val="single" w:sz="4" w:space="0" w:color="000000"/>
              <w:right w:val="single" w:sz="4" w:space="0" w:color="auto"/>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75" w:author="matheus" w:date="2011-07-25T13:04:00Z">
                  <w:rPr>
                    <w:rFonts w:asciiTheme="minorHAnsi" w:hAnsiTheme="minorHAnsi" w:cstheme="minorHAnsi"/>
                    <w:b/>
                    <w:bCs/>
                    <w:w w:val="93"/>
                    <w:sz w:val="22"/>
                    <w:szCs w:val="22"/>
                  </w:rPr>
                </w:rPrChange>
              </w:rPr>
              <w:pPrChange w:id="4776"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77" w:author="matheus" w:date="2011-07-25T13:04:00Z">
                  <w:rPr>
                    <w:rFonts w:asciiTheme="minorHAnsi" w:hAnsiTheme="minorHAnsi" w:cstheme="minorHAnsi"/>
                    <w:b/>
                    <w:bCs/>
                    <w:w w:val="93"/>
                    <w:sz w:val="22"/>
                    <w:szCs w:val="22"/>
                  </w:rPr>
                </w:rPrChange>
              </w:rPr>
              <w:t>Jul.</w:t>
            </w:r>
          </w:p>
        </w:tc>
        <w:tc>
          <w:tcPr>
            <w:tcW w:w="345" w:type="pct"/>
            <w:tcBorders>
              <w:top w:val="single" w:sz="4" w:space="0" w:color="000000"/>
              <w:left w:val="single" w:sz="4" w:space="0" w:color="000000"/>
              <w:bottom w:val="single" w:sz="4" w:space="0" w:color="000000"/>
              <w:right w:val="single" w:sz="4" w:space="0" w:color="auto"/>
            </w:tcBorders>
          </w:tcPr>
          <w:p w:rsidR="00E854B5" w:rsidRPr="004F3007" w:rsidRDefault="00E854B5">
            <w:pPr>
              <w:pStyle w:val="NormalWeb"/>
              <w:snapToGrid w:val="0"/>
              <w:spacing w:before="0" w:after="0" w:line="360" w:lineRule="auto"/>
              <w:ind w:firstLine="567"/>
              <w:jc w:val="center"/>
              <w:rPr>
                <w:rFonts w:ascii="Times New Roman" w:hAnsi="Times New Roman" w:cs="Times New Roman"/>
                <w:b/>
                <w:bCs/>
                <w:w w:val="93"/>
                <w:rPrChange w:id="4778" w:author="matheus" w:date="2011-07-25T13:04:00Z">
                  <w:rPr>
                    <w:rFonts w:asciiTheme="minorHAnsi" w:hAnsiTheme="minorHAnsi" w:cstheme="minorHAnsi"/>
                    <w:b/>
                    <w:bCs/>
                    <w:w w:val="93"/>
                    <w:sz w:val="22"/>
                    <w:szCs w:val="22"/>
                  </w:rPr>
                </w:rPrChange>
              </w:rPr>
              <w:pPrChange w:id="4779"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780" w:author="matheus" w:date="2011-07-25T13:04:00Z">
                  <w:rPr>
                    <w:rFonts w:asciiTheme="minorHAnsi" w:hAnsiTheme="minorHAnsi" w:cstheme="minorHAnsi"/>
                    <w:b/>
                    <w:bCs/>
                    <w:w w:val="93"/>
                    <w:sz w:val="22"/>
                    <w:szCs w:val="22"/>
                  </w:rPr>
                </w:rPrChange>
              </w:rPr>
              <w:t>Ago.</w:t>
            </w: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781" w:author="matheus" w:date="2011-07-25T13:04:00Z">
                  <w:rPr>
                    <w:rFonts w:asciiTheme="minorHAnsi" w:hAnsiTheme="minorHAnsi" w:cstheme="minorHAnsi"/>
                    <w:sz w:val="22"/>
                    <w:szCs w:val="22"/>
                  </w:rPr>
                </w:rPrChange>
              </w:rPr>
              <w:pPrChange w:id="4782"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4783" w:author="matheus" w:date="2011-07-25T13:04:00Z">
                  <w:rPr>
                    <w:rFonts w:asciiTheme="minorHAnsi" w:hAnsiTheme="minorHAnsi" w:cstheme="minorHAnsi"/>
                    <w:sz w:val="22"/>
                    <w:szCs w:val="22"/>
                  </w:rPr>
                </w:rPrChange>
              </w:rPr>
              <w:t>1</w:t>
            </w: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784" w:author="matheus" w:date="2011-07-25T13:04:00Z">
                  <w:rPr>
                    <w:rFonts w:asciiTheme="minorHAnsi" w:hAnsiTheme="minorHAnsi" w:cstheme="minorHAnsi"/>
                    <w:sz w:val="22"/>
                    <w:szCs w:val="22"/>
                  </w:rPr>
                </w:rPrChange>
              </w:rPr>
              <w:pPrChange w:id="4785"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786" w:author="matheus" w:date="2011-07-25T13:04:00Z">
                  <w:rPr>
                    <w:rFonts w:asciiTheme="minorHAnsi" w:hAnsiTheme="minorHAnsi" w:cstheme="minorHAnsi"/>
                    <w:sz w:val="22"/>
                    <w:szCs w:val="22"/>
                  </w:rPr>
                </w:rPrChange>
              </w:rPr>
              <w:pPrChange w:id="4787"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788" w:author="matheus" w:date="2011-07-25T13:04:00Z">
                  <w:rPr>
                    <w:rFonts w:asciiTheme="minorHAnsi" w:hAnsiTheme="minorHAnsi" w:cstheme="minorHAnsi"/>
                    <w:sz w:val="22"/>
                    <w:szCs w:val="22"/>
                  </w:rPr>
                </w:rPrChange>
              </w:rPr>
              <w:pPrChange w:id="4789"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790" w:author="matheus" w:date="2011-07-25T13:04:00Z">
                  <w:rPr>
                    <w:rFonts w:asciiTheme="minorHAnsi" w:hAnsiTheme="minorHAnsi" w:cstheme="minorHAnsi"/>
                    <w:sz w:val="22"/>
                    <w:szCs w:val="22"/>
                  </w:rPr>
                </w:rPrChange>
              </w:rPr>
              <w:pPrChange w:id="4791"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792" w:author="matheus" w:date="2011-07-25T13:04:00Z">
                  <w:rPr>
                    <w:rFonts w:asciiTheme="minorHAnsi" w:hAnsiTheme="minorHAnsi" w:cstheme="minorHAnsi"/>
                    <w:sz w:val="22"/>
                    <w:szCs w:val="22"/>
                  </w:rPr>
                </w:rPrChange>
              </w:rPr>
              <w:pPrChange w:id="4793"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794" w:author="matheus" w:date="2011-07-25T13:04:00Z">
                  <w:rPr>
                    <w:rFonts w:asciiTheme="minorHAnsi" w:hAnsiTheme="minorHAnsi" w:cstheme="minorHAnsi"/>
                    <w:sz w:val="22"/>
                    <w:szCs w:val="22"/>
                  </w:rPr>
                </w:rPrChange>
              </w:rPr>
              <w:pPrChange w:id="4795"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796" w:author="matheus" w:date="2011-07-25T13:04:00Z">
                  <w:rPr>
                    <w:rFonts w:asciiTheme="minorHAnsi" w:hAnsiTheme="minorHAnsi" w:cstheme="minorHAnsi"/>
                    <w:sz w:val="22"/>
                    <w:szCs w:val="22"/>
                  </w:rPr>
                </w:rPrChange>
              </w:rPr>
              <w:pPrChange w:id="4797"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798" w:author="matheus" w:date="2011-07-25T13:04:00Z">
                  <w:rPr>
                    <w:rFonts w:asciiTheme="minorHAnsi" w:hAnsiTheme="minorHAnsi" w:cstheme="minorHAnsi"/>
                    <w:sz w:val="22"/>
                    <w:szCs w:val="22"/>
                  </w:rPr>
                </w:rPrChange>
              </w:rPr>
              <w:pPrChange w:id="4799"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00" w:author="matheus" w:date="2011-07-25T13:04:00Z">
                  <w:rPr>
                    <w:rFonts w:asciiTheme="minorHAnsi" w:hAnsiTheme="minorHAnsi" w:cstheme="minorHAnsi"/>
                    <w:sz w:val="22"/>
                    <w:szCs w:val="22"/>
                  </w:rPr>
                </w:rPrChange>
              </w:rPr>
              <w:pPrChange w:id="4801"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02" w:author="matheus" w:date="2011-07-25T13:04:00Z">
                  <w:rPr>
                    <w:rFonts w:asciiTheme="minorHAnsi" w:hAnsiTheme="minorHAnsi" w:cstheme="minorHAnsi"/>
                    <w:sz w:val="22"/>
                    <w:szCs w:val="22"/>
                  </w:rPr>
                </w:rPrChange>
              </w:rPr>
              <w:pPrChange w:id="4803"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04" w:author="matheus" w:date="2011-07-25T13:04:00Z">
                  <w:rPr>
                    <w:rFonts w:asciiTheme="minorHAnsi" w:hAnsiTheme="minorHAnsi" w:cstheme="minorHAnsi"/>
                    <w:sz w:val="22"/>
                    <w:szCs w:val="22"/>
                  </w:rPr>
                </w:rPrChange>
              </w:rPr>
              <w:pPrChange w:id="4805"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06" w:author="matheus" w:date="2011-07-25T13:04:00Z">
                  <w:rPr>
                    <w:rFonts w:asciiTheme="minorHAnsi" w:hAnsiTheme="minorHAnsi" w:cstheme="minorHAnsi"/>
                    <w:sz w:val="22"/>
                    <w:szCs w:val="22"/>
                  </w:rPr>
                </w:rPrChange>
              </w:rPr>
              <w:pPrChange w:id="4807"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08" w:author="matheus" w:date="2011-07-25T13:04:00Z">
                  <w:rPr>
                    <w:rFonts w:asciiTheme="minorHAnsi" w:hAnsiTheme="minorHAnsi" w:cstheme="minorHAnsi"/>
                    <w:sz w:val="22"/>
                    <w:szCs w:val="22"/>
                  </w:rPr>
                </w:rPrChange>
              </w:rPr>
              <w:pPrChange w:id="4809" w:author="matheus" w:date="2011-07-25T13:57:00Z">
                <w:pPr>
                  <w:pStyle w:val="NormalWeb"/>
                  <w:snapToGrid w:val="0"/>
                  <w:spacing w:before="0" w:afterLines="120" w:after="288" w:line="480" w:lineRule="auto"/>
                  <w:ind w:right="48"/>
                  <w:jc w:val="center"/>
                </w:pPr>
              </w:pPrChange>
            </w:pP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10" w:author="matheus" w:date="2011-07-25T13:04:00Z">
                  <w:rPr>
                    <w:rFonts w:asciiTheme="minorHAnsi" w:hAnsiTheme="minorHAnsi" w:cstheme="minorHAnsi"/>
                    <w:sz w:val="22"/>
                    <w:szCs w:val="22"/>
                  </w:rPr>
                </w:rPrChange>
              </w:rPr>
              <w:pPrChange w:id="4811"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4812" w:author="matheus" w:date="2011-07-25T13:04:00Z">
                  <w:rPr>
                    <w:rFonts w:asciiTheme="minorHAnsi" w:hAnsiTheme="minorHAnsi" w:cstheme="minorHAnsi"/>
                    <w:sz w:val="22"/>
                    <w:szCs w:val="22"/>
                  </w:rPr>
                </w:rPrChange>
              </w:rPr>
              <w:t>2</w:t>
            </w: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13" w:author="matheus" w:date="2011-07-25T13:04:00Z">
                  <w:rPr>
                    <w:rFonts w:asciiTheme="minorHAnsi" w:hAnsiTheme="minorHAnsi" w:cstheme="minorHAnsi"/>
                    <w:sz w:val="22"/>
                    <w:szCs w:val="22"/>
                  </w:rPr>
                </w:rPrChange>
              </w:rPr>
              <w:pPrChange w:id="4814"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15" w:author="matheus" w:date="2011-07-25T13:04:00Z">
                  <w:rPr>
                    <w:rFonts w:asciiTheme="minorHAnsi" w:hAnsiTheme="minorHAnsi" w:cstheme="minorHAnsi"/>
                    <w:sz w:val="22"/>
                    <w:szCs w:val="22"/>
                  </w:rPr>
                </w:rPrChange>
              </w:rPr>
              <w:pPrChange w:id="4816"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17" w:author="matheus" w:date="2011-07-25T13:04:00Z">
                  <w:rPr>
                    <w:rFonts w:asciiTheme="minorHAnsi" w:hAnsiTheme="minorHAnsi" w:cstheme="minorHAnsi"/>
                    <w:sz w:val="22"/>
                    <w:szCs w:val="22"/>
                  </w:rPr>
                </w:rPrChange>
              </w:rPr>
              <w:pPrChange w:id="4818"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19" w:author="matheus" w:date="2011-07-25T13:04:00Z">
                  <w:rPr>
                    <w:rFonts w:asciiTheme="minorHAnsi" w:hAnsiTheme="minorHAnsi" w:cstheme="minorHAnsi"/>
                    <w:sz w:val="22"/>
                    <w:szCs w:val="22"/>
                  </w:rPr>
                </w:rPrChange>
              </w:rPr>
              <w:pPrChange w:id="4820"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21" w:author="matheus" w:date="2011-07-25T13:04:00Z">
                  <w:rPr>
                    <w:rFonts w:asciiTheme="minorHAnsi" w:hAnsiTheme="minorHAnsi" w:cstheme="minorHAnsi"/>
                    <w:sz w:val="22"/>
                    <w:szCs w:val="22"/>
                  </w:rPr>
                </w:rPrChange>
              </w:rPr>
              <w:pPrChange w:id="4822"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23" w:author="matheus" w:date="2011-07-25T13:04:00Z">
                  <w:rPr>
                    <w:rFonts w:asciiTheme="minorHAnsi" w:hAnsiTheme="minorHAnsi" w:cstheme="minorHAnsi"/>
                    <w:sz w:val="22"/>
                    <w:szCs w:val="22"/>
                  </w:rPr>
                </w:rPrChange>
              </w:rPr>
              <w:pPrChange w:id="4824"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25" w:author="matheus" w:date="2011-07-25T13:04:00Z">
                  <w:rPr>
                    <w:rFonts w:asciiTheme="minorHAnsi" w:hAnsiTheme="minorHAnsi" w:cstheme="minorHAnsi"/>
                    <w:sz w:val="22"/>
                    <w:szCs w:val="22"/>
                  </w:rPr>
                </w:rPrChange>
              </w:rPr>
              <w:pPrChange w:id="4826"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27" w:author="matheus" w:date="2011-07-25T13:04:00Z">
                  <w:rPr>
                    <w:rFonts w:asciiTheme="minorHAnsi" w:hAnsiTheme="minorHAnsi" w:cstheme="minorHAnsi"/>
                    <w:sz w:val="22"/>
                    <w:szCs w:val="22"/>
                  </w:rPr>
                </w:rPrChange>
              </w:rPr>
              <w:pPrChange w:id="4828"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29" w:author="matheus" w:date="2011-07-25T13:04:00Z">
                  <w:rPr>
                    <w:rFonts w:asciiTheme="minorHAnsi" w:hAnsiTheme="minorHAnsi" w:cstheme="minorHAnsi"/>
                    <w:sz w:val="22"/>
                    <w:szCs w:val="22"/>
                  </w:rPr>
                </w:rPrChange>
              </w:rPr>
              <w:pPrChange w:id="4830"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31" w:author="matheus" w:date="2011-07-25T13:04:00Z">
                  <w:rPr>
                    <w:rFonts w:asciiTheme="minorHAnsi" w:hAnsiTheme="minorHAnsi" w:cstheme="minorHAnsi"/>
                    <w:sz w:val="22"/>
                    <w:szCs w:val="22"/>
                  </w:rPr>
                </w:rPrChange>
              </w:rPr>
              <w:pPrChange w:id="4832"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33" w:author="matheus" w:date="2011-07-25T13:04:00Z">
                  <w:rPr>
                    <w:rFonts w:asciiTheme="minorHAnsi" w:hAnsiTheme="minorHAnsi" w:cstheme="minorHAnsi"/>
                    <w:sz w:val="22"/>
                    <w:szCs w:val="22"/>
                  </w:rPr>
                </w:rPrChange>
              </w:rPr>
              <w:pPrChange w:id="4834"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35" w:author="matheus" w:date="2011-07-25T13:04:00Z">
                  <w:rPr>
                    <w:rFonts w:asciiTheme="minorHAnsi" w:hAnsiTheme="minorHAnsi" w:cstheme="minorHAnsi"/>
                    <w:sz w:val="22"/>
                    <w:szCs w:val="22"/>
                  </w:rPr>
                </w:rPrChange>
              </w:rPr>
              <w:pPrChange w:id="4836"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37" w:author="matheus" w:date="2011-07-25T13:04:00Z">
                  <w:rPr>
                    <w:rFonts w:asciiTheme="minorHAnsi" w:hAnsiTheme="minorHAnsi" w:cstheme="minorHAnsi"/>
                    <w:sz w:val="22"/>
                    <w:szCs w:val="22"/>
                  </w:rPr>
                </w:rPrChange>
              </w:rPr>
              <w:pPrChange w:id="4838" w:author="matheus" w:date="2011-07-25T13:57:00Z">
                <w:pPr>
                  <w:pStyle w:val="NormalWeb"/>
                  <w:snapToGrid w:val="0"/>
                  <w:spacing w:before="0" w:afterLines="120" w:after="288" w:line="480" w:lineRule="auto"/>
                  <w:ind w:right="48"/>
                  <w:jc w:val="center"/>
                </w:pPr>
              </w:pPrChange>
            </w:pP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39" w:author="matheus" w:date="2011-07-25T13:04:00Z">
                  <w:rPr>
                    <w:rFonts w:asciiTheme="minorHAnsi" w:hAnsiTheme="minorHAnsi" w:cstheme="minorHAnsi"/>
                    <w:sz w:val="22"/>
                    <w:szCs w:val="22"/>
                  </w:rPr>
                </w:rPrChange>
              </w:rPr>
              <w:pPrChange w:id="4840"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4841" w:author="matheus" w:date="2011-07-25T13:04:00Z">
                  <w:rPr>
                    <w:rFonts w:asciiTheme="minorHAnsi" w:hAnsiTheme="minorHAnsi" w:cstheme="minorHAnsi"/>
                    <w:sz w:val="22"/>
                    <w:szCs w:val="22"/>
                  </w:rPr>
                </w:rPrChange>
              </w:rPr>
              <w:t>3</w:t>
            </w: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42" w:author="matheus" w:date="2011-07-25T13:04:00Z">
                  <w:rPr>
                    <w:rFonts w:asciiTheme="minorHAnsi" w:hAnsiTheme="minorHAnsi" w:cstheme="minorHAnsi"/>
                    <w:sz w:val="22"/>
                    <w:szCs w:val="22"/>
                  </w:rPr>
                </w:rPrChange>
              </w:rPr>
              <w:pPrChange w:id="4843"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44" w:author="matheus" w:date="2011-07-25T13:04:00Z">
                  <w:rPr>
                    <w:rFonts w:asciiTheme="minorHAnsi" w:hAnsiTheme="minorHAnsi" w:cstheme="minorHAnsi"/>
                    <w:sz w:val="22"/>
                    <w:szCs w:val="22"/>
                  </w:rPr>
                </w:rPrChange>
              </w:rPr>
              <w:pPrChange w:id="4845"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46" w:author="matheus" w:date="2011-07-25T13:04:00Z">
                  <w:rPr>
                    <w:rFonts w:asciiTheme="minorHAnsi" w:hAnsiTheme="minorHAnsi" w:cstheme="minorHAnsi"/>
                    <w:sz w:val="22"/>
                    <w:szCs w:val="22"/>
                  </w:rPr>
                </w:rPrChange>
              </w:rPr>
              <w:pPrChange w:id="4847"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48" w:author="matheus" w:date="2011-07-25T13:04:00Z">
                  <w:rPr>
                    <w:rFonts w:asciiTheme="minorHAnsi" w:hAnsiTheme="minorHAnsi" w:cstheme="minorHAnsi"/>
                    <w:sz w:val="22"/>
                    <w:szCs w:val="22"/>
                  </w:rPr>
                </w:rPrChange>
              </w:rPr>
              <w:pPrChange w:id="4849"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50" w:author="matheus" w:date="2011-07-25T13:04:00Z">
                  <w:rPr>
                    <w:rFonts w:asciiTheme="minorHAnsi" w:hAnsiTheme="minorHAnsi" w:cstheme="minorHAnsi"/>
                    <w:sz w:val="22"/>
                    <w:szCs w:val="22"/>
                  </w:rPr>
                </w:rPrChange>
              </w:rPr>
              <w:pPrChange w:id="4851"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52" w:author="matheus" w:date="2011-07-25T13:04:00Z">
                  <w:rPr>
                    <w:rFonts w:asciiTheme="minorHAnsi" w:hAnsiTheme="minorHAnsi" w:cstheme="minorHAnsi"/>
                    <w:sz w:val="22"/>
                    <w:szCs w:val="22"/>
                  </w:rPr>
                </w:rPrChange>
              </w:rPr>
              <w:pPrChange w:id="4853"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54" w:author="matheus" w:date="2011-07-25T13:04:00Z">
                  <w:rPr>
                    <w:rFonts w:asciiTheme="minorHAnsi" w:hAnsiTheme="minorHAnsi" w:cstheme="minorHAnsi"/>
                    <w:sz w:val="22"/>
                    <w:szCs w:val="22"/>
                  </w:rPr>
                </w:rPrChange>
              </w:rPr>
              <w:pPrChange w:id="4855"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56" w:author="matheus" w:date="2011-07-25T13:04:00Z">
                  <w:rPr>
                    <w:rFonts w:asciiTheme="minorHAnsi" w:hAnsiTheme="minorHAnsi" w:cstheme="minorHAnsi"/>
                    <w:sz w:val="22"/>
                    <w:szCs w:val="22"/>
                  </w:rPr>
                </w:rPrChange>
              </w:rPr>
              <w:pPrChange w:id="4857"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58" w:author="matheus" w:date="2011-07-25T13:04:00Z">
                  <w:rPr>
                    <w:rFonts w:asciiTheme="minorHAnsi" w:hAnsiTheme="minorHAnsi" w:cstheme="minorHAnsi"/>
                    <w:sz w:val="22"/>
                    <w:szCs w:val="22"/>
                  </w:rPr>
                </w:rPrChange>
              </w:rPr>
              <w:pPrChange w:id="4859"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60" w:author="matheus" w:date="2011-07-25T13:04:00Z">
                  <w:rPr>
                    <w:rFonts w:asciiTheme="minorHAnsi" w:hAnsiTheme="minorHAnsi" w:cstheme="minorHAnsi"/>
                    <w:sz w:val="22"/>
                    <w:szCs w:val="22"/>
                  </w:rPr>
                </w:rPrChange>
              </w:rPr>
              <w:pPrChange w:id="4861"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62" w:author="matheus" w:date="2011-07-25T13:04:00Z">
                  <w:rPr>
                    <w:rFonts w:asciiTheme="minorHAnsi" w:hAnsiTheme="minorHAnsi" w:cstheme="minorHAnsi"/>
                    <w:sz w:val="22"/>
                    <w:szCs w:val="22"/>
                  </w:rPr>
                </w:rPrChange>
              </w:rPr>
              <w:pPrChange w:id="4863"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64" w:author="matheus" w:date="2011-07-25T13:04:00Z">
                  <w:rPr>
                    <w:rFonts w:asciiTheme="minorHAnsi" w:hAnsiTheme="minorHAnsi" w:cstheme="minorHAnsi"/>
                    <w:sz w:val="22"/>
                    <w:szCs w:val="22"/>
                  </w:rPr>
                </w:rPrChange>
              </w:rPr>
              <w:pPrChange w:id="4865"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66" w:author="matheus" w:date="2011-07-25T13:04:00Z">
                  <w:rPr>
                    <w:rFonts w:asciiTheme="minorHAnsi" w:hAnsiTheme="minorHAnsi" w:cstheme="minorHAnsi"/>
                    <w:sz w:val="22"/>
                    <w:szCs w:val="22"/>
                  </w:rPr>
                </w:rPrChange>
              </w:rPr>
              <w:pPrChange w:id="4867" w:author="matheus" w:date="2011-07-25T13:57:00Z">
                <w:pPr>
                  <w:pStyle w:val="NormalWeb"/>
                  <w:snapToGrid w:val="0"/>
                  <w:spacing w:before="0" w:afterLines="120" w:after="288" w:line="480" w:lineRule="auto"/>
                  <w:ind w:right="48"/>
                  <w:jc w:val="center"/>
                </w:pPr>
              </w:pPrChange>
            </w:pP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68" w:author="matheus" w:date="2011-07-25T13:04:00Z">
                  <w:rPr>
                    <w:rFonts w:asciiTheme="minorHAnsi" w:hAnsiTheme="minorHAnsi" w:cstheme="minorHAnsi"/>
                    <w:sz w:val="22"/>
                    <w:szCs w:val="22"/>
                  </w:rPr>
                </w:rPrChange>
              </w:rPr>
              <w:pPrChange w:id="4869"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4870" w:author="matheus" w:date="2011-07-25T13:04:00Z">
                  <w:rPr>
                    <w:rFonts w:asciiTheme="minorHAnsi" w:hAnsiTheme="minorHAnsi" w:cstheme="minorHAnsi"/>
                    <w:sz w:val="22"/>
                    <w:szCs w:val="22"/>
                  </w:rPr>
                </w:rPrChange>
              </w:rPr>
              <w:t>4</w:t>
            </w:r>
          </w:p>
        </w:tc>
        <w:tc>
          <w:tcPr>
            <w:tcW w:w="344"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71" w:author="matheus" w:date="2011-07-25T13:04:00Z">
                  <w:rPr>
                    <w:rFonts w:asciiTheme="minorHAnsi" w:hAnsiTheme="minorHAnsi" w:cstheme="minorHAnsi"/>
                    <w:sz w:val="22"/>
                    <w:szCs w:val="22"/>
                  </w:rPr>
                </w:rPrChange>
              </w:rPr>
              <w:pPrChange w:id="4872"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73" w:author="matheus" w:date="2011-07-25T13:04:00Z">
                  <w:rPr>
                    <w:rFonts w:asciiTheme="minorHAnsi" w:hAnsiTheme="minorHAnsi" w:cstheme="minorHAnsi"/>
                    <w:sz w:val="22"/>
                    <w:szCs w:val="22"/>
                  </w:rPr>
                </w:rPrChange>
              </w:rPr>
              <w:pPrChange w:id="4874"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75" w:author="matheus" w:date="2011-07-25T13:04:00Z">
                  <w:rPr>
                    <w:rFonts w:asciiTheme="minorHAnsi" w:hAnsiTheme="minorHAnsi" w:cstheme="minorHAnsi"/>
                    <w:sz w:val="22"/>
                    <w:szCs w:val="22"/>
                  </w:rPr>
                </w:rPrChange>
              </w:rPr>
              <w:pPrChange w:id="4876"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77" w:author="matheus" w:date="2011-07-25T13:04:00Z">
                  <w:rPr>
                    <w:rFonts w:asciiTheme="minorHAnsi" w:hAnsiTheme="minorHAnsi" w:cstheme="minorHAnsi"/>
                    <w:sz w:val="22"/>
                    <w:szCs w:val="22"/>
                  </w:rPr>
                </w:rPrChange>
              </w:rPr>
              <w:pPrChange w:id="4878"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79" w:author="matheus" w:date="2011-07-25T13:04:00Z">
                  <w:rPr>
                    <w:rFonts w:asciiTheme="minorHAnsi" w:hAnsiTheme="minorHAnsi" w:cstheme="minorHAnsi"/>
                    <w:sz w:val="22"/>
                    <w:szCs w:val="22"/>
                  </w:rPr>
                </w:rPrChange>
              </w:rPr>
              <w:pPrChange w:id="4880"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81" w:author="matheus" w:date="2011-07-25T13:04:00Z">
                  <w:rPr>
                    <w:rFonts w:asciiTheme="minorHAnsi" w:hAnsiTheme="minorHAnsi" w:cstheme="minorHAnsi"/>
                    <w:sz w:val="22"/>
                    <w:szCs w:val="22"/>
                  </w:rPr>
                </w:rPrChange>
              </w:rPr>
              <w:pPrChange w:id="4882"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83" w:author="matheus" w:date="2011-07-25T13:04:00Z">
                  <w:rPr>
                    <w:rFonts w:asciiTheme="minorHAnsi" w:hAnsiTheme="minorHAnsi" w:cstheme="minorHAnsi"/>
                    <w:sz w:val="22"/>
                    <w:szCs w:val="22"/>
                  </w:rPr>
                </w:rPrChange>
              </w:rPr>
              <w:pPrChange w:id="4884"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85" w:author="matheus" w:date="2011-07-25T13:04:00Z">
                  <w:rPr>
                    <w:rFonts w:asciiTheme="minorHAnsi" w:hAnsiTheme="minorHAnsi" w:cstheme="minorHAnsi"/>
                    <w:sz w:val="22"/>
                    <w:szCs w:val="22"/>
                  </w:rPr>
                </w:rPrChange>
              </w:rPr>
              <w:pPrChange w:id="4886"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87" w:author="matheus" w:date="2011-07-25T13:04:00Z">
                  <w:rPr>
                    <w:rFonts w:asciiTheme="minorHAnsi" w:hAnsiTheme="minorHAnsi" w:cstheme="minorHAnsi"/>
                    <w:sz w:val="22"/>
                    <w:szCs w:val="22"/>
                  </w:rPr>
                </w:rPrChange>
              </w:rPr>
              <w:pPrChange w:id="4888"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89" w:author="matheus" w:date="2011-07-25T13:04:00Z">
                  <w:rPr>
                    <w:rFonts w:asciiTheme="minorHAnsi" w:hAnsiTheme="minorHAnsi" w:cstheme="minorHAnsi"/>
                    <w:sz w:val="22"/>
                    <w:szCs w:val="22"/>
                  </w:rPr>
                </w:rPrChange>
              </w:rPr>
              <w:pPrChange w:id="4890"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91" w:author="matheus" w:date="2011-07-25T13:04:00Z">
                  <w:rPr>
                    <w:rFonts w:asciiTheme="minorHAnsi" w:hAnsiTheme="minorHAnsi" w:cstheme="minorHAnsi"/>
                    <w:sz w:val="22"/>
                    <w:szCs w:val="22"/>
                  </w:rPr>
                </w:rPrChange>
              </w:rPr>
              <w:pPrChange w:id="4892"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93" w:author="matheus" w:date="2011-07-25T13:04:00Z">
                  <w:rPr>
                    <w:rFonts w:asciiTheme="minorHAnsi" w:hAnsiTheme="minorHAnsi" w:cstheme="minorHAnsi"/>
                    <w:sz w:val="22"/>
                    <w:szCs w:val="22"/>
                  </w:rPr>
                </w:rPrChange>
              </w:rPr>
              <w:pPrChange w:id="4894"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95" w:author="matheus" w:date="2011-07-25T13:04:00Z">
                  <w:rPr>
                    <w:rFonts w:asciiTheme="minorHAnsi" w:hAnsiTheme="minorHAnsi" w:cstheme="minorHAnsi"/>
                    <w:sz w:val="22"/>
                    <w:szCs w:val="22"/>
                  </w:rPr>
                </w:rPrChange>
              </w:rPr>
              <w:pPrChange w:id="4896" w:author="matheus" w:date="2011-07-25T13:57:00Z">
                <w:pPr>
                  <w:pStyle w:val="NormalWeb"/>
                  <w:snapToGrid w:val="0"/>
                  <w:spacing w:before="0" w:afterLines="120" w:after="288" w:line="480" w:lineRule="auto"/>
                  <w:ind w:right="48"/>
                  <w:jc w:val="center"/>
                </w:pPr>
              </w:pPrChange>
            </w:pP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897" w:author="matheus" w:date="2011-07-25T13:04:00Z">
                  <w:rPr>
                    <w:rFonts w:asciiTheme="minorHAnsi" w:hAnsiTheme="minorHAnsi" w:cstheme="minorHAnsi"/>
                    <w:sz w:val="22"/>
                    <w:szCs w:val="22"/>
                  </w:rPr>
                </w:rPrChange>
              </w:rPr>
              <w:pPrChange w:id="4898"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4899" w:author="matheus" w:date="2011-07-25T13:04:00Z">
                  <w:rPr>
                    <w:rFonts w:asciiTheme="minorHAnsi" w:hAnsiTheme="minorHAnsi" w:cstheme="minorHAnsi"/>
                    <w:sz w:val="22"/>
                    <w:szCs w:val="22"/>
                  </w:rPr>
                </w:rPrChange>
              </w:rPr>
              <w:t>5</w:t>
            </w: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00" w:author="matheus" w:date="2011-07-25T13:04:00Z">
                  <w:rPr>
                    <w:rFonts w:asciiTheme="minorHAnsi" w:hAnsiTheme="minorHAnsi" w:cstheme="minorHAnsi"/>
                    <w:sz w:val="22"/>
                    <w:szCs w:val="22"/>
                  </w:rPr>
                </w:rPrChange>
              </w:rPr>
              <w:pPrChange w:id="4901"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02" w:author="matheus" w:date="2011-07-25T13:04:00Z">
                  <w:rPr>
                    <w:rFonts w:asciiTheme="minorHAnsi" w:hAnsiTheme="minorHAnsi" w:cstheme="minorHAnsi"/>
                    <w:sz w:val="22"/>
                    <w:szCs w:val="22"/>
                  </w:rPr>
                </w:rPrChange>
              </w:rPr>
              <w:pPrChange w:id="4903"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04" w:author="matheus" w:date="2011-07-25T13:04:00Z">
                  <w:rPr>
                    <w:rFonts w:asciiTheme="minorHAnsi" w:hAnsiTheme="minorHAnsi" w:cstheme="minorHAnsi"/>
                    <w:sz w:val="22"/>
                    <w:szCs w:val="22"/>
                  </w:rPr>
                </w:rPrChange>
              </w:rPr>
              <w:pPrChange w:id="4905"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06" w:author="matheus" w:date="2011-07-25T13:04:00Z">
                  <w:rPr>
                    <w:rFonts w:asciiTheme="minorHAnsi" w:hAnsiTheme="minorHAnsi" w:cstheme="minorHAnsi"/>
                    <w:sz w:val="22"/>
                    <w:szCs w:val="22"/>
                  </w:rPr>
                </w:rPrChange>
              </w:rPr>
              <w:pPrChange w:id="4907"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08" w:author="matheus" w:date="2011-07-25T13:04:00Z">
                  <w:rPr>
                    <w:rFonts w:asciiTheme="minorHAnsi" w:hAnsiTheme="minorHAnsi" w:cstheme="minorHAnsi"/>
                    <w:sz w:val="22"/>
                    <w:szCs w:val="22"/>
                  </w:rPr>
                </w:rPrChange>
              </w:rPr>
              <w:pPrChange w:id="4909"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10" w:author="matheus" w:date="2011-07-25T13:04:00Z">
                  <w:rPr>
                    <w:rFonts w:asciiTheme="minorHAnsi" w:hAnsiTheme="minorHAnsi" w:cstheme="minorHAnsi"/>
                    <w:sz w:val="22"/>
                    <w:szCs w:val="22"/>
                  </w:rPr>
                </w:rPrChange>
              </w:rPr>
              <w:pPrChange w:id="4911"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12" w:author="matheus" w:date="2011-07-25T13:04:00Z">
                  <w:rPr>
                    <w:rFonts w:asciiTheme="minorHAnsi" w:hAnsiTheme="minorHAnsi" w:cstheme="minorHAnsi"/>
                    <w:sz w:val="22"/>
                    <w:szCs w:val="22"/>
                  </w:rPr>
                </w:rPrChange>
              </w:rPr>
              <w:pPrChange w:id="4913"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14" w:author="matheus" w:date="2011-07-25T13:04:00Z">
                  <w:rPr>
                    <w:rFonts w:asciiTheme="minorHAnsi" w:hAnsiTheme="minorHAnsi" w:cstheme="minorHAnsi"/>
                    <w:sz w:val="22"/>
                    <w:szCs w:val="22"/>
                  </w:rPr>
                </w:rPrChange>
              </w:rPr>
              <w:pPrChange w:id="4915"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16" w:author="matheus" w:date="2011-07-25T13:04:00Z">
                  <w:rPr>
                    <w:rFonts w:asciiTheme="minorHAnsi" w:hAnsiTheme="minorHAnsi" w:cstheme="minorHAnsi"/>
                    <w:sz w:val="22"/>
                    <w:szCs w:val="22"/>
                  </w:rPr>
                </w:rPrChange>
              </w:rPr>
              <w:pPrChange w:id="4917"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18" w:author="matheus" w:date="2011-07-25T13:04:00Z">
                  <w:rPr>
                    <w:rFonts w:asciiTheme="minorHAnsi" w:hAnsiTheme="minorHAnsi" w:cstheme="minorHAnsi"/>
                    <w:sz w:val="22"/>
                    <w:szCs w:val="22"/>
                  </w:rPr>
                </w:rPrChange>
              </w:rPr>
              <w:pPrChange w:id="4919"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20" w:author="matheus" w:date="2011-07-25T13:04:00Z">
                  <w:rPr>
                    <w:rFonts w:asciiTheme="minorHAnsi" w:hAnsiTheme="minorHAnsi" w:cstheme="minorHAnsi"/>
                    <w:sz w:val="22"/>
                    <w:szCs w:val="22"/>
                  </w:rPr>
                </w:rPrChange>
              </w:rPr>
              <w:pPrChange w:id="4921"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22" w:author="matheus" w:date="2011-07-25T13:04:00Z">
                  <w:rPr>
                    <w:rFonts w:asciiTheme="minorHAnsi" w:hAnsiTheme="minorHAnsi" w:cstheme="minorHAnsi"/>
                    <w:sz w:val="22"/>
                    <w:szCs w:val="22"/>
                  </w:rPr>
                </w:rPrChange>
              </w:rPr>
              <w:pPrChange w:id="4923"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pPr>
              <w:pStyle w:val="NormalWeb"/>
              <w:snapToGrid w:val="0"/>
              <w:spacing w:before="0" w:after="0" w:line="360" w:lineRule="auto"/>
              <w:ind w:firstLine="567"/>
              <w:jc w:val="center"/>
              <w:rPr>
                <w:rFonts w:ascii="Times New Roman" w:hAnsi="Times New Roman" w:cs="Times New Roman"/>
                <w:rPrChange w:id="4924" w:author="matheus" w:date="2011-07-25T13:04:00Z">
                  <w:rPr>
                    <w:rFonts w:asciiTheme="minorHAnsi" w:hAnsiTheme="minorHAnsi" w:cstheme="minorHAnsi"/>
                    <w:sz w:val="22"/>
                    <w:szCs w:val="22"/>
                  </w:rPr>
                </w:rPrChange>
              </w:rPr>
              <w:pPrChange w:id="4925" w:author="matheus" w:date="2011-07-25T13:57:00Z">
                <w:pPr>
                  <w:pStyle w:val="NormalWeb"/>
                  <w:snapToGrid w:val="0"/>
                  <w:spacing w:before="0" w:afterLines="120" w:after="288" w:line="480" w:lineRule="auto"/>
                  <w:ind w:right="48"/>
                  <w:jc w:val="center"/>
                </w:pPr>
              </w:pPrChange>
            </w:pPr>
          </w:p>
        </w:tc>
      </w:tr>
      <w:tr w:rsidR="005E574B"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26" w:author="matheus" w:date="2011-07-25T13:04:00Z">
                  <w:rPr>
                    <w:rFonts w:asciiTheme="minorHAnsi" w:hAnsiTheme="minorHAnsi" w:cstheme="minorHAnsi"/>
                    <w:sz w:val="22"/>
                    <w:szCs w:val="22"/>
                  </w:rPr>
                </w:rPrChange>
              </w:rPr>
              <w:pPrChange w:id="4927"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4928" w:author="matheus" w:date="2011-07-25T13:04:00Z">
                  <w:rPr>
                    <w:rFonts w:asciiTheme="minorHAnsi" w:hAnsiTheme="minorHAnsi" w:cstheme="minorHAnsi"/>
                    <w:sz w:val="22"/>
                    <w:szCs w:val="22"/>
                  </w:rPr>
                </w:rPrChange>
              </w:rPr>
              <w:t>6</w:t>
            </w: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29" w:author="matheus" w:date="2011-07-25T13:04:00Z">
                  <w:rPr>
                    <w:rFonts w:asciiTheme="minorHAnsi" w:hAnsiTheme="minorHAnsi" w:cstheme="minorHAnsi"/>
                    <w:sz w:val="22"/>
                    <w:szCs w:val="22"/>
                  </w:rPr>
                </w:rPrChange>
              </w:rPr>
              <w:pPrChange w:id="4930"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31" w:author="matheus" w:date="2011-07-25T13:04:00Z">
                  <w:rPr>
                    <w:rFonts w:asciiTheme="minorHAnsi" w:hAnsiTheme="minorHAnsi" w:cstheme="minorHAnsi"/>
                    <w:sz w:val="22"/>
                    <w:szCs w:val="22"/>
                  </w:rPr>
                </w:rPrChange>
              </w:rPr>
              <w:pPrChange w:id="4932"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33" w:author="matheus" w:date="2011-07-25T13:04:00Z">
                  <w:rPr>
                    <w:rFonts w:asciiTheme="minorHAnsi" w:hAnsiTheme="minorHAnsi" w:cstheme="minorHAnsi"/>
                    <w:sz w:val="22"/>
                    <w:szCs w:val="22"/>
                  </w:rPr>
                </w:rPrChange>
              </w:rPr>
              <w:pPrChange w:id="4934"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35" w:author="matheus" w:date="2011-07-25T13:04:00Z">
                  <w:rPr>
                    <w:rFonts w:asciiTheme="minorHAnsi" w:hAnsiTheme="minorHAnsi" w:cstheme="minorHAnsi"/>
                    <w:sz w:val="22"/>
                    <w:szCs w:val="22"/>
                  </w:rPr>
                </w:rPrChange>
              </w:rPr>
              <w:pPrChange w:id="4936"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37" w:author="matheus" w:date="2011-07-25T13:04:00Z">
                  <w:rPr>
                    <w:rFonts w:asciiTheme="minorHAnsi" w:hAnsiTheme="minorHAnsi" w:cstheme="minorHAnsi"/>
                    <w:sz w:val="22"/>
                    <w:szCs w:val="22"/>
                  </w:rPr>
                </w:rPrChange>
              </w:rPr>
              <w:pPrChange w:id="4938"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39" w:author="matheus" w:date="2011-07-25T13:04:00Z">
                  <w:rPr>
                    <w:rFonts w:asciiTheme="minorHAnsi" w:hAnsiTheme="minorHAnsi" w:cstheme="minorHAnsi"/>
                    <w:sz w:val="22"/>
                    <w:szCs w:val="22"/>
                  </w:rPr>
                </w:rPrChange>
              </w:rPr>
              <w:pPrChange w:id="4940"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41" w:author="matheus" w:date="2011-07-25T13:04:00Z">
                  <w:rPr>
                    <w:rFonts w:asciiTheme="minorHAnsi" w:hAnsiTheme="minorHAnsi" w:cstheme="minorHAnsi"/>
                    <w:sz w:val="22"/>
                    <w:szCs w:val="22"/>
                  </w:rPr>
                </w:rPrChange>
              </w:rPr>
              <w:pPrChange w:id="4942"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43" w:author="matheus" w:date="2011-07-25T13:04:00Z">
                  <w:rPr>
                    <w:rFonts w:asciiTheme="minorHAnsi" w:hAnsiTheme="minorHAnsi" w:cstheme="minorHAnsi"/>
                    <w:sz w:val="22"/>
                    <w:szCs w:val="22"/>
                  </w:rPr>
                </w:rPrChange>
              </w:rPr>
              <w:pPrChange w:id="4944"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45" w:author="matheus" w:date="2011-07-25T13:04:00Z">
                  <w:rPr>
                    <w:rFonts w:asciiTheme="minorHAnsi" w:hAnsiTheme="minorHAnsi" w:cstheme="minorHAnsi"/>
                    <w:sz w:val="22"/>
                    <w:szCs w:val="22"/>
                  </w:rPr>
                </w:rPrChange>
              </w:rPr>
              <w:pPrChange w:id="4946"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47" w:author="matheus" w:date="2011-07-25T13:04:00Z">
                  <w:rPr>
                    <w:rFonts w:asciiTheme="minorHAnsi" w:hAnsiTheme="minorHAnsi" w:cstheme="minorHAnsi"/>
                    <w:sz w:val="22"/>
                    <w:szCs w:val="22"/>
                  </w:rPr>
                </w:rPrChange>
              </w:rPr>
              <w:pPrChange w:id="4948"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49" w:author="matheus" w:date="2011-07-25T13:04:00Z">
                  <w:rPr>
                    <w:rFonts w:asciiTheme="minorHAnsi" w:hAnsiTheme="minorHAnsi" w:cstheme="minorHAnsi"/>
                    <w:sz w:val="22"/>
                    <w:szCs w:val="22"/>
                  </w:rPr>
                </w:rPrChange>
              </w:rPr>
              <w:pPrChange w:id="4950"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51" w:author="matheus" w:date="2011-07-25T13:04:00Z">
                  <w:rPr>
                    <w:rFonts w:asciiTheme="minorHAnsi" w:hAnsiTheme="minorHAnsi" w:cstheme="minorHAnsi"/>
                    <w:sz w:val="22"/>
                    <w:szCs w:val="22"/>
                  </w:rPr>
                </w:rPrChange>
              </w:rPr>
              <w:pPrChange w:id="4952"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53" w:author="matheus" w:date="2011-07-25T13:04:00Z">
                  <w:rPr>
                    <w:rFonts w:asciiTheme="minorHAnsi" w:hAnsiTheme="minorHAnsi" w:cstheme="minorHAnsi"/>
                    <w:sz w:val="22"/>
                    <w:szCs w:val="22"/>
                  </w:rPr>
                </w:rPrChange>
              </w:rPr>
              <w:pPrChange w:id="4954" w:author="matheus" w:date="2011-07-25T13:57:00Z">
                <w:pPr>
                  <w:pStyle w:val="NormalWeb"/>
                  <w:snapToGrid w:val="0"/>
                  <w:spacing w:before="0" w:afterLines="120" w:after="288" w:line="480" w:lineRule="auto"/>
                  <w:ind w:right="48"/>
                  <w:jc w:val="center"/>
                </w:pPr>
              </w:pPrChange>
            </w:pPr>
          </w:p>
        </w:tc>
      </w:tr>
      <w:tr w:rsidR="005E574B"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55" w:author="matheus" w:date="2011-07-25T13:04:00Z">
                  <w:rPr>
                    <w:rFonts w:asciiTheme="minorHAnsi" w:hAnsiTheme="minorHAnsi" w:cstheme="minorHAnsi"/>
                    <w:sz w:val="22"/>
                    <w:szCs w:val="22"/>
                  </w:rPr>
                </w:rPrChange>
              </w:rPr>
              <w:pPrChange w:id="4956"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4957" w:author="matheus" w:date="2011-07-25T13:04:00Z">
                  <w:rPr>
                    <w:rFonts w:asciiTheme="minorHAnsi" w:hAnsiTheme="minorHAnsi" w:cstheme="minorHAnsi"/>
                    <w:sz w:val="22"/>
                    <w:szCs w:val="22"/>
                  </w:rPr>
                </w:rPrChange>
              </w:rPr>
              <w:t>7</w:t>
            </w: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58" w:author="matheus" w:date="2011-07-25T13:04:00Z">
                  <w:rPr>
                    <w:rFonts w:asciiTheme="minorHAnsi" w:hAnsiTheme="minorHAnsi" w:cstheme="minorHAnsi"/>
                    <w:sz w:val="22"/>
                    <w:szCs w:val="22"/>
                  </w:rPr>
                </w:rPrChange>
              </w:rPr>
              <w:pPrChange w:id="4959"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60" w:author="matheus" w:date="2011-07-25T13:04:00Z">
                  <w:rPr>
                    <w:rFonts w:asciiTheme="minorHAnsi" w:hAnsiTheme="minorHAnsi" w:cstheme="minorHAnsi"/>
                    <w:sz w:val="22"/>
                    <w:szCs w:val="22"/>
                  </w:rPr>
                </w:rPrChange>
              </w:rPr>
              <w:pPrChange w:id="4961"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62" w:author="matheus" w:date="2011-07-25T13:04:00Z">
                  <w:rPr>
                    <w:rFonts w:asciiTheme="minorHAnsi" w:hAnsiTheme="minorHAnsi" w:cstheme="minorHAnsi"/>
                    <w:sz w:val="22"/>
                    <w:szCs w:val="22"/>
                  </w:rPr>
                </w:rPrChange>
              </w:rPr>
              <w:pPrChange w:id="4963"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64" w:author="matheus" w:date="2011-07-25T13:04:00Z">
                  <w:rPr>
                    <w:rFonts w:asciiTheme="minorHAnsi" w:hAnsiTheme="minorHAnsi" w:cstheme="minorHAnsi"/>
                    <w:sz w:val="22"/>
                    <w:szCs w:val="22"/>
                  </w:rPr>
                </w:rPrChange>
              </w:rPr>
              <w:pPrChange w:id="4965"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66" w:author="matheus" w:date="2011-07-25T13:04:00Z">
                  <w:rPr>
                    <w:rFonts w:asciiTheme="minorHAnsi" w:hAnsiTheme="minorHAnsi" w:cstheme="minorHAnsi"/>
                    <w:sz w:val="22"/>
                    <w:szCs w:val="22"/>
                  </w:rPr>
                </w:rPrChange>
              </w:rPr>
              <w:pPrChange w:id="4967"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68" w:author="matheus" w:date="2011-07-25T13:04:00Z">
                  <w:rPr>
                    <w:rFonts w:asciiTheme="minorHAnsi" w:hAnsiTheme="minorHAnsi" w:cstheme="minorHAnsi"/>
                    <w:sz w:val="22"/>
                    <w:szCs w:val="22"/>
                  </w:rPr>
                </w:rPrChange>
              </w:rPr>
              <w:pPrChange w:id="4969"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70" w:author="matheus" w:date="2011-07-25T13:04:00Z">
                  <w:rPr>
                    <w:rFonts w:asciiTheme="minorHAnsi" w:hAnsiTheme="minorHAnsi" w:cstheme="minorHAnsi"/>
                    <w:sz w:val="22"/>
                    <w:szCs w:val="22"/>
                  </w:rPr>
                </w:rPrChange>
              </w:rPr>
              <w:pPrChange w:id="4971"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72" w:author="matheus" w:date="2011-07-25T13:04:00Z">
                  <w:rPr>
                    <w:rFonts w:asciiTheme="minorHAnsi" w:hAnsiTheme="minorHAnsi" w:cstheme="minorHAnsi"/>
                    <w:sz w:val="22"/>
                    <w:szCs w:val="22"/>
                  </w:rPr>
                </w:rPrChange>
              </w:rPr>
              <w:pPrChange w:id="4973"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74" w:author="matheus" w:date="2011-07-25T13:04:00Z">
                  <w:rPr>
                    <w:rFonts w:asciiTheme="minorHAnsi" w:hAnsiTheme="minorHAnsi" w:cstheme="minorHAnsi"/>
                    <w:sz w:val="22"/>
                    <w:szCs w:val="22"/>
                  </w:rPr>
                </w:rPrChange>
              </w:rPr>
              <w:pPrChange w:id="4975"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76" w:author="matheus" w:date="2011-07-25T13:04:00Z">
                  <w:rPr>
                    <w:rFonts w:asciiTheme="minorHAnsi" w:hAnsiTheme="minorHAnsi" w:cstheme="minorHAnsi"/>
                    <w:sz w:val="22"/>
                    <w:szCs w:val="22"/>
                  </w:rPr>
                </w:rPrChange>
              </w:rPr>
              <w:pPrChange w:id="4977"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78" w:author="matheus" w:date="2011-07-25T13:04:00Z">
                  <w:rPr>
                    <w:rFonts w:asciiTheme="minorHAnsi" w:hAnsiTheme="minorHAnsi" w:cstheme="minorHAnsi"/>
                    <w:sz w:val="22"/>
                    <w:szCs w:val="22"/>
                  </w:rPr>
                </w:rPrChange>
              </w:rPr>
              <w:pPrChange w:id="4979"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80" w:author="matheus" w:date="2011-07-25T13:04:00Z">
                  <w:rPr>
                    <w:rFonts w:asciiTheme="minorHAnsi" w:hAnsiTheme="minorHAnsi" w:cstheme="minorHAnsi"/>
                    <w:sz w:val="22"/>
                    <w:szCs w:val="22"/>
                  </w:rPr>
                </w:rPrChange>
              </w:rPr>
              <w:pPrChange w:id="4981"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82" w:author="matheus" w:date="2011-07-25T13:04:00Z">
                  <w:rPr>
                    <w:rFonts w:asciiTheme="minorHAnsi" w:hAnsiTheme="minorHAnsi" w:cstheme="minorHAnsi"/>
                    <w:sz w:val="22"/>
                    <w:szCs w:val="22"/>
                  </w:rPr>
                </w:rPrChange>
              </w:rPr>
              <w:pPrChange w:id="4983" w:author="matheus" w:date="2011-07-25T13:57:00Z">
                <w:pPr>
                  <w:pStyle w:val="NormalWeb"/>
                  <w:snapToGrid w:val="0"/>
                  <w:spacing w:before="0" w:afterLines="120" w:after="288" w:line="480" w:lineRule="auto"/>
                  <w:ind w:right="48"/>
                  <w:jc w:val="center"/>
                </w:pPr>
              </w:pPrChange>
            </w:pPr>
          </w:p>
        </w:tc>
      </w:tr>
      <w:tr w:rsidR="005E574B"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84" w:author="matheus" w:date="2011-07-25T13:04:00Z">
                  <w:rPr>
                    <w:rFonts w:asciiTheme="minorHAnsi" w:hAnsiTheme="minorHAnsi" w:cstheme="minorHAnsi"/>
                    <w:sz w:val="22"/>
                    <w:szCs w:val="22"/>
                  </w:rPr>
                </w:rPrChange>
              </w:rPr>
              <w:pPrChange w:id="4985"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4986" w:author="matheus" w:date="2011-07-25T13:04:00Z">
                  <w:rPr>
                    <w:rFonts w:asciiTheme="minorHAnsi" w:hAnsiTheme="minorHAnsi" w:cstheme="minorHAnsi"/>
                    <w:sz w:val="22"/>
                    <w:szCs w:val="22"/>
                  </w:rPr>
                </w:rPrChange>
              </w:rPr>
              <w:t>8</w:t>
            </w: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87" w:author="matheus" w:date="2011-07-25T13:04:00Z">
                  <w:rPr>
                    <w:rFonts w:asciiTheme="minorHAnsi" w:hAnsiTheme="minorHAnsi" w:cstheme="minorHAnsi"/>
                    <w:sz w:val="22"/>
                    <w:szCs w:val="22"/>
                  </w:rPr>
                </w:rPrChange>
              </w:rPr>
              <w:pPrChange w:id="4988"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89" w:author="matheus" w:date="2011-07-25T13:04:00Z">
                  <w:rPr>
                    <w:rFonts w:asciiTheme="minorHAnsi" w:hAnsiTheme="minorHAnsi" w:cstheme="minorHAnsi"/>
                    <w:sz w:val="22"/>
                    <w:szCs w:val="22"/>
                  </w:rPr>
                </w:rPrChange>
              </w:rPr>
              <w:pPrChange w:id="4990"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91" w:author="matheus" w:date="2011-07-25T13:04:00Z">
                  <w:rPr>
                    <w:rFonts w:asciiTheme="minorHAnsi" w:hAnsiTheme="minorHAnsi" w:cstheme="minorHAnsi"/>
                    <w:sz w:val="22"/>
                    <w:szCs w:val="22"/>
                  </w:rPr>
                </w:rPrChange>
              </w:rPr>
              <w:pPrChange w:id="4992"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93" w:author="matheus" w:date="2011-07-25T13:04:00Z">
                  <w:rPr>
                    <w:rFonts w:asciiTheme="minorHAnsi" w:hAnsiTheme="minorHAnsi" w:cstheme="minorHAnsi"/>
                    <w:sz w:val="22"/>
                    <w:szCs w:val="22"/>
                  </w:rPr>
                </w:rPrChange>
              </w:rPr>
              <w:pPrChange w:id="4994"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auto"/>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95" w:author="matheus" w:date="2011-07-25T13:04:00Z">
                  <w:rPr>
                    <w:rFonts w:asciiTheme="minorHAnsi" w:hAnsiTheme="minorHAnsi" w:cstheme="minorHAnsi"/>
                    <w:sz w:val="22"/>
                    <w:szCs w:val="22"/>
                  </w:rPr>
                </w:rPrChange>
              </w:rPr>
              <w:pPrChange w:id="4996"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97" w:author="matheus" w:date="2011-07-25T13:04:00Z">
                  <w:rPr>
                    <w:rFonts w:asciiTheme="minorHAnsi" w:hAnsiTheme="minorHAnsi" w:cstheme="minorHAnsi"/>
                    <w:sz w:val="22"/>
                    <w:szCs w:val="22"/>
                  </w:rPr>
                </w:rPrChange>
              </w:rPr>
              <w:pPrChange w:id="4998"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4999" w:author="matheus" w:date="2011-07-25T13:04:00Z">
                  <w:rPr>
                    <w:rFonts w:asciiTheme="minorHAnsi" w:hAnsiTheme="minorHAnsi" w:cstheme="minorHAnsi"/>
                    <w:sz w:val="22"/>
                    <w:szCs w:val="22"/>
                  </w:rPr>
                </w:rPrChange>
              </w:rPr>
              <w:pPrChange w:id="5000"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01" w:author="matheus" w:date="2011-07-25T13:04:00Z">
                  <w:rPr>
                    <w:rFonts w:asciiTheme="minorHAnsi" w:hAnsiTheme="minorHAnsi" w:cstheme="minorHAnsi"/>
                    <w:sz w:val="22"/>
                    <w:szCs w:val="22"/>
                  </w:rPr>
                </w:rPrChange>
              </w:rPr>
              <w:pPrChange w:id="5002"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03" w:author="matheus" w:date="2011-07-25T13:04:00Z">
                  <w:rPr>
                    <w:rFonts w:asciiTheme="minorHAnsi" w:hAnsiTheme="minorHAnsi" w:cstheme="minorHAnsi"/>
                    <w:sz w:val="22"/>
                    <w:szCs w:val="22"/>
                  </w:rPr>
                </w:rPrChange>
              </w:rPr>
              <w:pPrChange w:id="5004"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05" w:author="matheus" w:date="2011-07-25T13:04:00Z">
                  <w:rPr>
                    <w:rFonts w:asciiTheme="minorHAnsi" w:hAnsiTheme="minorHAnsi" w:cstheme="minorHAnsi"/>
                    <w:sz w:val="22"/>
                    <w:szCs w:val="22"/>
                  </w:rPr>
                </w:rPrChange>
              </w:rPr>
              <w:pPrChange w:id="5006"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07" w:author="matheus" w:date="2011-07-25T13:04:00Z">
                  <w:rPr>
                    <w:rFonts w:asciiTheme="minorHAnsi" w:hAnsiTheme="minorHAnsi" w:cstheme="minorHAnsi"/>
                    <w:sz w:val="22"/>
                    <w:szCs w:val="22"/>
                  </w:rPr>
                </w:rPrChange>
              </w:rPr>
              <w:pPrChange w:id="5008"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09" w:author="matheus" w:date="2011-07-25T13:04:00Z">
                  <w:rPr>
                    <w:rFonts w:asciiTheme="minorHAnsi" w:hAnsiTheme="minorHAnsi" w:cstheme="minorHAnsi"/>
                    <w:sz w:val="22"/>
                    <w:szCs w:val="22"/>
                  </w:rPr>
                </w:rPrChange>
              </w:rPr>
              <w:pPrChange w:id="5010"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11" w:author="matheus" w:date="2011-07-25T13:04:00Z">
                  <w:rPr>
                    <w:rFonts w:asciiTheme="minorHAnsi" w:hAnsiTheme="minorHAnsi" w:cstheme="minorHAnsi"/>
                    <w:sz w:val="22"/>
                    <w:szCs w:val="22"/>
                  </w:rPr>
                </w:rPrChange>
              </w:rPr>
              <w:pPrChange w:id="5012" w:author="matheus" w:date="2011-07-25T13:57:00Z">
                <w:pPr>
                  <w:pStyle w:val="NormalWeb"/>
                  <w:snapToGrid w:val="0"/>
                  <w:spacing w:before="0" w:afterLines="120" w:after="288" w:line="480" w:lineRule="auto"/>
                  <w:ind w:right="48"/>
                  <w:jc w:val="center"/>
                </w:pPr>
              </w:pPrChange>
            </w:pPr>
          </w:p>
        </w:tc>
      </w:tr>
      <w:tr w:rsidR="005E574B" w:rsidRPr="004F3007" w:rsidTr="005900A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13" w:author="matheus" w:date="2011-07-25T13:04:00Z">
                  <w:rPr>
                    <w:rFonts w:asciiTheme="minorHAnsi" w:hAnsiTheme="minorHAnsi" w:cstheme="minorHAnsi"/>
                    <w:sz w:val="22"/>
                    <w:szCs w:val="22"/>
                  </w:rPr>
                </w:rPrChange>
              </w:rPr>
              <w:pPrChange w:id="5014"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5015" w:author="matheus" w:date="2011-07-25T13:04:00Z">
                  <w:rPr>
                    <w:rFonts w:asciiTheme="minorHAnsi" w:hAnsiTheme="minorHAnsi" w:cstheme="minorHAnsi"/>
                    <w:sz w:val="22"/>
                    <w:szCs w:val="22"/>
                  </w:rPr>
                </w:rPrChange>
              </w:rPr>
              <w:t>9</w:t>
            </w: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16" w:author="matheus" w:date="2011-07-25T13:04:00Z">
                  <w:rPr>
                    <w:rFonts w:asciiTheme="minorHAnsi" w:hAnsiTheme="minorHAnsi" w:cstheme="minorHAnsi"/>
                    <w:sz w:val="22"/>
                    <w:szCs w:val="22"/>
                  </w:rPr>
                </w:rPrChange>
              </w:rPr>
              <w:pPrChange w:id="5017"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18" w:author="matheus" w:date="2011-07-25T13:04:00Z">
                  <w:rPr>
                    <w:rFonts w:asciiTheme="minorHAnsi" w:hAnsiTheme="minorHAnsi" w:cstheme="minorHAnsi"/>
                    <w:sz w:val="22"/>
                    <w:szCs w:val="22"/>
                  </w:rPr>
                </w:rPrChange>
              </w:rPr>
              <w:pPrChange w:id="5019"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20" w:author="matheus" w:date="2011-07-25T13:04:00Z">
                  <w:rPr>
                    <w:rFonts w:asciiTheme="minorHAnsi" w:hAnsiTheme="minorHAnsi" w:cstheme="minorHAnsi"/>
                    <w:sz w:val="22"/>
                    <w:szCs w:val="22"/>
                  </w:rPr>
                </w:rPrChange>
              </w:rPr>
              <w:pPrChange w:id="5021"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22" w:author="matheus" w:date="2011-07-25T13:04:00Z">
                  <w:rPr>
                    <w:rFonts w:asciiTheme="minorHAnsi" w:hAnsiTheme="minorHAnsi" w:cstheme="minorHAnsi"/>
                    <w:sz w:val="22"/>
                    <w:szCs w:val="22"/>
                  </w:rPr>
                </w:rPrChange>
              </w:rPr>
              <w:pPrChange w:id="5023"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24" w:author="matheus" w:date="2011-07-25T13:04:00Z">
                  <w:rPr>
                    <w:rFonts w:asciiTheme="minorHAnsi" w:hAnsiTheme="minorHAnsi" w:cstheme="minorHAnsi"/>
                    <w:sz w:val="22"/>
                    <w:szCs w:val="22"/>
                  </w:rPr>
                </w:rPrChange>
              </w:rPr>
              <w:pPrChange w:id="5025"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26" w:author="matheus" w:date="2011-07-25T13:04:00Z">
                  <w:rPr>
                    <w:rFonts w:asciiTheme="minorHAnsi" w:hAnsiTheme="minorHAnsi" w:cstheme="minorHAnsi"/>
                    <w:sz w:val="22"/>
                    <w:szCs w:val="22"/>
                  </w:rPr>
                </w:rPrChange>
              </w:rPr>
              <w:pPrChange w:id="5027"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28" w:author="matheus" w:date="2011-07-25T13:04:00Z">
                  <w:rPr>
                    <w:rFonts w:asciiTheme="minorHAnsi" w:hAnsiTheme="minorHAnsi" w:cstheme="minorHAnsi"/>
                    <w:sz w:val="22"/>
                    <w:szCs w:val="22"/>
                  </w:rPr>
                </w:rPrChange>
              </w:rPr>
              <w:pPrChange w:id="5029"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30" w:author="matheus" w:date="2011-07-25T13:04:00Z">
                  <w:rPr>
                    <w:rFonts w:asciiTheme="minorHAnsi" w:hAnsiTheme="minorHAnsi" w:cstheme="minorHAnsi"/>
                    <w:sz w:val="22"/>
                    <w:szCs w:val="22"/>
                  </w:rPr>
                </w:rPrChange>
              </w:rPr>
              <w:pPrChange w:id="5031"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32" w:author="matheus" w:date="2011-07-25T13:04:00Z">
                  <w:rPr>
                    <w:rFonts w:asciiTheme="minorHAnsi" w:hAnsiTheme="minorHAnsi" w:cstheme="minorHAnsi"/>
                    <w:sz w:val="22"/>
                    <w:szCs w:val="22"/>
                  </w:rPr>
                </w:rPrChange>
              </w:rPr>
              <w:pPrChange w:id="5033"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34" w:author="matheus" w:date="2011-07-25T13:04:00Z">
                  <w:rPr>
                    <w:rFonts w:asciiTheme="minorHAnsi" w:hAnsiTheme="minorHAnsi" w:cstheme="minorHAnsi"/>
                    <w:sz w:val="22"/>
                    <w:szCs w:val="22"/>
                  </w:rPr>
                </w:rPrChange>
              </w:rPr>
              <w:pPrChange w:id="5035"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36" w:author="matheus" w:date="2011-07-25T13:04:00Z">
                  <w:rPr>
                    <w:rFonts w:asciiTheme="minorHAnsi" w:hAnsiTheme="minorHAnsi" w:cstheme="minorHAnsi"/>
                    <w:sz w:val="22"/>
                    <w:szCs w:val="22"/>
                  </w:rPr>
                </w:rPrChange>
              </w:rPr>
              <w:pPrChange w:id="5037"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38" w:author="matheus" w:date="2011-07-25T13:04:00Z">
                  <w:rPr>
                    <w:rFonts w:asciiTheme="minorHAnsi" w:hAnsiTheme="minorHAnsi" w:cstheme="minorHAnsi"/>
                    <w:sz w:val="22"/>
                    <w:szCs w:val="22"/>
                  </w:rPr>
                </w:rPrChange>
              </w:rPr>
              <w:pPrChange w:id="5039"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40" w:author="matheus" w:date="2011-07-25T13:04:00Z">
                  <w:rPr>
                    <w:rFonts w:asciiTheme="minorHAnsi" w:hAnsiTheme="minorHAnsi" w:cstheme="minorHAnsi"/>
                    <w:sz w:val="22"/>
                    <w:szCs w:val="22"/>
                  </w:rPr>
                </w:rPrChange>
              </w:rPr>
              <w:pPrChange w:id="5041" w:author="matheus" w:date="2011-07-25T13:57:00Z">
                <w:pPr>
                  <w:pStyle w:val="NormalWeb"/>
                  <w:snapToGrid w:val="0"/>
                  <w:spacing w:before="0" w:afterLines="120" w:after="288" w:line="480" w:lineRule="auto"/>
                  <w:ind w:right="48"/>
                  <w:jc w:val="center"/>
                </w:pPr>
              </w:pPrChange>
            </w:pPr>
          </w:p>
        </w:tc>
      </w:tr>
      <w:tr w:rsidR="005E574B"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42" w:author="matheus" w:date="2011-07-25T13:04:00Z">
                  <w:rPr>
                    <w:rFonts w:asciiTheme="minorHAnsi" w:hAnsiTheme="minorHAnsi" w:cstheme="minorHAnsi"/>
                    <w:sz w:val="22"/>
                    <w:szCs w:val="22"/>
                  </w:rPr>
                </w:rPrChange>
              </w:rPr>
              <w:pPrChange w:id="5043"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5044" w:author="matheus" w:date="2011-07-25T13:04:00Z">
                  <w:rPr>
                    <w:rFonts w:asciiTheme="minorHAnsi" w:hAnsiTheme="minorHAnsi" w:cstheme="minorHAnsi"/>
                    <w:sz w:val="22"/>
                    <w:szCs w:val="22"/>
                  </w:rPr>
                </w:rPrChange>
              </w:rPr>
              <w:t>10</w:t>
            </w: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45" w:author="matheus" w:date="2011-07-25T13:04:00Z">
                  <w:rPr>
                    <w:rFonts w:asciiTheme="minorHAnsi" w:hAnsiTheme="minorHAnsi" w:cstheme="minorHAnsi"/>
                    <w:sz w:val="22"/>
                    <w:szCs w:val="22"/>
                  </w:rPr>
                </w:rPrChange>
              </w:rPr>
              <w:pPrChange w:id="5046"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47" w:author="matheus" w:date="2011-07-25T13:04:00Z">
                  <w:rPr>
                    <w:rFonts w:asciiTheme="minorHAnsi" w:hAnsiTheme="minorHAnsi" w:cstheme="minorHAnsi"/>
                    <w:sz w:val="22"/>
                    <w:szCs w:val="22"/>
                  </w:rPr>
                </w:rPrChange>
              </w:rPr>
              <w:pPrChange w:id="5048"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49" w:author="matheus" w:date="2011-07-25T13:04:00Z">
                  <w:rPr>
                    <w:rFonts w:asciiTheme="minorHAnsi" w:hAnsiTheme="minorHAnsi" w:cstheme="minorHAnsi"/>
                    <w:sz w:val="22"/>
                    <w:szCs w:val="22"/>
                  </w:rPr>
                </w:rPrChange>
              </w:rPr>
              <w:pPrChange w:id="5050"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51" w:author="matheus" w:date="2011-07-25T13:04:00Z">
                  <w:rPr>
                    <w:rFonts w:asciiTheme="minorHAnsi" w:hAnsiTheme="minorHAnsi" w:cstheme="minorHAnsi"/>
                    <w:sz w:val="22"/>
                    <w:szCs w:val="22"/>
                  </w:rPr>
                </w:rPrChange>
              </w:rPr>
              <w:pPrChange w:id="5052"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53" w:author="matheus" w:date="2011-07-25T13:04:00Z">
                  <w:rPr>
                    <w:rFonts w:asciiTheme="minorHAnsi" w:hAnsiTheme="minorHAnsi" w:cstheme="minorHAnsi"/>
                    <w:sz w:val="22"/>
                    <w:szCs w:val="22"/>
                  </w:rPr>
                </w:rPrChange>
              </w:rPr>
              <w:pPrChange w:id="5054"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55" w:author="matheus" w:date="2011-07-25T13:04:00Z">
                  <w:rPr>
                    <w:rFonts w:asciiTheme="minorHAnsi" w:hAnsiTheme="minorHAnsi" w:cstheme="minorHAnsi"/>
                    <w:sz w:val="22"/>
                    <w:szCs w:val="22"/>
                  </w:rPr>
                </w:rPrChange>
              </w:rPr>
              <w:pPrChange w:id="5056"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57" w:author="matheus" w:date="2011-07-25T13:04:00Z">
                  <w:rPr>
                    <w:rFonts w:asciiTheme="minorHAnsi" w:hAnsiTheme="minorHAnsi" w:cstheme="minorHAnsi"/>
                    <w:sz w:val="22"/>
                    <w:szCs w:val="22"/>
                  </w:rPr>
                </w:rPrChange>
              </w:rPr>
              <w:pPrChange w:id="5058"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59" w:author="matheus" w:date="2011-07-25T13:04:00Z">
                  <w:rPr>
                    <w:rFonts w:asciiTheme="minorHAnsi" w:hAnsiTheme="minorHAnsi" w:cstheme="minorHAnsi"/>
                    <w:sz w:val="22"/>
                    <w:szCs w:val="22"/>
                  </w:rPr>
                </w:rPrChange>
              </w:rPr>
              <w:pPrChange w:id="5060"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61" w:author="matheus" w:date="2011-07-25T13:04:00Z">
                  <w:rPr>
                    <w:rFonts w:asciiTheme="minorHAnsi" w:hAnsiTheme="minorHAnsi" w:cstheme="minorHAnsi"/>
                    <w:sz w:val="22"/>
                    <w:szCs w:val="22"/>
                  </w:rPr>
                </w:rPrChange>
              </w:rPr>
              <w:pPrChange w:id="5062"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63" w:author="matheus" w:date="2011-07-25T13:04:00Z">
                  <w:rPr>
                    <w:rFonts w:asciiTheme="minorHAnsi" w:hAnsiTheme="minorHAnsi" w:cstheme="minorHAnsi"/>
                    <w:sz w:val="22"/>
                    <w:szCs w:val="22"/>
                  </w:rPr>
                </w:rPrChange>
              </w:rPr>
              <w:pPrChange w:id="5064"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65" w:author="matheus" w:date="2011-07-25T13:04:00Z">
                  <w:rPr>
                    <w:rFonts w:asciiTheme="minorHAnsi" w:hAnsiTheme="minorHAnsi" w:cstheme="minorHAnsi"/>
                    <w:sz w:val="22"/>
                    <w:szCs w:val="22"/>
                  </w:rPr>
                </w:rPrChange>
              </w:rPr>
              <w:pPrChange w:id="5066"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67" w:author="matheus" w:date="2011-07-25T13:04:00Z">
                  <w:rPr>
                    <w:rFonts w:asciiTheme="minorHAnsi" w:hAnsiTheme="minorHAnsi" w:cstheme="minorHAnsi"/>
                    <w:sz w:val="22"/>
                    <w:szCs w:val="22"/>
                  </w:rPr>
                </w:rPrChange>
              </w:rPr>
              <w:pPrChange w:id="5068"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pPr>
              <w:pStyle w:val="NormalWeb"/>
              <w:snapToGrid w:val="0"/>
              <w:spacing w:before="0" w:after="0" w:line="360" w:lineRule="auto"/>
              <w:ind w:firstLine="567"/>
              <w:jc w:val="center"/>
              <w:rPr>
                <w:rFonts w:ascii="Times New Roman" w:hAnsi="Times New Roman" w:cs="Times New Roman"/>
                <w:rPrChange w:id="5069" w:author="matheus" w:date="2011-07-25T13:04:00Z">
                  <w:rPr>
                    <w:rFonts w:asciiTheme="minorHAnsi" w:hAnsiTheme="minorHAnsi" w:cstheme="minorHAnsi"/>
                    <w:sz w:val="22"/>
                    <w:szCs w:val="22"/>
                  </w:rPr>
                </w:rPrChange>
              </w:rPr>
              <w:pPrChange w:id="5070" w:author="matheus" w:date="2011-07-25T13:57:00Z">
                <w:pPr>
                  <w:pStyle w:val="NormalWeb"/>
                  <w:snapToGrid w:val="0"/>
                  <w:spacing w:before="0" w:afterLines="120" w:after="288" w:line="480" w:lineRule="auto"/>
                  <w:ind w:right="48"/>
                  <w:jc w:val="center"/>
                </w:pPr>
              </w:pPrChange>
            </w:pPr>
          </w:p>
        </w:tc>
      </w:tr>
    </w:tbl>
    <w:p w:rsidR="002D0547" w:rsidRPr="002A3B9F" w:rsidDel="00CE223E" w:rsidRDefault="002D0547">
      <w:pPr>
        <w:spacing w:after="0" w:line="360" w:lineRule="auto"/>
        <w:jc w:val="both"/>
        <w:rPr>
          <w:del w:id="5071" w:author="matheus" w:date="2011-07-25T14:16:00Z"/>
          <w:rFonts w:ascii="Arial" w:hAnsi="Arial" w:cs="Arial"/>
          <w:sz w:val="32"/>
          <w:szCs w:val="32"/>
          <w:rPrChange w:id="5072" w:author="matheus" w:date="2011-07-25T14:22:00Z">
            <w:rPr>
              <w:del w:id="5073" w:author="matheus" w:date="2011-07-25T14:16:00Z"/>
            </w:rPr>
          </w:rPrChange>
        </w:rPr>
        <w:pPrChange w:id="5074" w:author="matheus" w:date="2011-07-25T13:59:00Z">
          <w:pPr>
            <w:jc w:val="both"/>
          </w:pPr>
        </w:pPrChange>
      </w:pPr>
      <w:bookmarkStart w:id="5075" w:name="_Toc299441162"/>
      <w:bookmarkEnd w:id="5075"/>
    </w:p>
    <w:p w:rsidR="00B12E2C" w:rsidRPr="002A3B9F" w:rsidRDefault="00B12E2C">
      <w:pPr>
        <w:pStyle w:val="Ttulo2"/>
        <w:numPr>
          <w:ilvl w:val="1"/>
          <w:numId w:val="6"/>
        </w:numPr>
        <w:spacing w:before="851" w:after="851" w:line="240" w:lineRule="auto"/>
        <w:ind w:left="0" w:firstLine="0"/>
        <w:rPr>
          <w:ins w:id="5076" w:author="matheus" w:date="2011-07-25T13:59:00Z"/>
          <w:rFonts w:ascii="Arial" w:hAnsi="Arial" w:cs="Arial"/>
          <w:b w:val="0"/>
          <w:color w:val="auto"/>
          <w:sz w:val="32"/>
          <w:szCs w:val="32"/>
          <w:rPrChange w:id="5077" w:author="matheus" w:date="2011-07-25T14:22:00Z">
            <w:rPr>
              <w:ins w:id="5078" w:author="matheus" w:date="2011-07-25T13:59:00Z"/>
              <w:rFonts w:ascii="Times New Roman" w:hAnsi="Times New Roman" w:cs="Times New Roman"/>
              <w:color w:val="auto"/>
              <w:sz w:val="32"/>
              <w:szCs w:val="32"/>
            </w:rPr>
          </w:rPrChange>
        </w:rPr>
        <w:pPrChange w:id="5079" w:author="matheus" w:date="2011-07-25T14:13:00Z">
          <w:pPr>
            <w:pStyle w:val="Ttulo2"/>
            <w:numPr>
              <w:ilvl w:val="1"/>
              <w:numId w:val="3"/>
            </w:numPr>
            <w:ind w:left="792" w:hanging="432"/>
          </w:pPr>
        </w:pPrChange>
      </w:pPr>
      <w:bookmarkStart w:id="5080" w:name="_Toc299441163"/>
      <w:r w:rsidRPr="002A3B9F">
        <w:rPr>
          <w:rFonts w:ascii="Arial" w:hAnsi="Arial" w:cs="Arial"/>
          <w:b w:val="0"/>
          <w:color w:val="auto"/>
          <w:sz w:val="32"/>
          <w:szCs w:val="32"/>
          <w:rPrChange w:id="5081" w:author="matheus" w:date="2011-07-25T14:22:00Z">
            <w:rPr/>
          </w:rPrChange>
        </w:rPr>
        <w:t>Considerações finais</w:t>
      </w:r>
      <w:bookmarkEnd w:id="5080"/>
    </w:p>
    <w:p w:rsidR="002D0547" w:rsidRPr="000C196A" w:rsidDel="00CE223E" w:rsidRDefault="002D0547">
      <w:pPr>
        <w:spacing w:after="0" w:line="360" w:lineRule="auto"/>
        <w:rPr>
          <w:del w:id="5082" w:author="matheus" w:date="2011-07-25T14:16:00Z"/>
        </w:rPr>
        <w:pPrChange w:id="5083" w:author="matheus" w:date="2011-07-25T13:59:00Z">
          <w:pPr>
            <w:pStyle w:val="Ttulo2"/>
            <w:numPr>
              <w:ilvl w:val="1"/>
              <w:numId w:val="3"/>
            </w:numPr>
            <w:ind w:left="792" w:hanging="432"/>
          </w:pPr>
        </w:pPrChange>
      </w:pPr>
    </w:p>
    <w:p w:rsidR="00B12E2C" w:rsidRPr="004F3007" w:rsidRDefault="00B12E2C">
      <w:pPr>
        <w:pStyle w:val="PargrafodaLista"/>
        <w:spacing w:after="0" w:line="360" w:lineRule="auto"/>
        <w:ind w:left="0" w:firstLine="567"/>
        <w:jc w:val="both"/>
        <w:rPr>
          <w:rFonts w:ascii="Times New Roman" w:hAnsi="Times New Roman" w:cs="Times New Roman"/>
          <w:sz w:val="24"/>
          <w:szCs w:val="24"/>
          <w:rPrChange w:id="5084" w:author="matheus" w:date="2011-07-25T13:04:00Z">
            <w:rPr/>
          </w:rPrChange>
        </w:rPr>
        <w:pPrChange w:id="5085"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5086" w:author="matheus" w:date="2011-07-25T13:04:00Z">
            <w:rPr/>
          </w:rPrChange>
        </w:rPr>
        <w:t>Os resultados deste mestrado pretendem contribuir na área de compressão</w:t>
      </w:r>
      <w:r w:rsidR="009469F3" w:rsidRPr="004F3007">
        <w:rPr>
          <w:rFonts w:ascii="Times New Roman" w:hAnsi="Times New Roman" w:cs="Times New Roman"/>
          <w:sz w:val="24"/>
          <w:szCs w:val="24"/>
          <w:rPrChange w:id="5087" w:author="matheus" w:date="2011-07-25T13:04:00Z">
            <w:rPr/>
          </w:rPrChange>
        </w:rPr>
        <w:t xml:space="preserve"> digital</w:t>
      </w:r>
      <w:r w:rsidRPr="004F3007">
        <w:rPr>
          <w:rFonts w:ascii="Times New Roman" w:hAnsi="Times New Roman" w:cs="Times New Roman"/>
          <w:sz w:val="24"/>
          <w:szCs w:val="24"/>
          <w:rPrChange w:id="5088" w:author="matheus" w:date="2011-07-25T13:04:00Z">
            <w:rPr/>
          </w:rPrChange>
        </w:rPr>
        <w:t xml:space="preserve">, em especial </w:t>
      </w:r>
      <w:r w:rsidR="002E49E8" w:rsidRPr="004F3007">
        <w:rPr>
          <w:rFonts w:ascii="Times New Roman" w:hAnsi="Times New Roman" w:cs="Times New Roman"/>
          <w:sz w:val="24"/>
          <w:szCs w:val="24"/>
          <w:rPrChange w:id="5089" w:author="matheus" w:date="2011-07-25T13:04:00Z">
            <w:rPr/>
          </w:rPrChange>
        </w:rPr>
        <w:t xml:space="preserve">a compressão de imagens e </w:t>
      </w:r>
      <w:r w:rsidRPr="004F3007">
        <w:rPr>
          <w:rFonts w:ascii="Times New Roman" w:hAnsi="Times New Roman" w:cs="Times New Roman"/>
          <w:sz w:val="24"/>
          <w:szCs w:val="24"/>
          <w:rPrChange w:id="5090" w:author="matheus" w:date="2011-07-25T13:04:00Z">
            <w:rPr/>
          </w:rPrChange>
        </w:rPr>
        <w:t xml:space="preserve">vídeos estereoscópicos. A técnica apresentada é inovadora, pois </w:t>
      </w:r>
      <w:r w:rsidR="002E49E8" w:rsidRPr="004F3007">
        <w:rPr>
          <w:rFonts w:ascii="Times New Roman" w:hAnsi="Times New Roman" w:cs="Times New Roman"/>
          <w:sz w:val="24"/>
          <w:szCs w:val="24"/>
          <w:rPrChange w:id="5091" w:author="matheus" w:date="2011-07-25T13:04:00Z">
            <w:rPr/>
          </w:rPrChange>
        </w:rPr>
        <w:t xml:space="preserve">se utiliza </w:t>
      </w:r>
      <w:r w:rsidR="009469F3" w:rsidRPr="004F3007">
        <w:rPr>
          <w:rFonts w:ascii="Times New Roman" w:hAnsi="Times New Roman" w:cs="Times New Roman"/>
          <w:sz w:val="24"/>
          <w:szCs w:val="24"/>
          <w:rPrChange w:id="5092" w:author="matheus" w:date="2011-07-25T13:04:00Z">
            <w:rPr/>
          </w:rPrChange>
        </w:rPr>
        <w:t>d</w:t>
      </w:r>
      <w:r w:rsidR="002E49E8" w:rsidRPr="004F3007">
        <w:rPr>
          <w:rFonts w:ascii="Times New Roman" w:hAnsi="Times New Roman" w:cs="Times New Roman"/>
          <w:sz w:val="24"/>
          <w:szCs w:val="24"/>
          <w:rPrChange w:id="5093" w:author="matheus" w:date="2011-07-25T13:04:00Z">
            <w:rPr/>
          </w:rPrChange>
        </w:rPr>
        <w:t>o modelo anaglífico</w:t>
      </w:r>
      <w:r w:rsidR="009469F3" w:rsidRPr="004F3007">
        <w:rPr>
          <w:rFonts w:ascii="Times New Roman" w:hAnsi="Times New Roman" w:cs="Times New Roman"/>
          <w:sz w:val="24"/>
          <w:szCs w:val="24"/>
          <w:rPrChange w:id="5094" w:author="matheus" w:date="2011-07-25T13:04:00Z">
            <w:rPr/>
          </w:rPrChange>
        </w:rPr>
        <w:t xml:space="preserve"> para gerar grande compressão no volume de dados</w:t>
      </w:r>
      <w:r w:rsidR="002E49E8" w:rsidRPr="004F3007">
        <w:rPr>
          <w:rFonts w:ascii="Times New Roman" w:hAnsi="Times New Roman" w:cs="Times New Roman"/>
          <w:sz w:val="24"/>
          <w:szCs w:val="24"/>
          <w:rPrChange w:id="5095" w:author="matheus" w:date="2011-07-25T13:04:00Z">
            <w:rPr/>
          </w:rPrChange>
        </w:rPr>
        <w:t>, e é pioneira na criação de uma técnica de reversão</w:t>
      </w:r>
      <w:r w:rsidR="009469F3" w:rsidRPr="004F3007">
        <w:rPr>
          <w:rFonts w:ascii="Times New Roman" w:hAnsi="Times New Roman" w:cs="Times New Roman"/>
          <w:sz w:val="24"/>
          <w:szCs w:val="24"/>
          <w:rPrChange w:id="5096" w:author="matheus" w:date="2011-07-25T13:04:00Z">
            <w:rPr/>
          </w:rPrChange>
        </w:rPr>
        <w:t>, até então não estudada</w:t>
      </w:r>
      <w:r w:rsidR="002E49E8" w:rsidRPr="004F3007">
        <w:rPr>
          <w:rFonts w:ascii="Times New Roman" w:hAnsi="Times New Roman" w:cs="Times New Roman"/>
          <w:sz w:val="24"/>
          <w:szCs w:val="24"/>
          <w:rPrChange w:id="5097" w:author="matheus" w:date="2011-07-25T13:04:00Z">
            <w:rPr/>
          </w:rPrChange>
        </w:rPr>
        <w:t xml:space="preserve">. O </w:t>
      </w:r>
      <w:r w:rsidRPr="004F3007">
        <w:rPr>
          <w:rFonts w:ascii="Times New Roman" w:hAnsi="Times New Roman" w:cs="Times New Roman"/>
          <w:sz w:val="24"/>
          <w:szCs w:val="24"/>
          <w:rPrChange w:id="5098" w:author="matheus" w:date="2011-07-25T13:04:00Z">
            <w:rPr/>
          </w:rPrChange>
        </w:rPr>
        <w:t xml:space="preserve">arquivo </w:t>
      </w:r>
      <w:r w:rsidR="002E49E8" w:rsidRPr="004F3007">
        <w:rPr>
          <w:rFonts w:ascii="Times New Roman" w:hAnsi="Times New Roman" w:cs="Times New Roman"/>
          <w:sz w:val="24"/>
          <w:szCs w:val="24"/>
          <w:rPrChange w:id="5099" w:author="matheus" w:date="2011-07-25T13:04:00Z">
            <w:rPr/>
          </w:rPrChange>
        </w:rPr>
        <w:t xml:space="preserve">comprimido gerado </w:t>
      </w:r>
      <w:r w:rsidR="006E0B1D" w:rsidRPr="004F3007">
        <w:rPr>
          <w:rFonts w:ascii="Times New Roman" w:hAnsi="Times New Roman" w:cs="Times New Roman"/>
          <w:sz w:val="24"/>
          <w:szCs w:val="24"/>
          <w:rPrChange w:id="5100" w:author="matheus" w:date="2011-07-25T13:04:00Z">
            <w:rPr/>
          </w:rPrChange>
        </w:rPr>
        <w:t xml:space="preserve">pode </w:t>
      </w:r>
      <w:r w:rsidRPr="004F3007">
        <w:rPr>
          <w:rFonts w:ascii="Times New Roman" w:hAnsi="Times New Roman" w:cs="Times New Roman"/>
          <w:sz w:val="24"/>
          <w:szCs w:val="24"/>
          <w:rPrChange w:id="5101" w:author="matheus" w:date="2011-07-25T13:04:00Z">
            <w:rPr/>
          </w:rPrChange>
        </w:rPr>
        <w:t>ser decodificado e utilizado pelos diferentes tipos de visualização estereoscó</w:t>
      </w:r>
      <w:r w:rsidR="002E49E8" w:rsidRPr="004F3007">
        <w:rPr>
          <w:rFonts w:ascii="Times New Roman" w:hAnsi="Times New Roman" w:cs="Times New Roman"/>
          <w:sz w:val="24"/>
          <w:szCs w:val="24"/>
          <w:rPrChange w:id="5102" w:author="matheus" w:date="2011-07-25T13:04:00Z">
            <w:rPr/>
          </w:rPrChange>
        </w:rPr>
        <w:t xml:space="preserve">pica </w:t>
      </w:r>
      <w:r w:rsidR="006E0B1D" w:rsidRPr="004F3007">
        <w:rPr>
          <w:rFonts w:ascii="Times New Roman" w:hAnsi="Times New Roman" w:cs="Times New Roman"/>
          <w:sz w:val="24"/>
          <w:szCs w:val="24"/>
          <w:rPrChange w:id="5103" w:author="matheus" w:date="2011-07-25T13:04:00Z">
            <w:rPr/>
          </w:rPrChange>
        </w:rPr>
        <w:t>atuais</w:t>
      </w:r>
      <w:r w:rsidR="002E49E8" w:rsidRPr="004F3007">
        <w:rPr>
          <w:rFonts w:ascii="Times New Roman" w:hAnsi="Times New Roman" w:cs="Times New Roman"/>
          <w:sz w:val="24"/>
          <w:szCs w:val="24"/>
          <w:rPrChange w:id="5104" w:author="matheus" w:date="2011-07-25T13:04:00Z">
            <w:rPr/>
          </w:rPrChange>
        </w:rPr>
        <w:t>, possibilitando tanto</w:t>
      </w:r>
      <w:r w:rsidRPr="004F3007">
        <w:rPr>
          <w:rFonts w:ascii="Times New Roman" w:hAnsi="Times New Roman" w:cs="Times New Roman"/>
          <w:sz w:val="24"/>
          <w:szCs w:val="24"/>
          <w:rPrChange w:id="5105" w:author="matheus" w:date="2011-07-25T13:04:00Z">
            <w:rPr/>
          </w:rPrChange>
        </w:rPr>
        <w:t xml:space="preserve"> independência </w:t>
      </w:r>
      <w:r w:rsidR="002E49E8" w:rsidRPr="004F3007">
        <w:rPr>
          <w:rFonts w:ascii="Times New Roman" w:hAnsi="Times New Roman" w:cs="Times New Roman"/>
          <w:sz w:val="24"/>
          <w:szCs w:val="24"/>
          <w:rPrChange w:id="5106" w:author="matheus" w:date="2011-07-25T13:04:00Z">
            <w:rPr/>
          </w:rPrChange>
        </w:rPr>
        <w:t>quanto</w:t>
      </w:r>
      <w:r w:rsidRPr="004F3007">
        <w:rPr>
          <w:rFonts w:ascii="Times New Roman" w:hAnsi="Times New Roman" w:cs="Times New Roman"/>
          <w:sz w:val="24"/>
          <w:szCs w:val="24"/>
          <w:rPrChange w:id="5107" w:author="matheus" w:date="2011-07-25T13:04:00Z">
            <w:rPr/>
          </w:rPrChange>
        </w:rPr>
        <w:t xml:space="preserve"> interoperabilidade </w:t>
      </w:r>
      <w:r w:rsidR="002E49E8" w:rsidRPr="004F3007">
        <w:rPr>
          <w:rFonts w:ascii="Times New Roman" w:hAnsi="Times New Roman" w:cs="Times New Roman"/>
          <w:sz w:val="24"/>
          <w:szCs w:val="24"/>
          <w:rPrChange w:id="5108" w:author="matheus" w:date="2011-07-25T13:04:00Z">
            <w:rPr/>
          </w:rPrChange>
        </w:rPr>
        <w:t>na utilização da técnica</w:t>
      </w:r>
      <w:r w:rsidR="00E91752" w:rsidRPr="004F3007">
        <w:rPr>
          <w:rFonts w:ascii="Times New Roman" w:hAnsi="Times New Roman" w:cs="Times New Roman"/>
          <w:sz w:val="24"/>
          <w:szCs w:val="24"/>
          <w:rPrChange w:id="5109" w:author="matheus" w:date="2011-07-25T13:04:00Z">
            <w:rPr/>
          </w:rPrChange>
        </w:rPr>
        <w:t xml:space="preserve"> por qualquer sistema de visualização</w:t>
      </w:r>
      <w:r w:rsidR="002E49E8" w:rsidRPr="004F3007">
        <w:rPr>
          <w:rFonts w:ascii="Times New Roman" w:hAnsi="Times New Roman" w:cs="Times New Roman"/>
          <w:sz w:val="24"/>
          <w:szCs w:val="24"/>
          <w:rPrChange w:id="5110" w:author="matheus" w:date="2011-07-25T13:04:00Z">
            <w:rPr/>
          </w:rPrChange>
        </w:rPr>
        <w:t>.</w:t>
      </w:r>
    </w:p>
    <w:p w:rsidR="00765560" w:rsidRPr="004F3007" w:rsidRDefault="00765560">
      <w:pPr>
        <w:pStyle w:val="PargrafodaLista"/>
        <w:spacing w:after="0" w:line="360" w:lineRule="auto"/>
        <w:ind w:left="0" w:firstLine="567"/>
        <w:jc w:val="both"/>
        <w:rPr>
          <w:rFonts w:ascii="Times New Roman" w:hAnsi="Times New Roman" w:cs="Times New Roman"/>
          <w:sz w:val="24"/>
          <w:szCs w:val="24"/>
          <w:rPrChange w:id="5111" w:author="matheus" w:date="2011-07-25T13:04:00Z">
            <w:rPr/>
          </w:rPrChange>
        </w:rPr>
        <w:pPrChange w:id="5112"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5113" w:author="matheus" w:date="2011-07-25T13:04:00Z">
            <w:rPr/>
          </w:rPrChange>
        </w:rPr>
        <w:t xml:space="preserve">Ao término </w:t>
      </w:r>
      <w:r w:rsidR="007115FF" w:rsidRPr="004F3007">
        <w:rPr>
          <w:rFonts w:ascii="Times New Roman" w:hAnsi="Times New Roman" w:cs="Times New Roman"/>
          <w:sz w:val="24"/>
          <w:szCs w:val="24"/>
          <w:rPrChange w:id="5114" w:author="matheus" w:date="2011-07-25T13:04:00Z">
            <w:rPr/>
          </w:rPrChange>
        </w:rPr>
        <w:t>do M</w:t>
      </w:r>
      <w:r w:rsidRPr="004F3007">
        <w:rPr>
          <w:rFonts w:ascii="Times New Roman" w:hAnsi="Times New Roman" w:cs="Times New Roman"/>
          <w:sz w:val="24"/>
          <w:szCs w:val="24"/>
          <w:rPrChange w:id="5115" w:author="matheus" w:date="2011-07-25T13:04:00Z">
            <w:rPr/>
          </w:rPrChange>
        </w:rPr>
        <w:t xml:space="preserve">estrado, pretende-se obter uma técnica bem testada e que gere imagens e vídeo comprimidos e com boa qualidade. Pretende-se também divulgar os resultados em periódicos e revistas conhecidos da área. </w:t>
      </w:r>
      <w:r w:rsidR="00860662" w:rsidRPr="004F3007">
        <w:rPr>
          <w:rFonts w:ascii="Times New Roman" w:hAnsi="Times New Roman" w:cs="Times New Roman"/>
          <w:sz w:val="24"/>
          <w:szCs w:val="24"/>
          <w:rPrChange w:id="5116" w:author="matheus" w:date="2011-07-25T13:04:00Z">
            <w:rPr/>
          </w:rPrChange>
        </w:rPr>
        <w:t>Por fim, pretende-se criar um software a ser disponibilizado para que qualquer usuário possa utilizá-lo para comprimir imagens e vídeos est</w:t>
      </w:r>
      <w:r w:rsidR="00BE61C4" w:rsidRPr="004F3007">
        <w:rPr>
          <w:rFonts w:ascii="Times New Roman" w:hAnsi="Times New Roman" w:cs="Times New Roman"/>
          <w:sz w:val="24"/>
          <w:szCs w:val="24"/>
          <w:rPrChange w:id="5117" w:author="matheus" w:date="2011-07-25T13:04:00Z">
            <w:rPr/>
          </w:rPrChange>
        </w:rPr>
        <w:t>e</w:t>
      </w:r>
      <w:r w:rsidR="00860662" w:rsidRPr="004F3007">
        <w:rPr>
          <w:rFonts w:ascii="Times New Roman" w:hAnsi="Times New Roman" w:cs="Times New Roman"/>
          <w:sz w:val="24"/>
          <w:szCs w:val="24"/>
          <w:rPrChange w:id="5118" w:author="matheus" w:date="2011-07-25T13:04:00Z">
            <w:rPr/>
          </w:rPrChange>
        </w:rPr>
        <w:t>reos</w:t>
      </w:r>
      <w:r w:rsidR="00BE61C4" w:rsidRPr="004F3007">
        <w:rPr>
          <w:rFonts w:ascii="Times New Roman" w:hAnsi="Times New Roman" w:cs="Times New Roman"/>
          <w:sz w:val="24"/>
          <w:szCs w:val="24"/>
          <w:rPrChange w:id="5119" w:author="matheus" w:date="2011-07-25T13:04:00Z">
            <w:rPr/>
          </w:rPrChange>
        </w:rPr>
        <w:t>cópicos</w:t>
      </w:r>
      <w:r w:rsidR="00D5000C" w:rsidRPr="004F3007">
        <w:rPr>
          <w:rFonts w:ascii="Times New Roman" w:hAnsi="Times New Roman" w:cs="Times New Roman"/>
          <w:sz w:val="24"/>
          <w:szCs w:val="24"/>
          <w:rPrChange w:id="5120" w:author="matheus" w:date="2011-07-25T13:04:00Z">
            <w:rPr/>
          </w:rPrChange>
        </w:rPr>
        <w:t xml:space="preserve"> utilizando da técnica desenvolvida</w:t>
      </w:r>
      <w:r w:rsidR="00860662" w:rsidRPr="004F3007">
        <w:rPr>
          <w:rFonts w:ascii="Times New Roman" w:hAnsi="Times New Roman" w:cs="Times New Roman"/>
          <w:sz w:val="24"/>
          <w:szCs w:val="24"/>
          <w:rPrChange w:id="5121" w:author="matheus" w:date="2011-07-25T13:04:00Z">
            <w:rPr/>
          </w:rPrChange>
        </w:rPr>
        <w:t>.</w:t>
      </w:r>
    </w:p>
    <w:p w:rsidR="00AD6839" w:rsidRPr="004F3007" w:rsidRDefault="00DA3183">
      <w:pPr>
        <w:pStyle w:val="PargrafodaLista"/>
        <w:spacing w:after="0" w:line="360" w:lineRule="auto"/>
        <w:ind w:left="0" w:firstLine="567"/>
        <w:jc w:val="both"/>
        <w:rPr>
          <w:rFonts w:ascii="Times New Roman" w:hAnsi="Times New Roman" w:cs="Times New Roman"/>
          <w:sz w:val="24"/>
          <w:szCs w:val="24"/>
          <w:rPrChange w:id="5122" w:author="matheus" w:date="2011-07-25T13:04:00Z">
            <w:rPr/>
          </w:rPrChange>
        </w:rPr>
        <w:pPrChange w:id="5123"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5124" w:author="matheus" w:date="2011-07-25T13:04:00Z">
            <w:rPr/>
          </w:rPrChange>
        </w:rPr>
        <w:lastRenderedPageBreak/>
        <w:t xml:space="preserve">Vale lembrar que este é apenas </w:t>
      </w:r>
      <w:r w:rsidR="003F6B68" w:rsidRPr="004F3007">
        <w:rPr>
          <w:rFonts w:ascii="Times New Roman" w:hAnsi="Times New Roman" w:cs="Times New Roman"/>
          <w:sz w:val="24"/>
          <w:szCs w:val="24"/>
          <w:rPrChange w:id="5125" w:author="matheus" w:date="2011-07-25T13:04:00Z">
            <w:rPr/>
          </w:rPrChange>
        </w:rPr>
        <w:t>uma parte do processo completo de codificação e compressão de imagens e vídeos</w:t>
      </w:r>
      <w:r w:rsidRPr="004F3007">
        <w:rPr>
          <w:rFonts w:ascii="Times New Roman" w:hAnsi="Times New Roman" w:cs="Times New Roman"/>
          <w:sz w:val="24"/>
          <w:szCs w:val="24"/>
          <w:rPrChange w:id="5126" w:author="matheus" w:date="2011-07-25T13:04:00Z">
            <w:rPr/>
          </w:rPrChange>
        </w:rPr>
        <w:t>. Mais compressão pode ser obtida em outras etapas do processo</w:t>
      </w:r>
      <w:r w:rsidR="009A0CC4" w:rsidRPr="004F3007">
        <w:rPr>
          <w:rFonts w:ascii="Times New Roman" w:hAnsi="Times New Roman" w:cs="Times New Roman"/>
          <w:sz w:val="24"/>
          <w:szCs w:val="24"/>
          <w:rPrChange w:id="5127" w:author="matheus" w:date="2011-07-25T13:04:00Z">
            <w:rPr/>
          </w:rPrChange>
        </w:rPr>
        <w:t>, tais como os aspectos envolvendo</w:t>
      </w:r>
      <w:r w:rsidRPr="004F3007">
        <w:rPr>
          <w:rFonts w:ascii="Times New Roman" w:hAnsi="Times New Roman" w:cs="Times New Roman"/>
          <w:sz w:val="24"/>
          <w:szCs w:val="24"/>
          <w:rPrChange w:id="5128" w:author="matheus" w:date="2011-07-25T13:04:00Z">
            <w:rPr/>
          </w:rPrChange>
        </w:rPr>
        <w:t xml:space="preserve"> temporal</w:t>
      </w:r>
      <w:r w:rsidR="007115FF" w:rsidRPr="004F3007">
        <w:rPr>
          <w:rFonts w:ascii="Times New Roman" w:hAnsi="Times New Roman" w:cs="Times New Roman"/>
          <w:sz w:val="24"/>
          <w:szCs w:val="24"/>
          <w:rPrChange w:id="5129" w:author="matheus" w:date="2011-07-25T13:04:00Z">
            <w:rPr/>
          </w:rPrChange>
        </w:rPr>
        <w:t>, fora do escopo do projeto do Mestrado</w:t>
      </w:r>
      <w:r w:rsidRPr="004F3007">
        <w:rPr>
          <w:rFonts w:ascii="Times New Roman" w:hAnsi="Times New Roman" w:cs="Times New Roman"/>
          <w:sz w:val="24"/>
          <w:szCs w:val="24"/>
          <w:rPrChange w:id="5130" w:author="matheus" w:date="2011-07-25T13:04:00Z">
            <w:rPr/>
          </w:rPrChange>
        </w:rPr>
        <w:t>.</w:t>
      </w:r>
    </w:p>
    <w:p w:rsidR="000041FF" w:rsidRDefault="000041FF">
      <w:pPr>
        <w:spacing w:after="0" w:line="360" w:lineRule="auto"/>
        <w:ind w:firstLine="567"/>
        <w:rPr>
          <w:ins w:id="5131" w:author="matheus" w:date="2011-07-25T13:14:00Z"/>
          <w:rFonts w:ascii="Times New Roman" w:eastAsiaTheme="majorEastAsia" w:hAnsi="Times New Roman" w:cs="Times New Roman"/>
          <w:b/>
          <w:bCs/>
          <w:color w:val="365F91" w:themeColor="accent1" w:themeShade="BF"/>
          <w:sz w:val="24"/>
          <w:szCs w:val="24"/>
        </w:rPr>
        <w:pPrChange w:id="5132" w:author="matheus" w:date="2011-07-25T13:37:00Z">
          <w:pPr/>
        </w:pPrChange>
      </w:pPr>
      <w:ins w:id="5133" w:author="matheus" w:date="2011-07-25T13:14:00Z">
        <w:r>
          <w:rPr>
            <w:rFonts w:ascii="Times New Roman" w:hAnsi="Times New Roman" w:cs="Times New Roman"/>
            <w:sz w:val="24"/>
            <w:szCs w:val="24"/>
          </w:rPr>
          <w:br w:type="page"/>
        </w:r>
      </w:ins>
    </w:p>
    <w:p w:rsidR="00F71EA9" w:rsidRDefault="00F71EA9">
      <w:pPr>
        <w:pStyle w:val="Ttulo1"/>
        <w:spacing w:before="1701" w:after="1701" w:line="360" w:lineRule="auto"/>
        <w:rPr>
          <w:ins w:id="5134" w:author="matheus" w:date="2011-07-25T14:00:00Z"/>
          <w:rFonts w:ascii="Times New Roman" w:hAnsi="Times New Roman" w:cs="Times New Roman"/>
          <w:color w:val="auto"/>
          <w:sz w:val="36"/>
          <w:szCs w:val="36"/>
        </w:rPr>
        <w:pPrChange w:id="5135" w:author="matheus" w:date="2011-07-25T14:13:00Z">
          <w:pPr>
            <w:pStyle w:val="Ttulo1"/>
            <w:numPr>
              <w:numId w:val="3"/>
            </w:numPr>
            <w:ind w:left="360" w:hanging="360"/>
          </w:pPr>
        </w:pPrChange>
      </w:pPr>
      <w:bookmarkStart w:id="5136" w:name="_Toc299441164"/>
      <w:r w:rsidRPr="00BD576D">
        <w:rPr>
          <w:rFonts w:ascii="Arial" w:hAnsi="Arial" w:cs="Arial"/>
          <w:b w:val="0"/>
          <w:color w:val="auto"/>
          <w:sz w:val="48"/>
          <w:szCs w:val="48"/>
          <w:rPrChange w:id="5137" w:author="matheus" w:date="2011-07-25T14:19:00Z">
            <w:rPr/>
          </w:rPrChange>
        </w:rPr>
        <w:lastRenderedPageBreak/>
        <w:t>Referências</w:t>
      </w:r>
      <w:ins w:id="5138" w:author="matheus" w:date="2011-07-25T12:35:00Z">
        <w:r w:rsidR="00D80F56" w:rsidRPr="002D0547">
          <w:rPr>
            <w:rStyle w:val="Refdenotaderodap"/>
            <w:rFonts w:ascii="Times New Roman" w:hAnsi="Times New Roman" w:cs="Times New Roman"/>
            <w:color w:val="auto"/>
            <w:sz w:val="36"/>
            <w:szCs w:val="36"/>
            <w:rPrChange w:id="5139" w:author="matheus" w:date="2011-07-25T14:00:00Z">
              <w:rPr>
                <w:rStyle w:val="Refdenotaderodap"/>
              </w:rPr>
            </w:rPrChange>
          </w:rPr>
          <w:footnoteReference w:id="7"/>
        </w:r>
      </w:ins>
      <w:bookmarkEnd w:id="5136"/>
    </w:p>
    <w:p w:rsidR="002D0547" w:rsidRPr="000C196A" w:rsidDel="00E913B3" w:rsidRDefault="002D0547">
      <w:pPr>
        <w:spacing w:after="0" w:line="360" w:lineRule="auto"/>
        <w:rPr>
          <w:del w:id="5146" w:author="matheus" w:date="2011-07-25T14:13:00Z"/>
        </w:rPr>
        <w:pPrChange w:id="5147" w:author="matheus" w:date="2011-07-25T14:01:00Z">
          <w:pPr>
            <w:pStyle w:val="Ttulo1"/>
            <w:numPr>
              <w:numId w:val="3"/>
            </w:numPr>
            <w:ind w:left="360" w:hanging="360"/>
          </w:pPr>
        </w:pPrChange>
      </w:pPr>
    </w:p>
    <w:p w:rsidR="0042300F" w:rsidRPr="00F43A77" w:rsidRDefault="0042300F">
      <w:pPr>
        <w:spacing w:after="0" w:line="360" w:lineRule="auto"/>
        <w:rPr>
          <w:ins w:id="5148" w:author="matheus" w:date="2011-07-25T13:10:00Z"/>
          <w:rStyle w:val="Hyperlink"/>
          <w:rFonts w:ascii="Times New Roman" w:hAnsi="Times New Roman" w:cs="Times New Roman"/>
          <w:sz w:val="24"/>
          <w:szCs w:val="24"/>
          <w:u w:val="none"/>
          <w:lang w:val="en-US"/>
          <w:rPrChange w:id="5149" w:author="Matheus Zingarelli" w:date="2011-07-26T14:31:00Z">
            <w:rPr>
              <w:ins w:id="5150" w:author="matheus" w:date="2011-07-25T13:10:00Z"/>
              <w:rStyle w:val="Hyperlink"/>
              <w:rFonts w:ascii="Times New Roman" w:hAnsi="Times New Roman" w:cs="Times New Roman"/>
              <w:sz w:val="24"/>
              <w:szCs w:val="24"/>
              <w:lang w:val="en-US"/>
            </w:rPr>
          </w:rPrChange>
        </w:rPr>
        <w:pPrChange w:id="5151" w:author="matheus" w:date="2011-07-25T14:00:00Z">
          <w:pPr/>
        </w:pPrChange>
      </w:pPr>
      <w:del w:id="5152" w:author="Matheus Zingarelli" w:date="2011-07-26T14:11:00Z">
        <w:r w:rsidRPr="00EB23AD" w:rsidDel="00EB23AD">
          <w:rPr>
            <w:rFonts w:ascii="Times New Roman" w:hAnsi="Times New Roman" w:cs="Times New Roman"/>
            <w:sz w:val="24"/>
            <w:szCs w:val="24"/>
            <w:lang w:val="en-US"/>
            <w:rPrChange w:id="5153" w:author="Matheus Zingarelli" w:date="2011-07-26T14:19:00Z">
              <w:rPr/>
            </w:rPrChange>
          </w:rPr>
          <w:delText>(Adikari et al., 2005) Adikari</w:delText>
        </w:r>
      </w:del>
      <w:ins w:id="5154" w:author="Matheus Zingarelli" w:date="2011-07-26T14:11:00Z">
        <w:r w:rsidR="00EB23AD" w:rsidRPr="00EB23AD">
          <w:rPr>
            <w:rFonts w:ascii="Times New Roman" w:hAnsi="Times New Roman" w:cs="Times New Roman"/>
            <w:sz w:val="24"/>
            <w:szCs w:val="24"/>
            <w:lang w:val="en-US"/>
            <w:rPrChange w:id="5155" w:author="Matheus Zingarelli" w:date="2011-07-26T14:19:00Z">
              <w:rPr>
                <w:rFonts w:ascii="Times New Roman" w:hAnsi="Times New Roman" w:cs="Times New Roman"/>
                <w:sz w:val="24"/>
                <w:szCs w:val="24"/>
              </w:rPr>
            </w:rPrChange>
          </w:rPr>
          <w:t>ADIKARI</w:t>
        </w:r>
      </w:ins>
      <w:r w:rsidR="00EB23AD" w:rsidRPr="00EB23AD">
        <w:rPr>
          <w:rFonts w:ascii="Times New Roman" w:hAnsi="Times New Roman" w:cs="Times New Roman"/>
          <w:sz w:val="24"/>
          <w:szCs w:val="24"/>
          <w:lang w:val="en-US"/>
          <w:rPrChange w:id="5156" w:author="Matheus Zingarelli" w:date="2011-07-26T14:19:00Z">
            <w:rPr>
              <w:rFonts w:ascii="Times New Roman" w:hAnsi="Times New Roman" w:cs="Times New Roman"/>
              <w:sz w:val="24"/>
              <w:szCs w:val="24"/>
            </w:rPr>
          </w:rPrChange>
        </w:rPr>
        <w:t>, A.B.B</w:t>
      </w:r>
      <w:del w:id="5157" w:author="Matheus Zingarelli" w:date="2011-07-26T14:19:00Z">
        <w:r w:rsidR="00EB23AD" w:rsidRPr="00EB23AD" w:rsidDel="00EB23AD">
          <w:rPr>
            <w:rFonts w:ascii="Times New Roman" w:hAnsi="Times New Roman" w:cs="Times New Roman"/>
            <w:sz w:val="24"/>
            <w:szCs w:val="24"/>
            <w:lang w:val="en-US"/>
            <w:rPrChange w:id="5158" w:author="Matheus Zingarelli" w:date="2011-07-26T14:19:00Z">
              <w:rPr>
                <w:rFonts w:ascii="Times New Roman" w:hAnsi="Times New Roman" w:cs="Times New Roman"/>
                <w:sz w:val="24"/>
                <w:szCs w:val="24"/>
              </w:rPr>
            </w:rPrChange>
          </w:rPr>
          <w:delText>.; FERNANDO, W.A.C.; ARACHCHI, H.K.; LOO, K</w:delText>
        </w:r>
      </w:del>
      <w:r w:rsidR="00EB23AD" w:rsidRPr="00EB23AD">
        <w:rPr>
          <w:rFonts w:ascii="Times New Roman" w:hAnsi="Times New Roman" w:cs="Times New Roman"/>
          <w:sz w:val="24"/>
          <w:szCs w:val="24"/>
          <w:lang w:val="en-US"/>
          <w:rPrChange w:id="5159" w:author="Matheus Zingarelli" w:date="2011-07-26T14:19:00Z">
            <w:rPr>
              <w:rFonts w:ascii="Times New Roman" w:hAnsi="Times New Roman" w:cs="Times New Roman"/>
              <w:sz w:val="24"/>
              <w:szCs w:val="24"/>
            </w:rPr>
          </w:rPrChange>
        </w:rPr>
        <w:t>.</w:t>
      </w:r>
      <w:ins w:id="5160" w:author="Matheus Zingarelli" w:date="2011-07-26T14:19:00Z">
        <w:r w:rsidR="00EB23AD" w:rsidRPr="00EB23AD">
          <w:rPr>
            <w:rFonts w:ascii="Times New Roman" w:hAnsi="Times New Roman" w:cs="Times New Roman"/>
            <w:sz w:val="24"/>
            <w:szCs w:val="24"/>
            <w:lang w:val="en-US"/>
            <w:rPrChange w:id="5161" w:author="Matheus Zingarelli" w:date="2011-07-26T14:19:00Z">
              <w:rPr>
                <w:rFonts w:ascii="Times New Roman" w:hAnsi="Times New Roman" w:cs="Times New Roman"/>
                <w:sz w:val="24"/>
                <w:szCs w:val="24"/>
              </w:rPr>
            </w:rPrChange>
          </w:rPr>
          <w:t xml:space="preserve"> et al.</w:t>
        </w:r>
      </w:ins>
      <w:r w:rsidR="00EB23AD" w:rsidRPr="00EB23AD">
        <w:rPr>
          <w:rFonts w:ascii="Times New Roman" w:hAnsi="Times New Roman" w:cs="Times New Roman"/>
          <w:sz w:val="24"/>
          <w:szCs w:val="24"/>
          <w:lang w:val="en-US"/>
          <w:rPrChange w:id="5162" w:author="Matheus Zingarelli" w:date="2011-07-26T14:19:00Z">
            <w:rPr>
              <w:rFonts w:ascii="Times New Roman" w:hAnsi="Times New Roman" w:cs="Times New Roman"/>
              <w:sz w:val="24"/>
              <w:szCs w:val="24"/>
            </w:rPr>
          </w:rPrChange>
        </w:rPr>
        <w:t xml:space="preserve"> </w:t>
      </w:r>
      <w:r w:rsidRPr="00F43A77">
        <w:rPr>
          <w:rFonts w:ascii="Times New Roman" w:hAnsi="Times New Roman" w:cs="Times New Roman"/>
          <w:sz w:val="24"/>
          <w:szCs w:val="24"/>
          <w:lang w:val="en-US"/>
          <w:rPrChange w:id="5163" w:author="Matheus Zingarelli" w:date="2011-07-26T14:29:00Z">
            <w:rPr/>
          </w:rPrChange>
        </w:rPr>
        <w:t xml:space="preserve">A H.264 compliant stereoscopic video codec. </w:t>
      </w:r>
      <w:r w:rsidRPr="00F43A77">
        <w:rPr>
          <w:rFonts w:ascii="Times New Roman" w:hAnsi="Times New Roman" w:cs="Times New Roman"/>
          <w:b/>
          <w:sz w:val="24"/>
          <w:szCs w:val="24"/>
          <w:lang w:val="en-US"/>
          <w:rPrChange w:id="5164" w:author="Matheus Zingarelli" w:date="2011-07-26T14:27:00Z">
            <w:rPr>
              <w:i/>
              <w:lang w:val="en-US"/>
            </w:rPr>
          </w:rPrChange>
        </w:rPr>
        <w:t>Canadian Conference on Electrical and Computer Engineering</w:t>
      </w:r>
      <w:r w:rsidRPr="004F3007">
        <w:rPr>
          <w:rFonts w:ascii="Times New Roman" w:hAnsi="Times New Roman" w:cs="Times New Roman"/>
          <w:sz w:val="24"/>
          <w:szCs w:val="24"/>
          <w:lang w:val="en-US"/>
          <w:rPrChange w:id="5165" w:author="matheus" w:date="2011-07-25T13:04:00Z">
            <w:rPr>
              <w:lang w:val="en-US"/>
            </w:rPr>
          </w:rPrChange>
        </w:rPr>
        <w:t xml:space="preserve">, </w:t>
      </w:r>
      <w:ins w:id="5166" w:author="Matheus Zingarelli" w:date="2011-07-26T14:29:00Z">
        <w:r w:rsidR="00F43A77" w:rsidRPr="00F43A77">
          <w:rPr>
            <w:rFonts w:ascii="Times New Roman" w:hAnsi="Times New Roman" w:cs="Times New Roman"/>
            <w:sz w:val="24"/>
            <w:szCs w:val="24"/>
            <w:lang w:val="en-US"/>
            <w:rPrChange w:id="5167" w:author="Matheus Zingarelli" w:date="2011-07-26T14:29:00Z">
              <w:rPr/>
            </w:rPrChange>
          </w:rPr>
          <w:t>Saskatoon</w:t>
        </w:r>
        <w:r w:rsidR="00F43A77">
          <w:rPr>
            <w:rFonts w:ascii="Times New Roman" w:hAnsi="Times New Roman" w:cs="Times New Roman"/>
            <w:sz w:val="24"/>
            <w:szCs w:val="24"/>
            <w:lang w:val="en-US"/>
          </w:rPr>
          <w:t xml:space="preserve">, </w:t>
        </w:r>
      </w:ins>
      <w:ins w:id="5168" w:author="Matheus Zingarelli" w:date="2011-07-26T14:30:00Z">
        <w:r w:rsidR="00F43A77">
          <w:rPr>
            <w:rFonts w:ascii="Times New Roman" w:hAnsi="Times New Roman" w:cs="Times New Roman"/>
            <w:sz w:val="24"/>
            <w:szCs w:val="24"/>
            <w:lang w:val="en-US"/>
          </w:rPr>
          <w:t xml:space="preserve">p. </w:t>
        </w:r>
      </w:ins>
      <w:r w:rsidRPr="00F43A77">
        <w:rPr>
          <w:rFonts w:ascii="Times New Roman" w:hAnsi="Times New Roman" w:cs="Times New Roman"/>
          <w:sz w:val="24"/>
          <w:szCs w:val="24"/>
          <w:lang w:val="en-US"/>
          <w:rPrChange w:id="5169" w:author="Matheus Zingarelli" w:date="2011-07-26T14:29:00Z">
            <w:rPr>
              <w:lang w:val="en-US"/>
            </w:rPr>
          </w:rPrChange>
        </w:rPr>
        <w:t>1614</w:t>
      </w:r>
      <w:r w:rsidRPr="004F3007">
        <w:rPr>
          <w:rFonts w:ascii="Times New Roman" w:hAnsi="Times New Roman" w:cs="Times New Roman"/>
          <w:sz w:val="24"/>
          <w:szCs w:val="24"/>
          <w:lang w:val="en-US"/>
          <w:rPrChange w:id="5170" w:author="matheus" w:date="2011-07-25T13:04:00Z">
            <w:rPr>
              <w:lang w:val="en-US"/>
            </w:rPr>
          </w:rPrChange>
        </w:rPr>
        <w:t>-1617,</w:t>
      </w:r>
      <w:ins w:id="5171" w:author="Matheus Zingarelli" w:date="2011-07-26T14:50:00Z">
        <w:r w:rsidR="002D32F5">
          <w:rPr>
            <w:rFonts w:ascii="Times New Roman" w:hAnsi="Times New Roman" w:cs="Times New Roman"/>
            <w:sz w:val="24"/>
            <w:szCs w:val="24"/>
            <w:lang w:val="en-US"/>
          </w:rPr>
          <w:t xml:space="preserve"> </w:t>
        </w:r>
        <w:r w:rsidR="00182C95">
          <w:rPr>
            <w:rFonts w:ascii="Times New Roman" w:hAnsi="Times New Roman" w:cs="Times New Roman"/>
            <w:sz w:val="24"/>
            <w:szCs w:val="24"/>
            <w:lang w:val="en-US"/>
          </w:rPr>
          <w:t>m</w:t>
        </w:r>
        <w:r w:rsidR="002D32F5">
          <w:rPr>
            <w:rFonts w:ascii="Times New Roman" w:hAnsi="Times New Roman" w:cs="Times New Roman"/>
            <w:sz w:val="24"/>
            <w:szCs w:val="24"/>
            <w:lang w:val="en-US"/>
          </w:rPr>
          <w:t>ay</w:t>
        </w:r>
      </w:ins>
      <w:r w:rsidRPr="004F3007">
        <w:rPr>
          <w:rFonts w:ascii="Times New Roman" w:hAnsi="Times New Roman" w:cs="Times New Roman"/>
          <w:sz w:val="24"/>
          <w:szCs w:val="24"/>
          <w:lang w:val="en-US"/>
          <w:rPrChange w:id="5172" w:author="matheus" w:date="2011-07-25T13:04:00Z">
            <w:rPr>
              <w:lang w:val="en-US"/>
            </w:rPr>
          </w:rPrChange>
        </w:rPr>
        <w:t xml:space="preserve"> 2005.</w:t>
      </w:r>
      <w:r w:rsidR="003370C3" w:rsidRPr="004F3007">
        <w:rPr>
          <w:rFonts w:ascii="Times New Roman" w:hAnsi="Times New Roman" w:cs="Times New Roman"/>
          <w:sz w:val="24"/>
          <w:szCs w:val="24"/>
          <w:lang w:val="en-US"/>
          <w:rPrChange w:id="5173" w:author="matheus" w:date="2011-07-25T13:04:00Z">
            <w:rPr>
              <w:lang w:val="en-US"/>
            </w:rPr>
          </w:rPrChange>
        </w:rPr>
        <w:t xml:space="preserve"> DOI</w:t>
      </w:r>
      <w:del w:id="5174" w:author="Matheus Zingarelli" w:date="2011-07-26T14:30:00Z">
        <w:r w:rsidR="003370C3" w:rsidRPr="004F3007" w:rsidDel="00F43A77">
          <w:rPr>
            <w:rFonts w:ascii="Times New Roman" w:hAnsi="Times New Roman" w:cs="Times New Roman"/>
            <w:sz w:val="24"/>
            <w:szCs w:val="24"/>
            <w:lang w:val="en-US"/>
            <w:rPrChange w:id="5175" w:author="matheus" w:date="2011-07-25T13:04:00Z">
              <w:rPr>
                <w:lang w:val="en-US"/>
              </w:rPr>
            </w:rPrChange>
          </w:rPr>
          <w:delText xml:space="preserve"> =</w:delText>
        </w:r>
      </w:del>
      <w:ins w:id="5176" w:author="Matheus Zingarelli" w:date="2011-07-26T14:30:00Z">
        <w:r w:rsidR="00F43A77">
          <w:rPr>
            <w:rFonts w:ascii="Times New Roman" w:hAnsi="Times New Roman" w:cs="Times New Roman"/>
            <w:sz w:val="24"/>
            <w:szCs w:val="24"/>
            <w:lang w:val="en-US"/>
          </w:rPr>
          <w:t>:</w:t>
        </w:r>
      </w:ins>
      <w:ins w:id="5177" w:author="Matheus Zingarelli" w:date="2011-07-26T14:48:00Z">
        <w:r w:rsidR="002D32F5" w:rsidRPr="00182C95">
          <w:rPr>
            <w:rFonts w:ascii="Times New Roman" w:hAnsi="Times New Roman" w:cs="Times New Roman"/>
            <w:sz w:val="24"/>
            <w:szCs w:val="24"/>
            <w:lang w:val="en-US"/>
            <w:rPrChange w:id="5178" w:author="Matheus Zingarelli" w:date="2011-07-26T14:50:00Z">
              <w:rPr/>
            </w:rPrChange>
          </w:rPr>
          <w:t>10.1109/CCECE.2005.1557292</w:t>
        </w:r>
      </w:ins>
      <w:del w:id="5179" w:author="Matheus Zingarelli" w:date="2011-07-26T14:30:00Z">
        <w:r w:rsidR="003370C3" w:rsidRPr="005D3EFC" w:rsidDel="00F43A77">
          <w:rPr>
            <w:rFonts w:ascii="Times New Roman" w:hAnsi="Times New Roman" w:cs="Times New Roman"/>
            <w:sz w:val="24"/>
            <w:szCs w:val="24"/>
            <w:lang w:val="en-US"/>
            <w:rPrChange w:id="5180" w:author="Matheus Zingarelli" w:date="2011-07-26T14:32:00Z">
              <w:rPr>
                <w:lang w:val="en-US"/>
              </w:rPr>
            </w:rPrChange>
          </w:rPr>
          <w:delText xml:space="preserve"> </w:delText>
        </w:r>
      </w:del>
      <w:del w:id="5181" w:author="Matheus Zingarelli" w:date="2011-07-26T14:31:00Z">
        <w:r w:rsidR="002461DA" w:rsidRPr="005D3EFC" w:rsidDel="00F43A77">
          <w:rPr>
            <w:rFonts w:ascii="Times New Roman" w:hAnsi="Times New Roman" w:cs="Times New Roman"/>
            <w:sz w:val="24"/>
            <w:szCs w:val="24"/>
            <w:rPrChange w:id="5182" w:author="Matheus Zingarelli" w:date="2011-07-26T14:32:00Z">
              <w:rPr>
                <w:rStyle w:val="Hyperlink"/>
                <w:lang w:val="en-US"/>
              </w:rPr>
            </w:rPrChange>
          </w:rPr>
          <w:fldChar w:fldCharType="begin"/>
        </w:r>
        <w:r w:rsidR="002461DA" w:rsidRPr="005D3EFC" w:rsidDel="00F43A77">
          <w:rPr>
            <w:rFonts w:ascii="Times New Roman" w:hAnsi="Times New Roman" w:cs="Times New Roman"/>
            <w:sz w:val="24"/>
            <w:szCs w:val="24"/>
            <w:lang w:val="en-US"/>
            <w:rPrChange w:id="5183" w:author="Matheus Zingarelli" w:date="2011-07-26T14:32:00Z">
              <w:rPr>
                <w:lang w:val="en-US"/>
              </w:rPr>
            </w:rPrChange>
          </w:rPr>
          <w:delInstrText xml:space="preserve"> HYPERLINK "http://dx.doi.org/10.1109/CCECE.2005.1557292" </w:delInstrText>
        </w:r>
        <w:r w:rsidR="002461DA" w:rsidRPr="005D3EFC" w:rsidDel="00F43A77">
          <w:rPr>
            <w:rFonts w:ascii="Times New Roman" w:hAnsi="Times New Roman" w:cs="Times New Roman"/>
            <w:sz w:val="24"/>
            <w:szCs w:val="24"/>
            <w:rPrChange w:id="5184" w:author="Matheus Zingarelli" w:date="2011-07-26T14:32:00Z">
              <w:rPr>
                <w:rStyle w:val="Hyperlink"/>
                <w:lang w:val="en-US"/>
              </w:rPr>
            </w:rPrChange>
          </w:rPr>
          <w:fldChar w:fldCharType="separate"/>
        </w:r>
        <w:r w:rsidR="003370C3" w:rsidRPr="005D3EFC" w:rsidDel="00F43A77">
          <w:rPr>
            <w:rStyle w:val="Hyperlink"/>
            <w:rFonts w:ascii="Times New Roman" w:hAnsi="Times New Roman" w:cs="Times New Roman"/>
            <w:color w:val="auto"/>
            <w:sz w:val="24"/>
            <w:szCs w:val="24"/>
            <w:lang w:val="en-US"/>
            <w:rPrChange w:id="5185" w:author="Matheus Zingarelli" w:date="2011-07-26T14:32:00Z">
              <w:rPr>
                <w:rStyle w:val="Hyperlink"/>
                <w:lang w:val="en-US"/>
              </w:rPr>
            </w:rPrChange>
          </w:rPr>
          <w:delText>http://dx.doi.org/10.1109/CCECE.2005.1557292</w:delText>
        </w:r>
        <w:r w:rsidR="002461DA" w:rsidRPr="005D3EFC" w:rsidDel="00F43A77">
          <w:rPr>
            <w:rStyle w:val="Hyperlink"/>
            <w:rFonts w:ascii="Times New Roman" w:hAnsi="Times New Roman" w:cs="Times New Roman"/>
            <w:color w:val="auto"/>
            <w:sz w:val="24"/>
            <w:szCs w:val="24"/>
            <w:lang w:val="en-US"/>
            <w:rPrChange w:id="5186" w:author="Matheus Zingarelli" w:date="2011-07-26T14:32:00Z">
              <w:rPr>
                <w:rStyle w:val="Hyperlink"/>
                <w:lang w:val="en-US"/>
              </w:rPr>
            </w:rPrChange>
          </w:rPr>
          <w:fldChar w:fldCharType="end"/>
        </w:r>
      </w:del>
      <w:ins w:id="5187" w:author="Matheus Zingarelli" w:date="2011-07-26T14:31:00Z">
        <w:r w:rsidR="00F43A77" w:rsidRPr="005D3EFC">
          <w:rPr>
            <w:rStyle w:val="Hyperlink"/>
            <w:rFonts w:ascii="Times New Roman" w:hAnsi="Times New Roman" w:cs="Times New Roman"/>
            <w:color w:val="auto"/>
            <w:sz w:val="24"/>
            <w:szCs w:val="24"/>
            <w:u w:val="none"/>
            <w:lang w:val="en-US"/>
            <w:rPrChange w:id="5188" w:author="Matheus Zingarelli" w:date="2011-07-26T14:32:00Z">
              <w:rPr>
                <w:rStyle w:val="Hyperlink"/>
                <w:rFonts w:ascii="Times New Roman" w:hAnsi="Times New Roman" w:cs="Times New Roman"/>
                <w:sz w:val="24"/>
                <w:szCs w:val="24"/>
                <w:u w:val="none"/>
                <w:lang w:val="en-US"/>
              </w:rPr>
            </w:rPrChange>
          </w:rPr>
          <w:t>.</w:t>
        </w:r>
      </w:ins>
    </w:p>
    <w:p w:rsidR="004F3007" w:rsidRPr="004F3007" w:rsidRDefault="004F3007">
      <w:pPr>
        <w:spacing w:after="0" w:line="360" w:lineRule="auto"/>
        <w:rPr>
          <w:rFonts w:ascii="Times New Roman" w:hAnsi="Times New Roman" w:cs="Times New Roman"/>
          <w:sz w:val="24"/>
          <w:szCs w:val="24"/>
          <w:lang w:val="en-US"/>
          <w:rPrChange w:id="5189" w:author="matheus" w:date="2011-07-25T13:04:00Z">
            <w:rPr>
              <w:lang w:val="en-US"/>
            </w:rPr>
          </w:rPrChange>
        </w:rPr>
        <w:pPrChange w:id="5190" w:author="matheus" w:date="2011-07-25T14:00:00Z">
          <w:pPr/>
        </w:pPrChange>
      </w:pPr>
    </w:p>
    <w:p w:rsidR="00494410" w:rsidRDefault="00494410">
      <w:pPr>
        <w:spacing w:after="0" w:line="360" w:lineRule="auto"/>
        <w:rPr>
          <w:ins w:id="5191" w:author="matheus" w:date="2011-07-25T13:10:00Z"/>
          <w:rFonts w:ascii="Times New Roman" w:hAnsi="Times New Roman" w:cs="Times New Roman"/>
          <w:sz w:val="24"/>
          <w:szCs w:val="24"/>
        </w:rPr>
        <w:pPrChange w:id="5192" w:author="matheus" w:date="2011-07-25T14:00:00Z">
          <w:pPr/>
        </w:pPrChange>
      </w:pPr>
      <w:del w:id="5193" w:author="Matheus Zingarelli" w:date="2011-07-26T14:15:00Z">
        <w:r w:rsidRPr="004F3007" w:rsidDel="00EB23AD">
          <w:rPr>
            <w:rFonts w:ascii="Times New Roman" w:hAnsi="Times New Roman" w:cs="Times New Roman"/>
            <w:sz w:val="24"/>
            <w:szCs w:val="24"/>
            <w:rPrChange w:id="5194" w:author="matheus" w:date="2011-07-25T13:04:00Z">
              <w:rPr/>
            </w:rPrChange>
          </w:rPr>
          <w:delText>(</w:delText>
        </w:r>
      </w:del>
      <w:del w:id="5195" w:author="Matheus Zingarelli" w:date="2011-07-26T11:41:00Z">
        <w:r w:rsidRPr="004F3007" w:rsidDel="002A48B0">
          <w:rPr>
            <w:rFonts w:ascii="Times New Roman" w:hAnsi="Times New Roman" w:cs="Times New Roman"/>
            <w:sz w:val="24"/>
            <w:szCs w:val="24"/>
            <w:rPrChange w:id="5196" w:author="matheus" w:date="2011-07-25T13:04:00Z">
              <w:rPr/>
            </w:rPrChange>
          </w:rPr>
          <w:delText>Andrade et al.</w:delText>
        </w:r>
      </w:del>
      <w:del w:id="5197" w:author="Matheus Zingarelli" w:date="2011-07-26T14:15:00Z">
        <w:r w:rsidR="002A48B0" w:rsidRPr="004F3007" w:rsidDel="00EB23AD">
          <w:rPr>
            <w:rFonts w:ascii="Times New Roman" w:hAnsi="Times New Roman" w:cs="Times New Roman"/>
            <w:sz w:val="24"/>
            <w:szCs w:val="24"/>
            <w:rPrChange w:id="5198" w:author="matheus" w:date="2011-07-25T13:04:00Z">
              <w:rPr>
                <w:rFonts w:ascii="Times New Roman" w:hAnsi="Times New Roman" w:cs="Times New Roman"/>
                <w:sz w:val="24"/>
                <w:szCs w:val="24"/>
              </w:rPr>
            </w:rPrChange>
          </w:rPr>
          <w:delText>, 2010</w:delText>
        </w:r>
        <w:r w:rsidRPr="004F3007" w:rsidDel="00EB23AD">
          <w:rPr>
            <w:rFonts w:ascii="Times New Roman" w:hAnsi="Times New Roman" w:cs="Times New Roman"/>
            <w:sz w:val="24"/>
            <w:szCs w:val="24"/>
            <w:rPrChange w:id="5199" w:author="matheus" w:date="2011-07-25T13:04:00Z">
              <w:rPr/>
            </w:rPrChange>
          </w:rPr>
          <w:delText xml:space="preserve">) </w:delText>
        </w:r>
      </w:del>
      <w:r w:rsidR="00EB23AD" w:rsidRPr="004F3007">
        <w:rPr>
          <w:rFonts w:ascii="Times New Roman" w:hAnsi="Times New Roman" w:cs="Times New Roman"/>
          <w:sz w:val="24"/>
          <w:szCs w:val="24"/>
          <w:rPrChange w:id="5200" w:author="matheus" w:date="2011-07-25T13:04:00Z">
            <w:rPr>
              <w:rFonts w:ascii="Times New Roman" w:hAnsi="Times New Roman" w:cs="Times New Roman"/>
              <w:sz w:val="24"/>
              <w:szCs w:val="24"/>
            </w:rPr>
          </w:rPrChange>
        </w:rPr>
        <w:t>ANDRADE, L. A.; CORDEBELLO, P. D.; GOULARTE, R.</w:t>
      </w:r>
      <w:del w:id="5201" w:author="Matheus Zingarelli" w:date="2011-07-26T14:33:00Z">
        <w:r w:rsidR="00EB23AD" w:rsidRPr="004F3007" w:rsidDel="009544ED">
          <w:rPr>
            <w:rFonts w:ascii="Times New Roman" w:hAnsi="Times New Roman" w:cs="Times New Roman"/>
            <w:sz w:val="24"/>
            <w:szCs w:val="24"/>
            <w:rPrChange w:id="5202" w:author="matheus" w:date="2011-07-25T13:04:00Z">
              <w:rPr>
                <w:rFonts w:ascii="Times New Roman" w:hAnsi="Times New Roman" w:cs="Times New Roman"/>
                <w:sz w:val="24"/>
                <w:szCs w:val="24"/>
              </w:rPr>
            </w:rPrChange>
          </w:rPr>
          <w:delText xml:space="preserve"> </w:delText>
        </w:r>
        <w:r w:rsidRPr="004F3007" w:rsidDel="009544ED">
          <w:rPr>
            <w:rFonts w:ascii="Times New Roman" w:hAnsi="Times New Roman" w:cs="Times New Roman"/>
            <w:sz w:val="24"/>
            <w:szCs w:val="24"/>
            <w:rPrChange w:id="5203" w:author="matheus" w:date="2011-07-25T13:04:00Z">
              <w:rPr/>
            </w:rPrChange>
          </w:rPr>
          <w:delText>.</w:delText>
        </w:r>
      </w:del>
      <w:r w:rsidRPr="004F3007">
        <w:rPr>
          <w:rFonts w:ascii="Times New Roman" w:hAnsi="Times New Roman" w:cs="Times New Roman"/>
          <w:sz w:val="24"/>
          <w:szCs w:val="24"/>
          <w:rPrChange w:id="5204" w:author="matheus" w:date="2011-07-25T13:04:00Z">
            <w:rPr/>
          </w:rPrChange>
        </w:rPr>
        <w:t xml:space="preserve"> </w:t>
      </w:r>
      <w:r w:rsidRPr="009544ED">
        <w:rPr>
          <w:rFonts w:ascii="Times New Roman" w:hAnsi="Times New Roman" w:cs="Times New Roman"/>
          <w:b/>
          <w:sz w:val="24"/>
          <w:szCs w:val="24"/>
          <w:rPrChange w:id="5205" w:author="Matheus Zingarelli" w:date="2011-07-26T14:34:00Z">
            <w:rPr/>
          </w:rPrChange>
        </w:rPr>
        <w:t>Construção de uma base de vídeos digitais estereoscópicos</w:t>
      </w:r>
      <w:del w:id="5206" w:author="Matheus Zingarelli" w:date="2011-07-26T14:34:00Z">
        <w:r w:rsidRPr="004F3007" w:rsidDel="009544ED">
          <w:rPr>
            <w:rFonts w:ascii="Times New Roman" w:hAnsi="Times New Roman" w:cs="Times New Roman"/>
            <w:sz w:val="24"/>
            <w:szCs w:val="24"/>
            <w:rPrChange w:id="5207" w:author="matheus" w:date="2011-07-25T13:04:00Z">
              <w:rPr/>
            </w:rPrChange>
          </w:rPr>
          <w:delText>.</w:delText>
        </w:r>
      </w:del>
      <w:del w:id="5208" w:author="Matheus Zingarelli" w:date="2011-07-26T14:37:00Z">
        <w:r w:rsidRPr="004F3007" w:rsidDel="00C71D24">
          <w:rPr>
            <w:rFonts w:ascii="Times New Roman" w:hAnsi="Times New Roman" w:cs="Times New Roman"/>
            <w:sz w:val="24"/>
            <w:szCs w:val="24"/>
            <w:rPrChange w:id="5209" w:author="matheus" w:date="2011-07-25T13:04:00Z">
              <w:rPr/>
            </w:rPrChange>
          </w:rPr>
          <w:delText xml:space="preserve"> </w:delText>
        </w:r>
        <w:r w:rsidRPr="009544ED" w:rsidDel="00C71D24">
          <w:rPr>
            <w:rFonts w:ascii="Times New Roman" w:hAnsi="Times New Roman" w:cs="Times New Roman"/>
            <w:sz w:val="24"/>
            <w:szCs w:val="24"/>
            <w:rPrChange w:id="5210" w:author="Matheus Zingarelli" w:date="2011-07-26T14:34:00Z">
              <w:rPr>
                <w:i/>
              </w:rPr>
            </w:rPrChange>
          </w:rPr>
          <w:delText>Relatório Técnico</w:delText>
        </w:r>
      </w:del>
      <w:del w:id="5211" w:author="Matheus Zingarelli" w:date="2011-07-26T14:34:00Z">
        <w:r w:rsidRPr="004F3007" w:rsidDel="009544ED">
          <w:rPr>
            <w:rFonts w:ascii="Times New Roman" w:hAnsi="Times New Roman" w:cs="Times New Roman"/>
            <w:i/>
            <w:sz w:val="24"/>
            <w:szCs w:val="24"/>
            <w:rPrChange w:id="5212" w:author="matheus" w:date="2011-07-25T13:04:00Z">
              <w:rPr>
                <w:i/>
              </w:rPr>
            </w:rPrChange>
          </w:rPr>
          <w:delText xml:space="preserve"> ICMC-USP</w:delText>
        </w:r>
      </w:del>
      <w:del w:id="5213" w:author="Matheus Zingarelli" w:date="2011-07-26T14:37:00Z">
        <w:r w:rsidRPr="004F3007" w:rsidDel="00C71D24">
          <w:rPr>
            <w:rFonts w:ascii="Times New Roman" w:hAnsi="Times New Roman" w:cs="Times New Roman"/>
            <w:sz w:val="24"/>
            <w:szCs w:val="24"/>
            <w:rPrChange w:id="5214" w:author="matheus" w:date="2011-07-25T13:04:00Z">
              <w:rPr/>
            </w:rPrChange>
          </w:rPr>
          <w:delText>,</w:delText>
        </w:r>
      </w:del>
      <w:ins w:id="5215" w:author="Matheus Zingarelli" w:date="2011-07-26T14:37:00Z">
        <w:r w:rsidR="00C71D24">
          <w:rPr>
            <w:rFonts w:ascii="Times New Roman" w:hAnsi="Times New Roman" w:cs="Times New Roman"/>
            <w:sz w:val="24"/>
            <w:szCs w:val="24"/>
          </w:rPr>
          <w:t>.</w:t>
        </w:r>
      </w:ins>
      <w:ins w:id="5216" w:author="Matheus Zingarelli" w:date="2011-07-26T14:35:00Z">
        <w:r w:rsidR="009544ED">
          <w:rPr>
            <w:rFonts w:ascii="Times New Roman" w:hAnsi="Times New Roman" w:cs="Times New Roman"/>
            <w:sz w:val="24"/>
            <w:szCs w:val="24"/>
          </w:rPr>
          <w:t xml:space="preserve"> São Carlos: </w:t>
        </w:r>
        <w:r w:rsidR="00C71D24">
          <w:rPr>
            <w:rFonts w:ascii="Times New Roman" w:hAnsi="Times New Roman" w:cs="Times New Roman"/>
            <w:sz w:val="24"/>
            <w:szCs w:val="24"/>
          </w:rPr>
          <w:t>ICMC-USP</w:t>
        </w:r>
      </w:ins>
      <w:ins w:id="5217" w:author="Matheus Zingarelli" w:date="2011-07-26T14:36:00Z">
        <w:r w:rsidR="00C71D24">
          <w:rPr>
            <w:rFonts w:ascii="Times New Roman" w:hAnsi="Times New Roman" w:cs="Times New Roman"/>
            <w:sz w:val="24"/>
            <w:szCs w:val="24"/>
          </w:rPr>
          <w:t>,</w:t>
        </w:r>
      </w:ins>
      <w:r w:rsidRPr="004F3007">
        <w:rPr>
          <w:rFonts w:ascii="Times New Roman" w:hAnsi="Times New Roman" w:cs="Times New Roman"/>
          <w:sz w:val="24"/>
          <w:szCs w:val="24"/>
          <w:rPrChange w:id="5218" w:author="matheus" w:date="2011-07-25T13:04:00Z">
            <w:rPr/>
          </w:rPrChange>
        </w:rPr>
        <w:t xml:space="preserve"> 2010</w:t>
      </w:r>
      <w:ins w:id="5219" w:author="Matheus Zingarelli" w:date="2011-07-26T14:36:00Z">
        <w:r w:rsidR="00C71D24">
          <w:rPr>
            <w:rFonts w:ascii="Times New Roman" w:hAnsi="Times New Roman" w:cs="Times New Roman"/>
            <w:sz w:val="24"/>
            <w:szCs w:val="24"/>
          </w:rPr>
          <w:t>. 35p.</w:t>
        </w:r>
      </w:ins>
      <w:del w:id="5220" w:author="Matheus Zingarelli" w:date="2011-07-26T14:37:00Z">
        <w:r w:rsidRPr="004F3007" w:rsidDel="00C71D24">
          <w:rPr>
            <w:rFonts w:ascii="Times New Roman" w:hAnsi="Times New Roman" w:cs="Times New Roman"/>
            <w:sz w:val="24"/>
            <w:szCs w:val="24"/>
            <w:rPrChange w:id="5221" w:author="matheus" w:date="2011-07-25T13:04:00Z">
              <w:rPr/>
            </w:rPrChange>
          </w:rPr>
          <w:delText>.</w:delText>
        </w:r>
      </w:del>
      <w:r w:rsidRPr="004F3007">
        <w:rPr>
          <w:rFonts w:ascii="Times New Roman" w:hAnsi="Times New Roman" w:cs="Times New Roman"/>
          <w:sz w:val="24"/>
          <w:szCs w:val="24"/>
          <w:rPrChange w:id="5222" w:author="matheus" w:date="2011-07-25T13:04:00Z">
            <w:rPr/>
          </w:rPrChange>
        </w:rPr>
        <w:t xml:space="preserve"> </w:t>
      </w:r>
      <w:ins w:id="5223" w:author="Matheus Zingarelli" w:date="2011-07-26T14:37:00Z">
        <w:r w:rsidR="00C71D24">
          <w:rPr>
            <w:rFonts w:ascii="Times New Roman" w:hAnsi="Times New Roman" w:cs="Times New Roman"/>
            <w:sz w:val="24"/>
            <w:szCs w:val="24"/>
          </w:rPr>
          <w:t>Relatório técnico</w:t>
        </w:r>
      </w:ins>
      <w:ins w:id="5224" w:author="Matheus Zingarelli" w:date="2011-07-26T14:38:00Z">
        <w:r w:rsidR="00C71D24">
          <w:rPr>
            <w:rFonts w:ascii="Times New Roman" w:hAnsi="Times New Roman" w:cs="Times New Roman"/>
            <w:sz w:val="24"/>
            <w:szCs w:val="24"/>
          </w:rPr>
          <w:t>.</w:t>
        </w:r>
      </w:ins>
      <w:ins w:id="5225" w:author="Matheus Zingarelli" w:date="2011-07-26T14:37:00Z">
        <w:r w:rsidR="00C71D24">
          <w:rPr>
            <w:rFonts w:ascii="Times New Roman" w:hAnsi="Times New Roman" w:cs="Times New Roman"/>
            <w:sz w:val="24"/>
            <w:szCs w:val="24"/>
          </w:rPr>
          <w:t xml:space="preserve"> </w:t>
        </w:r>
      </w:ins>
      <w:r w:rsidRPr="004F3007">
        <w:rPr>
          <w:rFonts w:ascii="Times New Roman" w:hAnsi="Times New Roman" w:cs="Times New Roman"/>
          <w:sz w:val="24"/>
          <w:szCs w:val="24"/>
          <w:rPrChange w:id="5226" w:author="matheus" w:date="2011-07-25T13:04:00Z">
            <w:rPr/>
          </w:rPrChange>
        </w:rPr>
        <w:t>Disponível em</w:t>
      </w:r>
      <w:ins w:id="5227" w:author="Matheus Zingarelli" w:date="2011-07-26T14:38:00Z">
        <w:r w:rsidR="00C71D24">
          <w:rPr>
            <w:rFonts w:ascii="Times New Roman" w:hAnsi="Times New Roman" w:cs="Times New Roman"/>
            <w:sz w:val="24"/>
            <w:szCs w:val="24"/>
          </w:rPr>
          <w:t>:</w:t>
        </w:r>
      </w:ins>
      <w:r w:rsidRPr="004F3007">
        <w:rPr>
          <w:rFonts w:ascii="Times New Roman" w:hAnsi="Times New Roman" w:cs="Times New Roman"/>
          <w:sz w:val="24"/>
          <w:szCs w:val="24"/>
          <w:rPrChange w:id="5228" w:author="matheus" w:date="2011-07-25T13:04:00Z">
            <w:rPr/>
          </w:rPrChange>
        </w:rPr>
        <w:t xml:space="preserve"> </w:t>
      </w:r>
      <w:ins w:id="5229" w:author="Matheus Zingarelli" w:date="2011-07-26T14:39:00Z">
        <w:r w:rsidR="00C71D24">
          <w:rPr>
            <w:rFonts w:ascii="Times New Roman" w:hAnsi="Times New Roman" w:cs="Times New Roman"/>
            <w:sz w:val="24"/>
            <w:szCs w:val="24"/>
          </w:rPr>
          <w:t>&lt;</w:t>
        </w:r>
      </w:ins>
      <w:r w:rsidR="002461DA" w:rsidRPr="004F3007">
        <w:rPr>
          <w:rFonts w:ascii="Times New Roman" w:hAnsi="Times New Roman" w:cs="Times New Roman"/>
          <w:sz w:val="24"/>
          <w:szCs w:val="24"/>
          <w:rPrChange w:id="5230" w:author="matheus" w:date="2011-07-25T13:04:00Z">
            <w:rPr>
              <w:rStyle w:val="Hyperlink"/>
            </w:rPr>
          </w:rPrChange>
        </w:rPr>
        <w:fldChar w:fldCharType="begin"/>
      </w:r>
      <w:r w:rsidR="002461DA" w:rsidRPr="004F3007">
        <w:rPr>
          <w:rFonts w:ascii="Times New Roman" w:hAnsi="Times New Roman" w:cs="Times New Roman"/>
          <w:sz w:val="24"/>
          <w:szCs w:val="24"/>
          <w:rPrChange w:id="5231" w:author="matheus" w:date="2011-07-25T13:04:00Z">
            <w:rPr/>
          </w:rPrChange>
        </w:rPr>
        <w:instrText xml:space="preserve"> HYPERLINK "http://www.icmc.usp.br/~biblio/BIBLIOTECA/rel_tec/RT_351.pdf" </w:instrText>
      </w:r>
      <w:r w:rsidR="002461DA" w:rsidRPr="004F3007">
        <w:rPr>
          <w:rFonts w:ascii="Times New Roman" w:hAnsi="Times New Roman" w:cs="Times New Roman"/>
          <w:sz w:val="24"/>
          <w:szCs w:val="24"/>
          <w:rPrChange w:id="5232" w:author="matheus" w:date="2011-07-25T13:04:00Z">
            <w:rPr>
              <w:rStyle w:val="Hyperlink"/>
            </w:rPr>
          </w:rPrChange>
        </w:rPr>
        <w:fldChar w:fldCharType="separate"/>
      </w:r>
      <w:r w:rsidRPr="004F3007">
        <w:rPr>
          <w:rStyle w:val="Hyperlink"/>
          <w:rFonts w:ascii="Times New Roman" w:hAnsi="Times New Roman" w:cs="Times New Roman"/>
          <w:sz w:val="24"/>
          <w:szCs w:val="24"/>
          <w:rPrChange w:id="5233" w:author="matheus" w:date="2011-07-25T13:04:00Z">
            <w:rPr>
              <w:rStyle w:val="Hyperlink"/>
            </w:rPr>
          </w:rPrChange>
        </w:rPr>
        <w:t>http://www.icmc.usp.br/~biblio/BIBLIOTECA/rel_tec/RT_351.pdf</w:t>
      </w:r>
      <w:r w:rsidR="002461DA" w:rsidRPr="004F3007">
        <w:rPr>
          <w:rStyle w:val="Hyperlink"/>
          <w:rFonts w:ascii="Times New Roman" w:hAnsi="Times New Roman" w:cs="Times New Roman"/>
          <w:sz w:val="24"/>
          <w:szCs w:val="24"/>
          <w:rPrChange w:id="5234" w:author="matheus" w:date="2011-07-25T13:04:00Z">
            <w:rPr>
              <w:rStyle w:val="Hyperlink"/>
            </w:rPr>
          </w:rPrChange>
        </w:rPr>
        <w:fldChar w:fldCharType="end"/>
      </w:r>
      <w:ins w:id="5235" w:author="Matheus Zingarelli" w:date="2011-07-26T14:39:00Z">
        <w:r w:rsidR="00C71D24" w:rsidRPr="00C71D24">
          <w:rPr>
            <w:rStyle w:val="Hyperlink"/>
            <w:rFonts w:ascii="Times New Roman" w:hAnsi="Times New Roman" w:cs="Times New Roman"/>
            <w:color w:val="auto"/>
            <w:sz w:val="24"/>
            <w:szCs w:val="24"/>
            <w:u w:val="none"/>
            <w:rPrChange w:id="5236" w:author="Matheus Zingarelli" w:date="2011-07-26T14:39: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5237" w:author="matheus" w:date="2011-07-25T13:04:00Z">
            <w:rPr/>
          </w:rPrChange>
        </w:rPr>
        <w:t xml:space="preserve">. </w:t>
      </w:r>
      <w:del w:id="5238" w:author="Matheus Zingarelli" w:date="2011-07-26T14:39:00Z">
        <w:r w:rsidRPr="004F3007" w:rsidDel="00C71D24">
          <w:rPr>
            <w:rFonts w:ascii="Times New Roman" w:hAnsi="Times New Roman" w:cs="Times New Roman"/>
            <w:sz w:val="24"/>
            <w:szCs w:val="24"/>
            <w:rPrChange w:id="5239" w:author="matheus" w:date="2011-07-25T13:04:00Z">
              <w:rPr/>
            </w:rPrChange>
          </w:rPr>
          <w:delText xml:space="preserve">Último acesso feito </w:delText>
        </w:r>
      </w:del>
      <w:ins w:id="5240" w:author="Matheus Zingarelli" w:date="2011-07-26T14:39:00Z">
        <w:r w:rsidR="00C71D24">
          <w:rPr>
            <w:rFonts w:ascii="Times New Roman" w:hAnsi="Times New Roman" w:cs="Times New Roman"/>
            <w:sz w:val="24"/>
            <w:szCs w:val="24"/>
          </w:rPr>
          <w:t xml:space="preserve">Acesso </w:t>
        </w:r>
      </w:ins>
      <w:r w:rsidRPr="004F3007">
        <w:rPr>
          <w:rFonts w:ascii="Times New Roman" w:hAnsi="Times New Roman" w:cs="Times New Roman"/>
          <w:sz w:val="24"/>
          <w:szCs w:val="24"/>
          <w:rPrChange w:id="5241" w:author="matheus" w:date="2011-07-25T13:04:00Z">
            <w:rPr/>
          </w:rPrChange>
        </w:rPr>
        <w:t>em</w:t>
      </w:r>
      <w:ins w:id="5242" w:author="Matheus Zingarelli" w:date="2011-07-26T14:39:00Z">
        <w:r w:rsidR="00C71D24">
          <w:rPr>
            <w:rFonts w:ascii="Times New Roman" w:hAnsi="Times New Roman" w:cs="Times New Roman"/>
            <w:sz w:val="24"/>
            <w:szCs w:val="24"/>
          </w:rPr>
          <w:t>:</w:t>
        </w:r>
      </w:ins>
      <w:r w:rsidRPr="004F3007">
        <w:rPr>
          <w:rFonts w:ascii="Times New Roman" w:hAnsi="Times New Roman" w:cs="Times New Roman"/>
          <w:sz w:val="24"/>
          <w:szCs w:val="24"/>
          <w:rPrChange w:id="5243" w:author="matheus" w:date="2011-07-25T13:04:00Z">
            <w:rPr/>
          </w:rPrChange>
        </w:rPr>
        <w:t xml:space="preserve"> 24</w:t>
      </w:r>
      <w:ins w:id="5244" w:author="Matheus Zingarelli" w:date="2011-07-26T14:39:00Z">
        <w:r w:rsidR="00F45964">
          <w:rPr>
            <w:rFonts w:ascii="Times New Roman" w:hAnsi="Times New Roman" w:cs="Times New Roman"/>
            <w:sz w:val="24"/>
            <w:szCs w:val="24"/>
          </w:rPr>
          <w:t xml:space="preserve"> jun</w:t>
        </w:r>
      </w:ins>
      <w:ins w:id="5245" w:author="Matheus Zingarelli" w:date="2011-07-26T15:16:00Z">
        <w:r w:rsidR="00246EEB">
          <w:rPr>
            <w:rFonts w:ascii="Times New Roman" w:hAnsi="Times New Roman" w:cs="Times New Roman"/>
            <w:sz w:val="24"/>
            <w:szCs w:val="24"/>
          </w:rPr>
          <w:t>.</w:t>
        </w:r>
      </w:ins>
      <w:del w:id="5246" w:author="Matheus Zingarelli" w:date="2011-07-26T14:39:00Z">
        <w:r w:rsidRPr="004F3007" w:rsidDel="00F45964">
          <w:rPr>
            <w:rFonts w:ascii="Times New Roman" w:hAnsi="Times New Roman" w:cs="Times New Roman"/>
            <w:sz w:val="24"/>
            <w:szCs w:val="24"/>
            <w:rPrChange w:id="5247" w:author="matheus" w:date="2011-07-25T13:04:00Z">
              <w:rPr/>
            </w:rPrChange>
          </w:rPr>
          <w:delText>/06/</w:delText>
        </w:r>
      </w:del>
      <w:ins w:id="5248" w:author="Matheus Zingarelli" w:date="2011-07-26T14:39:00Z">
        <w:r w:rsidR="00F45964">
          <w:rPr>
            <w:rFonts w:ascii="Times New Roman" w:hAnsi="Times New Roman" w:cs="Times New Roman"/>
            <w:sz w:val="24"/>
            <w:szCs w:val="24"/>
          </w:rPr>
          <w:t xml:space="preserve"> </w:t>
        </w:r>
      </w:ins>
      <w:r w:rsidRPr="004F3007">
        <w:rPr>
          <w:rFonts w:ascii="Times New Roman" w:hAnsi="Times New Roman" w:cs="Times New Roman"/>
          <w:sz w:val="24"/>
          <w:szCs w:val="24"/>
          <w:rPrChange w:id="5249" w:author="matheus" w:date="2011-07-25T13:04:00Z">
            <w:rPr/>
          </w:rPrChange>
        </w:rPr>
        <w:t>2011.</w:t>
      </w:r>
    </w:p>
    <w:p w:rsidR="004F3007" w:rsidRPr="004F3007" w:rsidRDefault="004F3007">
      <w:pPr>
        <w:spacing w:after="0" w:line="360" w:lineRule="auto"/>
        <w:rPr>
          <w:rFonts w:ascii="Times New Roman" w:hAnsi="Times New Roman" w:cs="Times New Roman"/>
          <w:sz w:val="24"/>
          <w:szCs w:val="24"/>
          <w:rPrChange w:id="5250" w:author="matheus" w:date="2011-07-25T13:04:00Z">
            <w:rPr/>
          </w:rPrChange>
        </w:rPr>
        <w:pPrChange w:id="5251" w:author="matheus" w:date="2011-07-25T14:00:00Z">
          <w:pPr/>
        </w:pPrChange>
      </w:pPr>
    </w:p>
    <w:p w:rsidR="00F84415" w:rsidRDefault="00F84415">
      <w:pPr>
        <w:spacing w:after="0" w:line="360" w:lineRule="auto"/>
        <w:rPr>
          <w:ins w:id="5252" w:author="matheus" w:date="2011-07-25T13:10:00Z"/>
          <w:rStyle w:val="Hyperlink"/>
          <w:rFonts w:ascii="Times New Roman" w:hAnsi="Times New Roman" w:cs="Times New Roman"/>
          <w:sz w:val="24"/>
          <w:szCs w:val="24"/>
        </w:rPr>
        <w:pPrChange w:id="5253" w:author="matheus" w:date="2011-07-25T14:00:00Z">
          <w:pPr/>
        </w:pPrChange>
      </w:pPr>
      <w:del w:id="5254" w:author="Matheus Zingarelli" w:date="2011-07-26T14:15:00Z">
        <w:r w:rsidRPr="004F3007" w:rsidDel="00EB23AD">
          <w:rPr>
            <w:rFonts w:ascii="Times New Roman" w:hAnsi="Times New Roman" w:cs="Times New Roman"/>
            <w:sz w:val="24"/>
            <w:szCs w:val="24"/>
            <w:rPrChange w:id="5255" w:author="matheus" w:date="2011-07-25T13:04:00Z">
              <w:rPr/>
            </w:rPrChange>
          </w:rPr>
          <w:delText>(</w:delText>
        </w:r>
        <w:r w:rsidR="002A48B0" w:rsidRPr="004F3007" w:rsidDel="00EB23AD">
          <w:rPr>
            <w:rFonts w:ascii="Times New Roman" w:hAnsi="Times New Roman" w:cs="Times New Roman"/>
            <w:sz w:val="24"/>
            <w:szCs w:val="24"/>
            <w:rPrChange w:id="5256" w:author="matheus" w:date="2011-07-25T13:04:00Z">
              <w:rPr>
                <w:rFonts w:ascii="Times New Roman" w:hAnsi="Times New Roman" w:cs="Times New Roman"/>
                <w:sz w:val="24"/>
                <w:szCs w:val="24"/>
              </w:rPr>
            </w:rPrChange>
          </w:rPr>
          <w:delText>ANDRADE</w:delText>
        </w:r>
      </w:del>
      <w:del w:id="5257" w:author="Matheus Zingarelli" w:date="2011-07-26T11:44:00Z">
        <w:r w:rsidR="002A48B0" w:rsidRPr="004F3007" w:rsidDel="00300561">
          <w:rPr>
            <w:rFonts w:ascii="Times New Roman" w:hAnsi="Times New Roman" w:cs="Times New Roman"/>
            <w:sz w:val="24"/>
            <w:szCs w:val="24"/>
            <w:rPrChange w:id="5258" w:author="matheus" w:date="2011-07-25T13:04:00Z">
              <w:rPr>
                <w:rFonts w:ascii="Times New Roman" w:hAnsi="Times New Roman" w:cs="Times New Roman"/>
                <w:sz w:val="24"/>
                <w:szCs w:val="24"/>
              </w:rPr>
            </w:rPrChange>
          </w:rPr>
          <w:delText xml:space="preserve"> </w:delText>
        </w:r>
      </w:del>
      <w:del w:id="5259" w:author="Matheus Zingarelli" w:date="2011-07-26T11:41:00Z">
        <w:r w:rsidRPr="004F3007" w:rsidDel="002A48B0">
          <w:rPr>
            <w:rFonts w:ascii="Times New Roman" w:hAnsi="Times New Roman" w:cs="Times New Roman"/>
            <w:sz w:val="24"/>
            <w:szCs w:val="24"/>
            <w:rPrChange w:id="5260" w:author="matheus" w:date="2011-07-25T13:04:00Z">
              <w:rPr/>
            </w:rPrChange>
          </w:rPr>
          <w:delText>&amp;</w:delText>
        </w:r>
      </w:del>
      <w:del w:id="5261" w:author="Matheus Zingarelli" w:date="2011-07-26T14:15:00Z">
        <w:r w:rsidR="002A48B0" w:rsidRPr="004F3007" w:rsidDel="00EB23AD">
          <w:rPr>
            <w:rFonts w:ascii="Times New Roman" w:hAnsi="Times New Roman" w:cs="Times New Roman"/>
            <w:sz w:val="24"/>
            <w:szCs w:val="24"/>
            <w:rPrChange w:id="5262" w:author="matheus" w:date="2011-07-25T13:04:00Z">
              <w:rPr>
                <w:rFonts w:ascii="Times New Roman" w:hAnsi="Times New Roman" w:cs="Times New Roman"/>
                <w:sz w:val="24"/>
                <w:szCs w:val="24"/>
              </w:rPr>
            </w:rPrChange>
          </w:rPr>
          <w:delText xml:space="preserve"> GOULARTE, 2009</w:delText>
        </w:r>
        <w:r w:rsidRPr="004F3007" w:rsidDel="00EB23AD">
          <w:rPr>
            <w:rFonts w:ascii="Times New Roman" w:hAnsi="Times New Roman" w:cs="Times New Roman"/>
            <w:sz w:val="24"/>
            <w:szCs w:val="24"/>
            <w:rPrChange w:id="5263" w:author="matheus" w:date="2011-07-25T13:04:00Z">
              <w:rPr/>
            </w:rPrChange>
          </w:rPr>
          <w:delText xml:space="preserve">) </w:delText>
        </w:r>
      </w:del>
      <w:r w:rsidR="00EB23AD" w:rsidRPr="004F3007">
        <w:rPr>
          <w:rFonts w:ascii="Times New Roman" w:hAnsi="Times New Roman" w:cs="Times New Roman"/>
          <w:sz w:val="24"/>
          <w:szCs w:val="24"/>
          <w:rPrChange w:id="5264" w:author="matheus" w:date="2011-07-25T13:04:00Z">
            <w:rPr>
              <w:rFonts w:ascii="Times New Roman" w:hAnsi="Times New Roman" w:cs="Times New Roman"/>
              <w:sz w:val="24"/>
              <w:szCs w:val="24"/>
            </w:rPr>
          </w:rPrChange>
        </w:rPr>
        <w:t>ANDRADE, L. A.; GOULARTE, R.</w:t>
      </w:r>
      <w:del w:id="5265" w:author="Matheus Zingarelli" w:date="2011-07-26T14:46:00Z">
        <w:r w:rsidR="00EB23AD" w:rsidRPr="004F3007" w:rsidDel="002D32F5">
          <w:rPr>
            <w:rFonts w:ascii="Times New Roman" w:hAnsi="Times New Roman" w:cs="Times New Roman"/>
            <w:sz w:val="24"/>
            <w:szCs w:val="24"/>
            <w:rPrChange w:id="5266" w:author="matheus" w:date="2011-07-25T13:04:00Z">
              <w:rPr>
                <w:rFonts w:ascii="Times New Roman" w:hAnsi="Times New Roman" w:cs="Times New Roman"/>
                <w:sz w:val="24"/>
                <w:szCs w:val="24"/>
              </w:rPr>
            </w:rPrChange>
          </w:rPr>
          <w:delText xml:space="preserve"> </w:delText>
        </w:r>
        <w:r w:rsidRPr="004F3007" w:rsidDel="002D32F5">
          <w:rPr>
            <w:rFonts w:ascii="Times New Roman" w:hAnsi="Times New Roman" w:cs="Times New Roman"/>
            <w:sz w:val="24"/>
            <w:szCs w:val="24"/>
            <w:rPrChange w:id="5267" w:author="matheus" w:date="2011-07-25T13:04:00Z">
              <w:rPr/>
            </w:rPrChange>
          </w:rPr>
          <w:delText>–</w:delText>
        </w:r>
      </w:del>
      <w:r w:rsidRPr="004F3007">
        <w:rPr>
          <w:rFonts w:ascii="Times New Roman" w:hAnsi="Times New Roman" w:cs="Times New Roman"/>
          <w:sz w:val="24"/>
          <w:szCs w:val="24"/>
          <w:rPrChange w:id="5268" w:author="matheus" w:date="2011-07-25T13:04:00Z">
            <w:rPr/>
          </w:rPrChange>
        </w:rPr>
        <w:t xml:space="preserve"> Percepção Estereoscópica Anaglífica em Vídeos Digitais Comprimidos com Perda. </w:t>
      </w:r>
      <w:r w:rsidRPr="002D32F5">
        <w:rPr>
          <w:rFonts w:ascii="Times New Roman" w:hAnsi="Times New Roman" w:cs="Times New Roman"/>
          <w:b/>
          <w:sz w:val="24"/>
          <w:szCs w:val="24"/>
          <w:lang w:val="en-US"/>
          <w:rPrChange w:id="5269" w:author="Matheus Zingarelli" w:date="2011-07-26T14:47:00Z">
            <w:rPr>
              <w:i/>
              <w:lang w:val="en-US"/>
            </w:rPr>
          </w:rPrChange>
        </w:rPr>
        <w:t>Proceedings of the XV Brazilian Symposium on Multimedia and the Web (WebMedia '09)</w:t>
      </w:r>
      <w:r w:rsidRPr="002D32F5">
        <w:rPr>
          <w:rFonts w:ascii="Times New Roman" w:hAnsi="Times New Roman" w:cs="Times New Roman"/>
          <w:sz w:val="24"/>
          <w:szCs w:val="24"/>
          <w:lang w:val="en-US"/>
          <w:rPrChange w:id="5270" w:author="Matheus Zingarelli" w:date="2011-07-26T14:47:00Z">
            <w:rPr>
              <w:lang w:val="en-US"/>
            </w:rPr>
          </w:rPrChange>
        </w:rPr>
        <w:t>,</w:t>
      </w:r>
      <w:ins w:id="5271" w:author="Matheus Zingarelli" w:date="2011-07-26T14:47:00Z">
        <w:r w:rsidR="002D32F5" w:rsidRPr="002D32F5">
          <w:rPr>
            <w:rFonts w:ascii="Times New Roman" w:hAnsi="Times New Roman" w:cs="Times New Roman"/>
            <w:sz w:val="24"/>
            <w:szCs w:val="24"/>
            <w:lang w:val="en-US"/>
            <w:rPrChange w:id="5272" w:author="Matheus Zingarelli" w:date="2011-07-26T14:47:00Z">
              <w:rPr>
                <w:rFonts w:ascii="Times New Roman" w:hAnsi="Times New Roman" w:cs="Times New Roman"/>
                <w:sz w:val="24"/>
                <w:szCs w:val="24"/>
              </w:rPr>
            </w:rPrChange>
          </w:rPr>
          <w:t xml:space="preserve"> </w:t>
        </w:r>
        <w:r w:rsidR="002D32F5">
          <w:rPr>
            <w:rFonts w:ascii="Times New Roman" w:hAnsi="Times New Roman" w:cs="Times New Roman"/>
            <w:sz w:val="24"/>
            <w:szCs w:val="24"/>
            <w:lang w:val="en-US"/>
          </w:rPr>
          <w:t xml:space="preserve">New York, </w:t>
        </w:r>
      </w:ins>
      <w:ins w:id="5273" w:author="Matheus Zingarelli" w:date="2011-07-26T14:48:00Z">
        <w:r w:rsidR="002D32F5">
          <w:rPr>
            <w:rFonts w:ascii="Times New Roman" w:hAnsi="Times New Roman" w:cs="Times New Roman"/>
            <w:sz w:val="24"/>
            <w:szCs w:val="24"/>
            <w:lang w:val="en-US"/>
          </w:rPr>
          <w:t>p.</w:t>
        </w:r>
      </w:ins>
      <w:r w:rsidRPr="002D32F5">
        <w:rPr>
          <w:rFonts w:ascii="Times New Roman" w:hAnsi="Times New Roman" w:cs="Times New Roman"/>
          <w:sz w:val="24"/>
          <w:szCs w:val="24"/>
          <w:lang w:val="en-US"/>
          <w:rPrChange w:id="5274" w:author="Matheus Zingarelli" w:date="2011-07-26T14:47:00Z">
            <w:rPr>
              <w:lang w:val="en-US"/>
            </w:rPr>
          </w:rPrChange>
        </w:rPr>
        <w:t xml:space="preserve"> 226-233, 2009. </w:t>
      </w:r>
      <w:r w:rsidRPr="004F3007">
        <w:rPr>
          <w:rFonts w:ascii="Times New Roman" w:hAnsi="Times New Roman" w:cs="Times New Roman"/>
          <w:sz w:val="24"/>
          <w:szCs w:val="24"/>
          <w:rPrChange w:id="5275" w:author="matheus" w:date="2011-07-25T13:04:00Z">
            <w:rPr/>
          </w:rPrChange>
        </w:rPr>
        <w:t>DOI</w:t>
      </w:r>
      <w:del w:id="5276" w:author="Matheus Zingarelli" w:date="2011-07-26T14:48:00Z">
        <w:r w:rsidRPr="004F3007" w:rsidDel="002D32F5">
          <w:rPr>
            <w:rFonts w:ascii="Times New Roman" w:hAnsi="Times New Roman" w:cs="Times New Roman"/>
            <w:sz w:val="24"/>
            <w:szCs w:val="24"/>
            <w:rPrChange w:id="5277" w:author="matheus" w:date="2011-07-25T13:04:00Z">
              <w:rPr/>
            </w:rPrChange>
          </w:rPr>
          <w:delText xml:space="preserve"> =</w:delText>
        </w:r>
      </w:del>
      <w:ins w:id="5278" w:author="Matheus Zingarelli" w:date="2011-07-26T14:48:00Z">
        <w:r w:rsidR="002D32F5">
          <w:rPr>
            <w:rFonts w:ascii="Times New Roman" w:hAnsi="Times New Roman" w:cs="Times New Roman"/>
            <w:sz w:val="24"/>
            <w:szCs w:val="24"/>
          </w:rPr>
          <w:t>:</w:t>
        </w:r>
        <w:r w:rsidR="002D32F5" w:rsidRPr="002D32F5">
          <w:rPr>
            <w:rFonts w:ascii="Times New Roman" w:hAnsi="Times New Roman" w:cs="Times New Roman"/>
            <w:sz w:val="24"/>
            <w:szCs w:val="24"/>
            <w:rPrChange w:id="5279" w:author="Matheus Zingarelli" w:date="2011-07-26T14:48:00Z">
              <w:rPr/>
            </w:rPrChange>
          </w:rPr>
          <w:t>10.1145/1858477.1858506</w:t>
        </w:r>
      </w:ins>
      <w:ins w:id="5280" w:author="Matheus Zingarelli" w:date="2011-07-26T14:49:00Z">
        <w:r w:rsidR="002D32F5">
          <w:rPr>
            <w:rFonts w:ascii="Times New Roman" w:hAnsi="Times New Roman" w:cs="Times New Roman"/>
            <w:sz w:val="24"/>
            <w:szCs w:val="24"/>
          </w:rPr>
          <w:t>.</w:t>
        </w:r>
      </w:ins>
      <w:del w:id="5281" w:author="Matheus Zingarelli" w:date="2011-07-26T14:48:00Z">
        <w:r w:rsidRPr="002D32F5" w:rsidDel="002D32F5">
          <w:rPr>
            <w:rStyle w:val="Hyperlink"/>
            <w:rPrChange w:id="5282" w:author="Matheus Zingarelli" w:date="2011-07-26T14:48:00Z">
              <w:rPr/>
            </w:rPrChange>
          </w:rPr>
          <w:delText xml:space="preserve"> </w:delText>
        </w:r>
        <w:r w:rsidR="002461DA" w:rsidRPr="002D32F5" w:rsidDel="002D32F5">
          <w:rPr>
            <w:rStyle w:val="Hyperlink"/>
            <w:rPrChange w:id="5283" w:author="Matheus Zingarelli" w:date="2011-07-26T14:48:00Z">
              <w:rPr>
                <w:rStyle w:val="Hyperlink"/>
              </w:rPr>
            </w:rPrChange>
          </w:rPr>
          <w:fldChar w:fldCharType="begin"/>
        </w:r>
        <w:r w:rsidR="002461DA" w:rsidRPr="002D32F5" w:rsidDel="002D32F5">
          <w:rPr>
            <w:rStyle w:val="Hyperlink"/>
            <w:rPrChange w:id="5284" w:author="Matheus Zingarelli" w:date="2011-07-26T14:48:00Z">
              <w:rPr/>
            </w:rPrChange>
          </w:rPr>
          <w:delInstrText xml:space="preserve"> HYPERLINK "http://doi.acm.org/10.1145/1858477.1858506" </w:delInstrText>
        </w:r>
        <w:r w:rsidR="002461DA" w:rsidRPr="002D32F5" w:rsidDel="002D32F5">
          <w:rPr>
            <w:rStyle w:val="Hyperlink"/>
            <w:rPrChange w:id="5285" w:author="Matheus Zingarelli" w:date="2011-07-26T14:48:00Z">
              <w:rPr>
                <w:rStyle w:val="Hyperlink"/>
              </w:rPr>
            </w:rPrChange>
          </w:rPr>
          <w:fldChar w:fldCharType="separate"/>
        </w:r>
        <w:r w:rsidRPr="002D32F5" w:rsidDel="002D32F5">
          <w:rPr>
            <w:rStyle w:val="Hyperlink"/>
            <w:rFonts w:ascii="Times New Roman" w:hAnsi="Times New Roman" w:cs="Times New Roman"/>
            <w:sz w:val="24"/>
            <w:szCs w:val="24"/>
            <w:rPrChange w:id="5286" w:author="Matheus Zingarelli" w:date="2011-07-26T14:48:00Z">
              <w:rPr>
                <w:rStyle w:val="Hyperlink"/>
              </w:rPr>
            </w:rPrChange>
          </w:rPr>
          <w:delText>http://doi.acm.org/10.1145/1858477.1858506</w:delText>
        </w:r>
        <w:r w:rsidR="002461DA" w:rsidRPr="002D32F5" w:rsidDel="002D32F5">
          <w:rPr>
            <w:rStyle w:val="Hyperlink"/>
            <w:rFonts w:ascii="Times New Roman" w:hAnsi="Times New Roman" w:cs="Times New Roman"/>
            <w:sz w:val="24"/>
            <w:szCs w:val="24"/>
            <w:rPrChange w:id="5287" w:author="Matheus Zingarelli" w:date="2011-07-26T14:48:00Z">
              <w:rPr>
                <w:rStyle w:val="Hyperlink"/>
              </w:rPr>
            </w:rPrChange>
          </w:rPr>
          <w:fldChar w:fldCharType="end"/>
        </w:r>
      </w:del>
    </w:p>
    <w:p w:rsidR="004F3007" w:rsidRPr="004F3007" w:rsidRDefault="004F3007">
      <w:pPr>
        <w:spacing w:after="0" w:line="360" w:lineRule="auto"/>
        <w:rPr>
          <w:rFonts w:ascii="Times New Roman" w:hAnsi="Times New Roman" w:cs="Times New Roman"/>
          <w:sz w:val="24"/>
          <w:szCs w:val="24"/>
          <w:rPrChange w:id="5288" w:author="matheus" w:date="2011-07-25T13:04:00Z">
            <w:rPr/>
          </w:rPrChange>
        </w:rPr>
        <w:pPrChange w:id="5289" w:author="matheus" w:date="2011-07-25T14:00:00Z">
          <w:pPr/>
        </w:pPrChange>
      </w:pPr>
    </w:p>
    <w:p w:rsidR="00E17E92" w:rsidRPr="00762012" w:rsidRDefault="00E17E92">
      <w:pPr>
        <w:spacing w:after="0" w:line="360" w:lineRule="auto"/>
        <w:rPr>
          <w:ins w:id="5290" w:author="Matheus Zingarelli" w:date="2011-07-26T11:46:00Z"/>
          <w:rFonts w:ascii="Times New Roman" w:hAnsi="Times New Roman" w:cs="Times New Roman"/>
          <w:sz w:val="24"/>
          <w:szCs w:val="24"/>
          <w:rPrChange w:id="5291" w:author="Matheus Zingarelli" w:date="2011-07-26T14:52:00Z">
            <w:rPr>
              <w:ins w:id="5292" w:author="Matheus Zingarelli" w:date="2011-07-26T11:46:00Z"/>
              <w:rFonts w:ascii="Times New Roman" w:hAnsi="Times New Roman" w:cs="Times New Roman"/>
              <w:i/>
              <w:sz w:val="24"/>
              <w:szCs w:val="24"/>
            </w:rPr>
          </w:rPrChange>
        </w:rPr>
        <w:pPrChange w:id="5293" w:author="matheus" w:date="2011-07-25T14:00:00Z">
          <w:pPr/>
        </w:pPrChange>
      </w:pPr>
      <w:del w:id="5294" w:author="Matheus Zingarelli" w:date="2011-07-26T14:15:00Z">
        <w:r w:rsidRPr="004F3007" w:rsidDel="00EB23AD">
          <w:rPr>
            <w:rFonts w:ascii="Times New Roman" w:hAnsi="Times New Roman" w:cs="Times New Roman"/>
            <w:sz w:val="24"/>
            <w:szCs w:val="24"/>
            <w:rPrChange w:id="5295" w:author="matheus" w:date="2011-07-25T13:04:00Z">
              <w:rPr/>
            </w:rPrChange>
          </w:rPr>
          <w:delText>(</w:delText>
        </w:r>
        <w:r w:rsidR="002A48B0" w:rsidRPr="004F3007" w:rsidDel="00EB23AD">
          <w:rPr>
            <w:rFonts w:ascii="Times New Roman" w:hAnsi="Times New Roman" w:cs="Times New Roman"/>
            <w:sz w:val="24"/>
            <w:szCs w:val="24"/>
            <w:rPrChange w:id="5296" w:author="matheus" w:date="2011-07-25T13:04:00Z">
              <w:rPr>
                <w:rFonts w:ascii="Times New Roman" w:hAnsi="Times New Roman" w:cs="Times New Roman"/>
                <w:sz w:val="24"/>
                <w:szCs w:val="24"/>
              </w:rPr>
            </w:rPrChange>
          </w:rPr>
          <w:delText>ANDRADE</w:delText>
        </w:r>
      </w:del>
      <w:del w:id="5297" w:author="Matheus Zingarelli" w:date="2011-07-26T11:44:00Z">
        <w:r w:rsidR="002A48B0" w:rsidRPr="004F3007" w:rsidDel="00300561">
          <w:rPr>
            <w:rFonts w:ascii="Times New Roman" w:hAnsi="Times New Roman" w:cs="Times New Roman"/>
            <w:sz w:val="24"/>
            <w:szCs w:val="24"/>
            <w:rPrChange w:id="5298" w:author="matheus" w:date="2011-07-25T13:04:00Z">
              <w:rPr>
                <w:rFonts w:ascii="Times New Roman" w:hAnsi="Times New Roman" w:cs="Times New Roman"/>
                <w:sz w:val="24"/>
                <w:szCs w:val="24"/>
              </w:rPr>
            </w:rPrChange>
          </w:rPr>
          <w:delText xml:space="preserve"> </w:delText>
        </w:r>
      </w:del>
      <w:del w:id="5299" w:author="Matheus Zingarelli" w:date="2011-07-26T11:41:00Z">
        <w:r w:rsidRPr="004F3007" w:rsidDel="002A48B0">
          <w:rPr>
            <w:rFonts w:ascii="Times New Roman" w:hAnsi="Times New Roman" w:cs="Times New Roman"/>
            <w:sz w:val="24"/>
            <w:szCs w:val="24"/>
            <w:rPrChange w:id="5300" w:author="matheus" w:date="2011-07-25T13:04:00Z">
              <w:rPr/>
            </w:rPrChange>
          </w:rPr>
          <w:delText>&amp;</w:delText>
        </w:r>
      </w:del>
      <w:del w:id="5301" w:author="Matheus Zingarelli" w:date="2011-07-26T14:15:00Z">
        <w:r w:rsidR="002A48B0" w:rsidRPr="004F3007" w:rsidDel="00EB23AD">
          <w:rPr>
            <w:rFonts w:ascii="Times New Roman" w:hAnsi="Times New Roman" w:cs="Times New Roman"/>
            <w:sz w:val="24"/>
            <w:szCs w:val="24"/>
            <w:rPrChange w:id="5302" w:author="matheus" w:date="2011-07-25T13:04:00Z">
              <w:rPr>
                <w:rFonts w:ascii="Times New Roman" w:hAnsi="Times New Roman" w:cs="Times New Roman"/>
                <w:sz w:val="24"/>
                <w:szCs w:val="24"/>
              </w:rPr>
            </w:rPrChange>
          </w:rPr>
          <w:delText xml:space="preserve"> GOULARTE, 2010</w:delText>
        </w:r>
        <w:r w:rsidRPr="004F3007" w:rsidDel="00EB23AD">
          <w:rPr>
            <w:rFonts w:ascii="Times New Roman" w:hAnsi="Times New Roman" w:cs="Times New Roman"/>
            <w:sz w:val="24"/>
            <w:szCs w:val="24"/>
            <w:rPrChange w:id="5303" w:author="matheus" w:date="2011-07-25T13:04:00Z">
              <w:rPr/>
            </w:rPrChange>
          </w:rPr>
          <w:delText xml:space="preserve">) </w:delText>
        </w:r>
      </w:del>
      <w:r w:rsidR="00EB23AD" w:rsidRPr="004F3007">
        <w:rPr>
          <w:rFonts w:ascii="Times New Roman" w:hAnsi="Times New Roman" w:cs="Times New Roman"/>
          <w:sz w:val="24"/>
          <w:szCs w:val="24"/>
          <w:rPrChange w:id="5304" w:author="matheus" w:date="2011-07-25T13:04:00Z">
            <w:rPr>
              <w:rFonts w:ascii="Times New Roman" w:hAnsi="Times New Roman" w:cs="Times New Roman"/>
              <w:sz w:val="24"/>
              <w:szCs w:val="24"/>
            </w:rPr>
          </w:rPrChange>
        </w:rPr>
        <w:t xml:space="preserve">ANDRADE, L. A.; GOULARTE, R. </w:t>
      </w:r>
      <w:del w:id="5305" w:author="Matheus Zingarelli" w:date="2011-07-26T14:51:00Z">
        <w:r w:rsidRPr="004F3007" w:rsidDel="00531DA1">
          <w:rPr>
            <w:rFonts w:ascii="Times New Roman" w:hAnsi="Times New Roman" w:cs="Times New Roman"/>
            <w:sz w:val="24"/>
            <w:szCs w:val="24"/>
            <w:rPrChange w:id="5306" w:author="matheus" w:date="2011-07-25T13:04:00Z">
              <w:rPr/>
            </w:rPrChange>
          </w:rPr>
          <w:delText xml:space="preserve">– </w:delText>
        </w:r>
      </w:del>
      <w:r w:rsidRPr="004F3007">
        <w:rPr>
          <w:rFonts w:ascii="Times New Roman" w:hAnsi="Times New Roman" w:cs="Times New Roman"/>
          <w:sz w:val="24"/>
          <w:szCs w:val="24"/>
          <w:rPrChange w:id="5307" w:author="matheus" w:date="2011-07-25T13:04:00Z">
            <w:rPr/>
          </w:rPrChange>
        </w:rPr>
        <w:t xml:space="preserve">Uma Análise da Influência da Subamostragem de Crominância em Vídeos Estereoscópicos Anaglíficos. </w:t>
      </w:r>
      <w:r w:rsidRPr="00531DA1">
        <w:rPr>
          <w:rFonts w:ascii="Times New Roman" w:hAnsi="Times New Roman" w:cs="Times New Roman"/>
          <w:b/>
          <w:sz w:val="24"/>
          <w:szCs w:val="24"/>
          <w:lang w:val="en-US"/>
          <w:rPrChange w:id="5308" w:author="Matheus Zingarelli" w:date="2011-07-26T14:52:00Z">
            <w:rPr>
              <w:i/>
              <w:lang w:val="en-US"/>
            </w:rPr>
          </w:rPrChange>
        </w:rPr>
        <w:t>Proceedings of the XVI Brazilian Symposium on Multimedia and the Web (WebMedia '10)</w:t>
      </w:r>
      <w:r w:rsidRPr="004F3007">
        <w:rPr>
          <w:rFonts w:ascii="Times New Roman" w:hAnsi="Times New Roman" w:cs="Times New Roman"/>
          <w:i/>
          <w:sz w:val="24"/>
          <w:szCs w:val="24"/>
          <w:lang w:val="en-US"/>
          <w:rPrChange w:id="5309" w:author="matheus" w:date="2011-07-25T13:04:00Z">
            <w:rPr>
              <w:i/>
              <w:lang w:val="en-US"/>
            </w:rPr>
          </w:rPrChange>
        </w:rPr>
        <w:t xml:space="preserve">, </w:t>
      </w:r>
      <w:ins w:id="5310" w:author="Matheus Zingarelli" w:date="2011-07-26T14:52:00Z">
        <w:r w:rsidR="00762012" w:rsidRPr="00762012">
          <w:rPr>
            <w:rFonts w:ascii="Times New Roman" w:hAnsi="Times New Roman" w:cs="Times New Roman"/>
            <w:sz w:val="24"/>
            <w:szCs w:val="24"/>
            <w:lang w:val="en-US"/>
            <w:rPrChange w:id="5311" w:author="Matheus Zingarelli" w:date="2011-07-26T14:52:00Z">
              <w:rPr>
                <w:rFonts w:ascii="Times New Roman" w:hAnsi="Times New Roman" w:cs="Times New Roman"/>
                <w:i/>
                <w:sz w:val="24"/>
                <w:szCs w:val="24"/>
                <w:lang w:val="en-US"/>
              </w:rPr>
            </w:rPrChange>
          </w:rPr>
          <w:t>[S.l</w:t>
        </w:r>
      </w:ins>
      <w:ins w:id="5312" w:author="Matheus Zingarelli" w:date="2011-07-26T14:53:00Z">
        <w:r w:rsidR="0067337B">
          <w:rPr>
            <w:rFonts w:ascii="Times New Roman" w:hAnsi="Times New Roman" w:cs="Times New Roman"/>
            <w:sz w:val="24"/>
            <w:szCs w:val="24"/>
            <w:lang w:val="en-US"/>
          </w:rPr>
          <w:t>.</w:t>
        </w:r>
      </w:ins>
      <w:ins w:id="5313" w:author="Matheus Zingarelli" w:date="2011-07-26T14:52:00Z">
        <w:r w:rsidR="00762012" w:rsidRPr="00762012">
          <w:rPr>
            <w:rFonts w:ascii="Times New Roman" w:hAnsi="Times New Roman" w:cs="Times New Roman"/>
            <w:sz w:val="24"/>
            <w:szCs w:val="24"/>
            <w:lang w:val="en-US"/>
            <w:rPrChange w:id="5314" w:author="Matheus Zingarelli" w:date="2011-07-26T14:52:00Z">
              <w:rPr>
                <w:rFonts w:ascii="Times New Roman" w:hAnsi="Times New Roman" w:cs="Times New Roman"/>
                <w:i/>
                <w:sz w:val="24"/>
                <w:szCs w:val="24"/>
                <w:lang w:val="en-US"/>
              </w:rPr>
            </w:rPrChange>
          </w:rPr>
          <w:t>],</w:t>
        </w:r>
        <w:r w:rsidR="00762012">
          <w:rPr>
            <w:rFonts w:ascii="Times New Roman" w:hAnsi="Times New Roman" w:cs="Times New Roman"/>
            <w:sz w:val="24"/>
            <w:szCs w:val="24"/>
            <w:lang w:val="en-US"/>
          </w:rPr>
          <w:t xml:space="preserve"> p.</w:t>
        </w:r>
        <w:r w:rsidR="00762012" w:rsidRPr="0067337B">
          <w:rPr>
            <w:rFonts w:ascii="Times New Roman" w:hAnsi="Times New Roman" w:cs="Times New Roman"/>
            <w:sz w:val="24"/>
            <w:szCs w:val="24"/>
            <w:lang w:val="en-US"/>
            <w:rPrChange w:id="5315" w:author="Matheus Zingarelli" w:date="2011-07-26T14:54:00Z">
              <w:rPr>
                <w:rFonts w:ascii="Times New Roman" w:hAnsi="Times New Roman" w:cs="Times New Roman"/>
                <w:sz w:val="24"/>
                <w:szCs w:val="24"/>
                <w:lang w:val="en-US"/>
              </w:rPr>
            </w:rPrChange>
          </w:rPr>
          <w:t xml:space="preserve"> </w:t>
        </w:r>
      </w:ins>
      <w:r w:rsidRPr="0067337B">
        <w:rPr>
          <w:rFonts w:ascii="Times New Roman" w:hAnsi="Times New Roman" w:cs="Times New Roman"/>
          <w:sz w:val="24"/>
          <w:szCs w:val="24"/>
          <w:lang w:val="en-US"/>
          <w:rPrChange w:id="5316" w:author="Matheus Zingarelli" w:date="2011-07-26T14:54:00Z">
            <w:rPr>
              <w:i/>
              <w:lang w:val="en-US"/>
            </w:rPr>
          </w:rPrChange>
        </w:rPr>
        <w:t>1-8, 2010.</w:t>
      </w:r>
      <w:r w:rsidRPr="00762012">
        <w:rPr>
          <w:rFonts w:ascii="Times New Roman" w:hAnsi="Times New Roman" w:cs="Times New Roman"/>
          <w:sz w:val="24"/>
          <w:szCs w:val="24"/>
          <w:highlight w:val="yellow"/>
          <w:lang w:val="en-US"/>
          <w:rPrChange w:id="5317" w:author="Matheus Zingarelli" w:date="2011-07-26T14:52:00Z">
            <w:rPr>
              <w:i/>
              <w:highlight w:val="yellow"/>
              <w:lang w:val="en-US"/>
            </w:rPr>
          </w:rPrChange>
        </w:rPr>
        <w:t xml:space="preserve">[Já possui DOI?? </w:t>
      </w:r>
      <w:r w:rsidRPr="00762012">
        <w:rPr>
          <w:rFonts w:ascii="Times New Roman" w:hAnsi="Times New Roman" w:cs="Times New Roman"/>
          <w:sz w:val="24"/>
          <w:szCs w:val="24"/>
          <w:highlight w:val="yellow"/>
          <w:rPrChange w:id="5318" w:author="Matheus Zingarelli" w:date="2011-07-26T14:52:00Z">
            <w:rPr>
              <w:i/>
              <w:highlight w:val="yellow"/>
            </w:rPr>
          </w:rPrChange>
        </w:rPr>
        <w:t>Onde eu procur</w:t>
      </w:r>
      <w:r w:rsidR="00234CEA" w:rsidRPr="00762012">
        <w:rPr>
          <w:rFonts w:ascii="Times New Roman" w:hAnsi="Times New Roman" w:cs="Times New Roman"/>
          <w:sz w:val="24"/>
          <w:szCs w:val="24"/>
          <w:highlight w:val="yellow"/>
          <w:rPrChange w:id="5319" w:author="Matheus Zingarelli" w:date="2011-07-26T14:52:00Z">
            <w:rPr>
              <w:i/>
              <w:highlight w:val="yellow"/>
            </w:rPr>
          </w:rPrChange>
        </w:rPr>
        <w:t>o</w:t>
      </w:r>
      <w:r w:rsidRPr="00762012">
        <w:rPr>
          <w:rFonts w:ascii="Times New Roman" w:hAnsi="Times New Roman" w:cs="Times New Roman"/>
          <w:sz w:val="24"/>
          <w:szCs w:val="24"/>
          <w:highlight w:val="yellow"/>
          <w:rPrChange w:id="5320" w:author="Matheus Zingarelli" w:date="2011-07-26T14:52:00Z">
            <w:rPr>
              <w:i/>
              <w:highlight w:val="yellow"/>
            </w:rPr>
          </w:rPrChange>
        </w:rPr>
        <w:t>??]</w:t>
      </w:r>
    </w:p>
    <w:p w:rsidR="002C7C68" w:rsidRDefault="002C7C68" w:rsidP="002C7C68">
      <w:pPr>
        <w:spacing w:after="0" w:line="360" w:lineRule="auto"/>
        <w:rPr>
          <w:ins w:id="5321" w:author="Matheus Zingarelli" w:date="2011-07-26T11:47:00Z"/>
          <w:rFonts w:ascii="Times New Roman" w:hAnsi="Times New Roman" w:cs="Times New Roman"/>
          <w:sz w:val="24"/>
          <w:szCs w:val="24"/>
        </w:rPr>
      </w:pPr>
    </w:p>
    <w:p w:rsidR="002C7C68" w:rsidRPr="002C7C68" w:rsidRDefault="00EB23AD" w:rsidP="002C7C68">
      <w:pPr>
        <w:spacing w:after="0" w:line="360" w:lineRule="auto"/>
        <w:rPr>
          <w:ins w:id="5322" w:author="Matheus Zingarelli" w:date="2011-07-26T11:46:00Z"/>
          <w:rFonts w:ascii="Times New Roman" w:hAnsi="Times New Roman" w:cs="Times New Roman"/>
          <w:sz w:val="24"/>
          <w:szCs w:val="24"/>
          <w:rPrChange w:id="5323" w:author="Matheus Zingarelli" w:date="2011-07-26T11:47:00Z">
            <w:rPr>
              <w:ins w:id="5324" w:author="Matheus Zingarelli" w:date="2011-07-26T11:46:00Z"/>
              <w:rFonts w:ascii="Times New Roman" w:hAnsi="Times New Roman" w:cs="Times New Roman"/>
              <w:sz w:val="24"/>
              <w:szCs w:val="24"/>
              <w:lang w:val="en-US"/>
            </w:rPr>
          </w:rPrChange>
        </w:rPr>
      </w:pPr>
      <w:ins w:id="5325" w:author="Matheus Zingarelli" w:date="2011-07-26T11:46:00Z">
        <w:r w:rsidRPr="00BC5AE6">
          <w:rPr>
            <w:rFonts w:ascii="Times New Roman" w:hAnsi="Times New Roman" w:cs="Times New Roman"/>
            <w:sz w:val="24"/>
            <w:szCs w:val="24"/>
          </w:rPr>
          <w:t xml:space="preserve">AZEVEDO, E.; CONCI, A. </w:t>
        </w:r>
        <w:r w:rsidR="002C7C68" w:rsidRPr="00970842">
          <w:rPr>
            <w:rFonts w:ascii="Times New Roman" w:hAnsi="Times New Roman" w:cs="Times New Roman"/>
            <w:b/>
            <w:sz w:val="24"/>
            <w:szCs w:val="24"/>
            <w:rPrChange w:id="5326" w:author="Matheus Zingarelli" w:date="2011-07-26T14:57:00Z">
              <w:rPr>
                <w:rFonts w:ascii="Times New Roman" w:hAnsi="Times New Roman" w:cs="Times New Roman"/>
                <w:sz w:val="24"/>
                <w:szCs w:val="24"/>
              </w:rPr>
            </w:rPrChange>
          </w:rPr>
          <w:t>Computação gráfica</w:t>
        </w:r>
        <w:r w:rsidR="002C7C68" w:rsidRPr="00BC5AE6">
          <w:rPr>
            <w:rFonts w:ascii="Times New Roman" w:hAnsi="Times New Roman" w:cs="Times New Roman"/>
            <w:sz w:val="24"/>
            <w:szCs w:val="24"/>
          </w:rPr>
          <w:t xml:space="preserve">: teoria e prática. </w:t>
        </w:r>
        <w:r w:rsidR="002C7C68" w:rsidRPr="002C7C68">
          <w:rPr>
            <w:rFonts w:ascii="Times New Roman" w:hAnsi="Times New Roman" w:cs="Times New Roman"/>
            <w:sz w:val="24"/>
            <w:szCs w:val="24"/>
            <w:rPrChange w:id="5327" w:author="Matheus Zingarelli" w:date="2011-07-26T11:47:00Z">
              <w:rPr>
                <w:rFonts w:ascii="Times New Roman" w:hAnsi="Times New Roman" w:cs="Times New Roman"/>
                <w:sz w:val="24"/>
                <w:szCs w:val="24"/>
                <w:lang w:val="en-US"/>
              </w:rPr>
            </w:rPrChange>
          </w:rPr>
          <w:t>Editora Campus, 2003.</w:t>
        </w:r>
      </w:ins>
    </w:p>
    <w:p w:rsidR="002C7C68" w:rsidDel="002C7C68" w:rsidRDefault="002C7C68">
      <w:pPr>
        <w:spacing w:after="0" w:line="360" w:lineRule="auto"/>
        <w:rPr>
          <w:ins w:id="5328" w:author="matheus" w:date="2011-07-25T13:10:00Z"/>
          <w:del w:id="5329" w:author="Matheus Zingarelli" w:date="2011-07-26T11:47:00Z"/>
          <w:rFonts w:ascii="Times New Roman" w:hAnsi="Times New Roman" w:cs="Times New Roman"/>
          <w:i/>
          <w:sz w:val="24"/>
          <w:szCs w:val="24"/>
        </w:rPr>
        <w:pPrChange w:id="5330" w:author="matheus" w:date="2011-07-25T14:00:00Z">
          <w:pPr/>
        </w:pPrChange>
      </w:pPr>
    </w:p>
    <w:p w:rsidR="004F3007" w:rsidRPr="004F3007" w:rsidRDefault="004F3007">
      <w:pPr>
        <w:spacing w:after="0" w:line="360" w:lineRule="auto"/>
        <w:rPr>
          <w:rFonts w:ascii="Times New Roman" w:hAnsi="Times New Roman" w:cs="Times New Roman"/>
          <w:sz w:val="24"/>
          <w:szCs w:val="24"/>
          <w:rPrChange w:id="5331" w:author="matheus" w:date="2011-07-25T13:04:00Z">
            <w:rPr/>
          </w:rPrChange>
        </w:rPr>
        <w:pPrChange w:id="5332" w:author="matheus" w:date="2011-07-25T14:00:00Z">
          <w:pPr/>
        </w:pPrChange>
      </w:pPr>
    </w:p>
    <w:p w:rsidR="009247E0" w:rsidRDefault="009247E0">
      <w:pPr>
        <w:spacing w:after="0" w:line="360" w:lineRule="auto"/>
        <w:rPr>
          <w:ins w:id="5333" w:author="matheus" w:date="2011-07-25T13:10:00Z"/>
          <w:rStyle w:val="Hyperlink"/>
          <w:rFonts w:ascii="Times New Roman" w:hAnsi="Times New Roman" w:cs="Times New Roman"/>
          <w:sz w:val="24"/>
          <w:szCs w:val="24"/>
        </w:rPr>
        <w:pPrChange w:id="5334" w:author="matheus" w:date="2011-07-25T14:00:00Z">
          <w:pPr/>
        </w:pPrChange>
      </w:pPr>
      <w:del w:id="5335" w:author="Matheus Zingarelli" w:date="2011-07-26T14:15:00Z">
        <w:r w:rsidRPr="00EB23AD" w:rsidDel="00EB23AD">
          <w:rPr>
            <w:rFonts w:ascii="Times New Roman" w:hAnsi="Times New Roman" w:cs="Times New Roman"/>
            <w:sz w:val="24"/>
            <w:szCs w:val="24"/>
            <w:lang w:val="en-US"/>
            <w:rPrChange w:id="5336" w:author="Matheus Zingarelli" w:date="2011-07-26T14:15:00Z">
              <w:rPr/>
            </w:rPrChange>
          </w:rPr>
          <w:delText>(</w:delText>
        </w:r>
        <w:r w:rsidR="002A48B0" w:rsidRPr="00EB23AD" w:rsidDel="00EB23AD">
          <w:rPr>
            <w:rFonts w:ascii="Times New Roman" w:hAnsi="Times New Roman" w:cs="Times New Roman"/>
            <w:sz w:val="24"/>
            <w:szCs w:val="24"/>
            <w:lang w:val="en-US"/>
            <w:rPrChange w:id="5337" w:author="Matheus Zingarelli" w:date="2011-07-26T14:15:00Z">
              <w:rPr>
                <w:rFonts w:ascii="Times New Roman" w:hAnsi="Times New Roman" w:cs="Times New Roman"/>
                <w:sz w:val="24"/>
                <w:szCs w:val="24"/>
              </w:rPr>
            </w:rPrChange>
          </w:rPr>
          <w:delText>BALASUBRAMANIYAM</w:delText>
        </w:r>
      </w:del>
      <w:del w:id="5338" w:author="Matheus Zingarelli" w:date="2011-07-26T11:42:00Z">
        <w:r w:rsidRPr="00EB23AD" w:rsidDel="002A48B0">
          <w:rPr>
            <w:rFonts w:ascii="Times New Roman" w:hAnsi="Times New Roman" w:cs="Times New Roman"/>
            <w:sz w:val="24"/>
            <w:szCs w:val="24"/>
            <w:lang w:val="en-US"/>
            <w:rPrChange w:id="5339" w:author="Matheus Zingarelli" w:date="2011-07-26T14:15:00Z">
              <w:rPr/>
            </w:rPrChange>
          </w:rPr>
          <w:delText xml:space="preserve"> et al.</w:delText>
        </w:r>
      </w:del>
      <w:del w:id="5340" w:author="Matheus Zingarelli" w:date="2011-07-26T14:15:00Z">
        <w:r w:rsidR="002A48B0" w:rsidRPr="00EB23AD" w:rsidDel="00EB23AD">
          <w:rPr>
            <w:rFonts w:ascii="Times New Roman" w:hAnsi="Times New Roman" w:cs="Times New Roman"/>
            <w:sz w:val="24"/>
            <w:szCs w:val="24"/>
            <w:lang w:val="en-US"/>
            <w:rPrChange w:id="5341" w:author="Matheus Zingarelli" w:date="2011-07-26T14:15:00Z">
              <w:rPr>
                <w:rFonts w:ascii="Times New Roman" w:hAnsi="Times New Roman" w:cs="Times New Roman"/>
                <w:sz w:val="24"/>
                <w:szCs w:val="24"/>
              </w:rPr>
            </w:rPrChange>
          </w:rPr>
          <w:delText>, 2005</w:delText>
        </w:r>
        <w:r w:rsidRPr="00EB23AD" w:rsidDel="00EB23AD">
          <w:rPr>
            <w:rFonts w:ascii="Times New Roman" w:hAnsi="Times New Roman" w:cs="Times New Roman"/>
            <w:sz w:val="24"/>
            <w:szCs w:val="24"/>
            <w:lang w:val="en-US"/>
            <w:rPrChange w:id="5342" w:author="Matheus Zingarelli" w:date="2011-07-26T14:15:00Z">
              <w:rPr/>
            </w:rPrChange>
          </w:rPr>
          <w:delText xml:space="preserve">) </w:delText>
        </w:r>
      </w:del>
      <w:r w:rsidR="00EB23AD" w:rsidRPr="00EB23AD">
        <w:rPr>
          <w:rFonts w:ascii="Times New Roman" w:hAnsi="Times New Roman" w:cs="Times New Roman"/>
          <w:sz w:val="24"/>
          <w:szCs w:val="24"/>
          <w:lang w:val="en-US"/>
          <w:rPrChange w:id="5343" w:author="Matheus Zingarelli" w:date="2011-07-26T14:15:00Z">
            <w:rPr>
              <w:rFonts w:ascii="Times New Roman" w:hAnsi="Times New Roman" w:cs="Times New Roman"/>
              <w:sz w:val="24"/>
              <w:szCs w:val="24"/>
              <w:lang w:val="en-US"/>
            </w:rPr>
          </w:rPrChange>
        </w:rPr>
        <w:t>BALASUBRAMANIYAM, B.; EDIRISINGHE, E.; BEZ, H</w:t>
      </w:r>
      <w:r w:rsidRPr="00EB23AD">
        <w:rPr>
          <w:rFonts w:ascii="Times New Roman" w:hAnsi="Times New Roman" w:cs="Times New Roman"/>
          <w:sz w:val="24"/>
          <w:szCs w:val="24"/>
          <w:lang w:val="en-US"/>
          <w:rPrChange w:id="5344" w:author="Matheus Zingarelli" w:date="2011-07-26T14:15:00Z">
            <w:rPr/>
          </w:rPrChange>
        </w:rPr>
        <w:t xml:space="preserve">. </w:t>
      </w:r>
      <w:del w:id="5345" w:author="Matheus Zingarelli" w:date="2011-07-26T15:03:00Z">
        <w:r w:rsidRPr="00EB23AD" w:rsidDel="00EB4237">
          <w:rPr>
            <w:rFonts w:ascii="Times New Roman" w:hAnsi="Times New Roman" w:cs="Times New Roman"/>
            <w:sz w:val="24"/>
            <w:szCs w:val="24"/>
            <w:lang w:val="en-US"/>
            <w:rPrChange w:id="5346" w:author="Matheus Zingarelli" w:date="2011-07-26T14:15:00Z">
              <w:rPr/>
            </w:rPrChange>
          </w:rPr>
          <w:delText xml:space="preserve">– </w:delText>
        </w:r>
      </w:del>
      <w:r w:rsidRPr="00EB23AD">
        <w:rPr>
          <w:rFonts w:ascii="Times New Roman" w:hAnsi="Times New Roman" w:cs="Times New Roman"/>
          <w:sz w:val="24"/>
          <w:szCs w:val="24"/>
          <w:lang w:val="en-US"/>
          <w:rPrChange w:id="5347" w:author="Matheus Zingarelli" w:date="2011-07-26T14:15:00Z">
            <w:rPr/>
          </w:rPrChange>
        </w:rPr>
        <w:t xml:space="preserve">An Extended H.264 CODEC for Stereoscopic Video Coding. </w:t>
      </w:r>
      <w:r w:rsidRPr="00EB4237">
        <w:rPr>
          <w:rFonts w:ascii="Times New Roman" w:hAnsi="Times New Roman" w:cs="Times New Roman"/>
          <w:b/>
          <w:sz w:val="24"/>
          <w:szCs w:val="24"/>
          <w:rPrChange w:id="5348" w:author="Matheus Zingarelli" w:date="2011-07-26T15:04:00Z">
            <w:rPr>
              <w:i/>
            </w:rPr>
          </w:rPrChange>
        </w:rPr>
        <w:t>Proceedings of SPIE</w:t>
      </w:r>
      <w:r w:rsidRPr="004F3007">
        <w:rPr>
          <w:rFonts w:ascii="Times New Roman" w:hAnsi="Times New Roman" w:cs="Times New Roman"/>
          <w:sz w:val="24"/>
          <w:szCs w:val="24"/>
          <w:rPrChange w:id="5349" w:author="matheus" w:date="2011-07-25T13:04:00Z">
            <w:rPr/>
          </w:rPrChange>
        </w:rPr>
        <w:t xml:space="preserve">, </w:t>
      </w:r>
      <w:ins w:id="5350" w:author="Matheus Zingarelli" w:date="2011-07-26T15:04:00Z">
        <w:r w:rsidR="00EB4237">
          <w:rPr>
            <w:rFonts w:ascii="Times New Roman" w:hAnsi="Times New Roman" w:cs="Times New Roman"/>
            <w:sz w:val="24"/>
            <w:szCs w:val="24"/>
          </w:rPr>
          <w:t xml:space="preserve">San Jose, p. </w:t>
        </w:r>
      </w:ins>
      <w:r w:rsidRPr="004F3007">
        <w:rPr>
          <w:rFonts w:ascii="Times New Roman" w:hAnsi="Times New Roman" w:cs="Times New Roman"/>
          <w:sz w:val="24"/>
          <w:szCs w:val="24"/>
          <w:rPrChange w:id="5351" w:author="matheus" w:date="2011-07-25T13:04:00Z">
            <w:rPr/>
          </w:rPrChange>
        </w:rPr>
        <w:t>116-126</w:t>
      </w:r>
      <w:r w:rsidR="0042300F" w:rsidRPr="004F3007">
        <w:rPr>
          <w:rFonts w:ascii="Times New Roman" w:hAnsi="Times New Roman" w:cs="Times New Roman"/>
          <w:sz w:val="24"/>
          <w:szCs w:val="24"/>
          <w:rPrChange w:id="5352" w:author="matheus" w:date="2011-07-25T13:04:00Z">
            <w:rPr/>
          </w:rPrChange>
        </w:rPr>
        <w:t>, 2005</w:t>
      </w:r>
      <w:r w:rsidRPr="004F3007">
        <w:rPr>
          <w:rFonts w:ascii="Times New Roman" w:hAnsi="Times New Roman" w:cs="Times New Roman"/>
          <w:sz w:val="24"/>
          <w:szCs w:val="24"/>
          <w:rPrChange w:id="5353" w:author="matheus" w:date="2011-07-25T13:04:00Z">
            <w:rPr/>
          </w:rPrChange>
        </w:rPr>
        <w:t xml:space="preserve">. </w:t>
      </w:r>
      <w:r w:rsidR="0042300F" w:rsidRPr="004F3007">
        <w:rPr>
          <w:rFonts w:ascii="Times New Roman" w:hAnsi="Times New Roman" w:cs="Times New Roman"/>
          <w:sz w:val="24"/>
          <w:szCs w:val="24"/>
          <w:rPrChange w:id="5354" w:author="matheus" w:date="2011-07-25T13:04:00Z">
            <w:rPr/>
          </w:rPrChange>
        </w:rPr>
        <w:t>DOI</w:t>
      </w:r>
      <w:del w:id="5355" w:author="Matheus Zingarelli" w:date="2011-07-26T15:05:00Z">
        <w:r w:rsidR="0042300F" w:rsidRPr="004F3007" w:rsidDel="00EB4237">
          <w:rPr>
            <w:rFonts w:ascii="Times New Roman" w:hAnsi="Times New Roman" w:cs="Times New Roman"/>
            <w:sz w:val="24"/>
            <w:szCs w:val="24"/>
            <w:rPrChange w:id="5356" w:author="matheus" w:date="2011-07-25T13:04:00Z">
              <w:rPr/>
            </w:rPrChange>
          </w:rPr>
          <w:delText xml:space="preserve"> =</w:delText>
        </w:r>
      </w:del>
      <w:ins w:id="5357" w:author="Matheus Zingarelli" w:date="2011-07-26T15:05:00Z">
        <w:r w:rsidR="00EB4237">
          <w:rPr>
            <w:rFonts w:ascii="Times New Roman" w:hAnsi="Times New Roman" w:cs="Times New Roman"/>
            <w:sz w:val="24"/>
            <w:szCs w:val="24"/>
          </w:rPr>
          <w:t>:</w:t>
        </w:r>
        <w:r w:rsidR="00EB4237" w:rsidRPr="00EB4237">
          <w:rPr>
            <w:rFonts w:ascii="Times New Roman" w:hAnsi="Times New Roman" w:cs="Times New Roman"/>
            <w:sz w:val="24"/>
            <w:szCs w:val="24"/>
            <w:rPrChange w:id="5358" w:author="Matheus Zingarelli" w:date="2011-07-26T15:05:00Z">
              <w:rPr/>
            </w:rPrChange>
          </w:rPr>
          <w:t>10.1117/12.587583</w:t>
        </w:r>
        <w:r w:rsidR="00EB4237">
          <w:rPr>
            <w:rFonts w:ascii="Times New Roman" w:hAnsi="Times New Roman" w:cs="Times New Roman"/>
            <w:sz w:val="24"/>
            <w:szCs w:val="24"/>
          </w:rPr>
          <w:t>.</w:t>
        </w:r>
      </w:ins>
      <w:del w:id="5359" w:author="Matheus Zingarelli" w:date="2011-07-26T15:05:00Z">
        <w:r w:rsidR="0042300F" w:rsidRPr="004F3007" w:rsidDel="00EB4237">
          <w:rPr>
            <w:rFonts w:ascii="Times New Roman" w:hAnsi="Times New Roman" w:cs="Times New Roman"/>
            <w:sz w:val="24"/>
            <w:szCs w:val="24"/>
            <w:rPrChange w:id="5360" w:author="matheus" w:date="2011-07-25T13:04:00Z">
              <w:rPr/>
            </w:rPrChange>
          </w:rPr>
          <w:delText xml:space="preserve"> </w:delText>
        </w:r>
      </w:del>
      <w:del w:id="5361" w:author="Matheus Zingarelli" w:date="2011-07-26T15:04:00Z">
        <w:r w:rsidR="002461DA" w:rsidRPr="004F3007" w:rsidDel="00EB4237">
          <w:rPr>
            <w:rFonts w:ascii="Times New Roman" w:hAnsi="Times New Roman" w:cs="Times New Roman"/>
            <w:sz w:val="24"/>
            <w:szCs w:val="24"/>
            <w:rPrChange w:id="5362" w:author="matheus" w:date="2011-07-25T13:04:00Z">
              <w:rPr>
                <w:rStyle w:val="Hyperlink"/>
              </w:rPr>
            </w:rPrChange>
          </w:rPr>
          <w:fldChar w:fldCharType="begin"/>
        </w:r>
        <w:r w:rsidR="002461DA" w:rsidRPr="004F3007" w:rsidDel="00EB4237">
          <w:rPr>
            <w:rFonts w:ascii="Times New Roman" w:hAnsi="Times New Roman" w:cs="Times New Roman"/>
            <w:sz w:val="24"/>
            <w:szCs w:val="24"/>
            <w:rPrChange w:id="5363" w:author="matheus" w:date="2011-07-25T13:04:00Z">
              <w:rPr/>
            </w:rPrChange>
          </w:rPr>
          <w:delInstrText xml:space="preserve"> HYPERLINK "http://dx.doi.org/10.1117/12.587583" </w:delInstrText>
        </w:r>
        <w:r w:rsidR="002461DA" w:rsidRPr="004F3007" w:rsidDel="00EB4237">
          <w:rPr>
            <w:rFonts w:ascii="Times New Roman" w:hAnsi="Times New Roman" w:cs="Times New Roman"/>
            <w:sz w:val="24"/>
            <w:szCs w:val="24"/>
            <w:rPrChange w:id="5364" w:author="matheus" w:date="2011-07-25T13:04:00Z">
              <w:rPr>
                <w:rStyle w:val="Hyperlink"/>
              </w:rPr>
            </w:rPrChange>
          </w:rPr>
          <w:fldChar w:fldCharType="separate"/>
        </w:r>
        <w:r w:rsidR="0042300F" w:rsidRPr="004F3007" w:rsidDel="00EB4237">
          <w:rPr>
            <w:rStyle w:val="Hyperlink"/>
            <w:rFonts w:ascii="Times New Roman" w:hAnsi="Times New Roman" w:cs="Times New Roman"/>
            <w:sz w:val="24"/>
            <w:szCs w:val="24"/>
            <w:rPrChange w:id="5365" w:author="matheus" w:date="2011-07-25T13:04:00Z">
              <w:rPr>
                <w:rStyle w:val="Hyperlink"/>
              </w:rPr>
            </w:rPrChange>
          </w:rPr>
          <w:delText>http://dx.doi.org/10.1117/12.587583</w:delText>
        </w:r>
        <w:r w:rsidR="002461DA" w:rsidRPr="004F3007" w:rsidDel="00EB4237">
          <w:rPr>
            <w:rStyle w:val="Hyperlink"/>
            <w:rFonts w:ascii="Times New Roman" w:hAnsi="Times New Roman" w:cs="Times New Roman"/>
            <w:sz w:val="24"/>
            <w:szCs w:val="24"/>
            <w:rPrChange w:id="5366" w:author="matheus" w:date="2011-07-25T13:04:00Z">
              <w:rPr>
                <w:rStyle w:val="Hyperlink"/>
              </w:rPr>
            </w:rPrChange>
          </w:rPr>
          <w:fldChar w:fldCharType="end"/>
        </w:r>
      </w:del>
    </w:p>
    <w:p w:rsidR="004F3007" w:rsidRPr="004F3007" w:rsidRDefault="004F3007">
      <w:pPr>
        <w:spacing w:after="0" w:line="360" w:lineRule="auto"/>
        <w:rPr>
          <w:rFonts w:ascii="Times New Roman" w:hAnsi="Times New Roman" w:cs="Times New Roman"/>
          <w:sz w:val="24"/>
          <w:szCs w:val="24"/>
          <w:highlight w:val="yellow"/>
          <w:rPrChange w:id="5367" w:author="matheus" w:date="2011-07-25T13:04:00Z">
            <w:rPr>
              <w:highlight w:val="yellow"/>
            </w:rPr>
          </w:rPrChange>
        </w:rPr>
        <w:pPrChange w:id="5368" w:author="matheus" w:date="2011-07-25T14:00:00Z">
          <w:pPr/>
        </w:pPrChange>
      </w:pPr>
    </w:p>
    <w:p w:rsidR="001C0C15" w:rsidDel="002C7C68" w:rsidRDefault="00234CEA">
      <w:pPr>
        <w:spacing w:after="0" w:line="360" w:lineRule="auto"/>
        <w:rPr>
          <w:ins w:id="5369" w:author="matheus" w:date="2011-07-25T13:10:00Z"/>
          <w:del w:id="5370" w:author="Matheus Zingarelli" w:date="2011-07-26T11:46:00Z"/>
          <w:rFonts w:ascii="Times New Roman" w:hAnsi="Times New Roman" w:cs="Times New Roman"/>
          <w:sz w:val="24"/>
          <w:szCs w:val="24"/>
          <w:lang w:val="en-US"/>
        </w:rPr>
        <w:pPrChange w:id="5371" w:author="matheus" w:date="2011-07-25T14:00:00Z">
          <w:pPr/>
        </w:pPrChange>
      </w:pPr>
      <w:del w:id="5372" w:author="Matheus Zingarelli" w:date="2011-07-26T11:46:00Z">
        <w:r w:rsidRPr="004F3007" w:rsidDel="002C7C68">
          <w:rPr>
            <w:rFonts w:ascii="Times New Roman" w:hAnsi="Times New Roman" w:cs="Times New Roman"/>
            <w:sz w:val="24"/>
            <w:szCs w:val="24"/>
            <w:rPrChange w:id="5373" w:author="matheus" w:date="2011-07-25T13:04:00Z">
              <w:rPr/>
            </w:rPrChange>
          </w:rPr>
          <w:delText>(</w:delText>
        </w:r>
        <w:r w:rsidR="002C7C68" w:rsidRPr="004F3007" w:rsidDel="002C7C68">
          <w:rPr>
            <w:rFonts w:ascii="Times New Roman" w:hAnsi="Times New Roman" w:cs="Times New Roman"/>
            <w:sz w:val="24"/>
            <w:szCs w:val="24"/>
            <w:rPrChange w:id="5374" w:author="matheus" w:date="2011-07-25T13:04:00Z">
              <w:rPr>
                <w:rFonts w:ascii="Times New Roman" w:hAnsi="Times New Roman" w:cs="Times New Roman"/>
                <w:sz w:val="24"/>
                <w:szCs w:val="24"/>
              </w:rPr>
            </w:rPrChange>
          </w:rPr>
          <w:delText>AZEVEDO</w:delText>
        </w:r>
      </w:del>
      <w:del w:id="5375" w:author="Matheus Zingarelli" w:date="2011-07-26T11:45:00Z">
        <w:r w:rsidR="001C0C15" w:rsidRPr="004F3007" w:rsidDel="002C7C68">
          <w:rPr>
            <w:rFonts w:ascii="Times New Roman" w:hAnsi="Times New Roman" w:cs="Times New Roman"/>
            <w:sz w:val="24"/>
            <w:szCs w:val="24"/>
            <w:rPrChange w:id="5376" w:author="matheus" w:date="2011-07-25T13:04:00Z">
              <w:rPr/>
            </w:rPrChange>
          </w:rPr>
          <w:delText xml:space="preserve"> &amp;</w:delText>
        </w:r>
      </w:del>
      <w:del w:id="5377" w:author="Matheus Zingarelli" w:date="2011-07-26T11:46:00Z">
        <w:r w:rsidR="002C7C68" w:rsidRPr="004F3007" w:rsidDel="002C7C68">
          <w:rPr>
            <w:rFonts w:ascii="Times New Roman" w:hAnsi="Times New Roman" w:cs="Times New Roman"/>
            <w:sz w:val="24"/>
            <w:szCs w:val="24"/>
            <w:rPrChange w:id="5378" w:author="matheus" w:date="2011-07-25T13:04:00Z">
              <w:rPr>
                <w:rFonts w:ascii="Times New Roman" w:hAnsi="Times New Roman" w:cs="Times New Roman"/>
                <w:sz w:val="24"/>
                <w:szCs w:val="24"/>
              </w:rPr>
            </w:rPrChange>
          </w:rPr>
          <w:delText xml:space="preserve"> CONCI, 2003</w:delText>
        </w:r>
        <w:r w:rsidR="001C0C15" w:rsidRPr="004F3007" w:rsidDel="002C7C68">
          <w:rPr>
            <w:rFonts w:ascii="Times New Roman" w:hAnsi="Times New Roman" w:cs="Times New Roman"/>
            <w:sz w:val="24"/>
            <w:szCs w:val="24"/>
            <w:rPrChange w:id="5379" w:author="matheus" w:date="2011-07-25T13:04:00Z">
              <w:rPr/>
            </w:rPrChange>
          </w:rPr>
          <w:delText xml:space="preserve">) Azevedo, E.; Conci, A. – Computação gráfica: teoria e prática. </w:delText>
        </w:r>
        <w:r w:rsidR="001C0C15" w:rsidRPr="004F3007" w:rsidDel="002C7C68">
          <w:rPr>
            <w:rFonts w:ascii="Times New Roman" w:hAnsi="Times New Roman" w:cs="Times New Roman"/>
            <w:sz w:val="24"/>
            <w:szCs w:val="24"/>
            <w:lang w:val="en-US"/>
            <w:rPrChange w:id="5380" w:author="matheus" w:date="2011-07-25T13:04:00Z">
              <w:rPr>
                <w:lang w:val="en-US"/>
              </w:rPr>
            </w:rPrChange>
          </w:rPr>
          <w:delText xml:space="preserve">Editora Campus, </w:delText>
        </w:r>
        <w:r w:rsidR="008B3442" w:rsidRPr="004F3007" w:rsidDel="002C7C68">
          <w:rPr>
            <w:rFonts w:ascii="Times New Roman" w:hAnsi="Times New Roman" w:cs="Times New Roman"/>
            <w:sz w:val="24"/>
            <w:szCs w:val="24"/>
            <w:lang w:val="en-US"/>
            <w:rPrChange w:id="5381" w:author="matheus" w:date="2011-07-25T13:04:00Z">
              <w:rPr>
                <w:lang w:val="en-US"/>
              </w:rPr>
            </w:rPrChange>
          </w:rPr>
          <w:delText>Brasil</w:delText>
        </w:r>
        <w:r w:rsidR="001C0C15" w:rsidRPr="004F3007" w:rsidDel="002C7C68">
          <w:rPr>
            <w:rFonts w:ascii="Times New Roman" w:hAnsi="Times New Roman" w:cs="Times New Roman"/>
            <w:sz w:val="24"/>
            <w:szCs w:val="24"/>
            <w:lang w:val="en-US"/>
            <w:rPrChange w:id="5382" w:author="matheus" w:date="2011-07-25T13:04:00Z">
              <w:rPr>
                <w:lang w:val="en-US"/>
              </w:rPr>
            </w:rPrChange>
          </w:rPr>
          <w:delText>, 2003.</w:delText>
        </w:r>
      </w:del>
    </w:p>
    <w:p w:rsidR="004F3007" w:rsidRPr="004F3007" w:rsidRDefault="004F3007">
      <w:pPr>
        <w:spacing w:after="0" w:line="360" w:lineRule="auto"/>
        <w:rPr>
          <w:rFonts w:ascii="Times New Roman" w:hAnsi="Times New Roman" w:cs="Times New Roman"/>
          <w:sz w:val="24"/>
          <w:szCs w:val="24"/>
          <w:lang w:val="en-US"/>
          <w:rPrChange w:id="5383" w:author="matheus" w:date="2011-07-25T13:04:00Z">
            <w:rPr>
              <w:lang w:val="en-US"/>
            </w:rPr>
          </w:rPrChange>
        </w:rPr>
        <w:pPrChange w:id="5384" w:author="matheus" w:date="2011-07-25T14:00:00Z">
          <w:pPr/>
        </w:pPrChange>
      </w:pPr>
    </w:p>
    <w:p w:rsidR="005F507F" w:rsidRDefault="005F507F">
      <w:pPr>
        <w:spacing w:after="0" w:line="360" w:lineRule="auto"/>
        <w:rPr>
          <w:ins w:id="5385" w:author="matheus" w:date="2011-07-25T13:10:00Z"/>
          <w:rFonts w:ascii="Times New Roman" w:hAnsi="Times New Roman" w:cs="Times New Roman"/>
          <w:sz w:val="24"/>
          <w:szCs w:val="24"/>
          <w:lang w:val="en-US"/>
        </w:rPr>
        <w:pPrChange w:id="5386" w:author="matheus" w:date="2011-07-25T14:00:00Z">
          <w:pPr/>
        </w:pPrChange>
      </w:pPr>
      <w:del w:id="5387" w:author="Matheus Zingarelli" w:date="2011-07-26T14:15:00Z">
        <w:r w:rsidRPr="004F3007" w:rsidDel="00EB23AD">
          <w:rPr>
            <w:rFonts w:ascii="Times New Roman" w:hAnsi="Times New Roman" w:cs="Times New Roman"/>
            <w:sz w:val="24"/>
            <w:szCs w:val="24"/>
            <w:lang w:val="en-US"/>
            <w:rPrChange w:id="5388" w:author="matheus" w:date="2011-07-25T13:04:00Z">
              <w:rPr>
                <w:lang w:val="en-US"/>
              </w:rPr>
            </w:rPrChange>
          </w:rPr>
          <w:lastRenderedPageBreak/>
          <w:delText>(</w:delText>
        </w:r>
        <w:r w:rsidR="00553171" w:rsidRPr="004F3007" w:rsidDel="00EB23AD">
          <w:rPr>
            <w:rFonts w:ascii="Times New Roman" w:hAnsi="Times New Roman" w:cs="Times New Roman"/>
            <w:sz w:val="24"/>
            <w:szCs w:val="24"/>
            <w:lang w:val="en-US"/>
            <w:rPrChange w:id="5389" w:author="matheus" w:date="2011-07-25T13:04:00Z">
              <w:rPr>
                <w:rFonts w:ascii="Times New Roman" w:hAnsi="Times New Roman" w:cs="Times New Roman"/>
                <w:sz w:val="24"/>
                <w:szCs w:val="24"/>
                <w:lang w:val="en-US"/>
              </w:rPr>
            </w:rPrChange>
          </w:rPr>
          <w:delText>CHAPMAN</w:delText>
        </w:r>
      </w:del>
      <w:del w:id="5390" w:author="Matheus Zingarelli" w:date="2011-07-26T11:57:00Z">
        <w:r w:rsidRPr="004F3007" w:rsidDel="00553171">
          <w:rPr>
            <w:rFonts w:ascii="Times New Roman" w:hAnsi="Times New Roman" w:cs="Times New Roman"/>
            <w:sz w:val="24"/>
            <w:szCs w:val="24"/>
            <w:lang w:val="en-US"/>
            <w:rPrChange w:id="5391" w:author="matheus" w:date="2011-07-25T13:04:00Z">
              <w:rPr>
                <w:lang w:val="en-US"/>
              </w:rPr>
            </w:rPrChange>
          </w:rPr>
          <w:delText xml:space="preserve"> &amp;</w:delText>
        </w:r>
      </w:del>
      <w:del w:id="5392" w:author="Matheus Zingarelli" w:date="2011-07-26T14:15:00Z">
        <w:r w:rsidR="00553171" w:rsidRPr="004F3007" w:rsidDel="00EB23AD">
          <w:rPr>
            <w:rFonts w:ascii="Times New Roman" w:hAnsi="Times New Roman" w:cs="Times New Roman"/>
            <w:sz w:val="24"/>
            <w:szCs w:val="24"/>
            <w:lang w:val="en-US"/>
            <w:rPrChange w:id="5393" w:author="matheus" w:date="2011-07-25T13:04:00Z">
              <w:rPr>
                <w:rFonts w:ascii="Times New Roman" w:hAnsi="Times New Roman" w:cs="Times New Roman"/>
                <w:sz w:val="24"/>
                <w:szCs w:val="24"/>
                <w:lang w:val="en-US"/>
              </w:rPr>
            </w:rPrChange>
          </w:rPr>
          <w:delText xml:space="preserve"> CHAPMAN, 2004</w:delText>
        </w:r>
        <w:r w:rsidRPr="004F3007" w:rsidDel="00EB23AD">
          <w:rPr>
            <w:rFonts w:ascii="Times New Roman" w:hAnsi="Times New Roman" w:cs="Times New Roman"/>
            <w:sz w:val="24"/>
            <w:szCs w:val="24"/>
            <w:lang w:val="en-US"/>
            <w:rPrChange w:id="5394" w:author="matheus" w:date="2011-07-25T13:04:00Z">
              <w:rPr>
                <w:lang w:val="en-US"/>
              </w:rPr>
            </w:rPrChange>
          </w:rPr>
          <w:delText xml:space="preserve">) </w:delText>
        </w:r>
      </w:del>
      <w:r w:rsidR="00EB23AD" w:rsidRPr="004F3007">
        <w:rPr>
          <w:rFonts w:ascii="Times New Roman" w:hAnsi="Times New Roman" w:cs="Times New Roman"/>
          <w:sz w:val="24"/>
          <w:szCs w:val="24"/>
          <w:lang w:val="en-US"/>
          <w:rPrChange w:id="5395" w:author="matheus" w:date="2011-07-25T13:04:00Z">
            <w:rPr>
              <w:rFonts w:ascii="Times New Roman" w:hAnsi="Times New Roman" w:cs="Times New Roman"/>
              <w:sz w:val="24"/>
              <w:szCs w:val="24"/>
              <w:lang w:val="en-US"/>
            </w:rPr>
          </w:rPrChange>
        </w:rPr>
        <w:t>CHAPMAN, N. P.; CHAPMAN, J</w:t>
      </w:r>
      <w:r w:rsidRPr="004F3007">
        <w:rPr>
          <w:rFonts w:ascii="Times New Roman" w:hAnsi="Times New Roman" w:cs="Times New Roman"/>
          <w:sz w:val="24"/>
          <w:szCs w:val="24"/>
          <w:lang w:val="en-US"/>
          <w:rPrChange w:id="5396" w:author="matheus" w:date="2011-07-25T13:04:00Z">
            <w:rPr>
              <w:lang w:val="en-US"/>
            </w:rPr>
          </w:rPrChange>
        </w:rPr>
        <w:t xml:space="preserve">. </w:t>
      </w:r>
      <w:del w:id="5397" w:author="Matheus Zingarelli" w:date="2011-07-26T15:05:00Z">
        <w:r w:rsidRPr="004F3007" w:rsidDel="00EB4237">
          <w:rPr>
            <w:rFonts w:ascii="Times New Roman" w:hAnsi="Times New Roman" w:cs="Times New Roman"/>
            <w:sz w:val="24"/>
            <w:szCs w:val="24"/>
            <w:lang w:val="en-US"/>
            <w:rPrChange w:id="5398" w:author="matheus" w:date="2011-07-25T13:04:00Z">
              <w:rPr>
                <w:lang w:val="en-US"/>
              </w:rPr>
            </w:rPrChange>
          </w:rPr>
          <w:delText xml:space="preserve">– </w:delText>
        </w:r>
      </w:del>
      <w:r w:rsidRPr="00EB4237">
        <w:rPr>
          <w:rFonts w:ascii="Times New Roman" w:hAnsi="Times New Roman" w:cs="Times New Roman"/>
          <w:b/>
          <w:sz w:val="24"/>
          <w:szCs w:val="24"/>
          <w:lang w:val="en-US"/>
          <w:rPrChange w:id="5399" w:author="Matheus Zingarelli" w:date="2011-07-26T15:05:00Z">
            <w:rPr>
              <w:lang w:val="en-US"/>
            </w:rPr>
          </w:rPrChange>
        </w:rPr>
        <w:t>Digital Multimedia</w:t>
      </w:r>
      <w:r w:rsidRPr="004F3007">
        <w:rPr>
          <w:rFonts w:ascii="Times New Roman" w:hAnsi="Times New Roman" w:cs="Times New Roman"/>
          <w:sz w:val="24"/>
          <w:szCs w:val="24"/>
          <w:lang w:val="en-US"/>
          <w:rPrChange w:id="5400" w:author="matheus" w:date="2011-07-25T13:04:00Z">
            <w:rPr>
              <w:lang w:val="en-US"/>
            </w:rPr>
          </w:rPrChange>
        </w:rPr>
        <w:t xml:space="preserve">. </w:t>
      </w:r>
      <w:ins w:id="5401" w:author="Matheus Zingarelli" w:date="2011-07-26T15:08:00Z">
        <w:r w:rsidR="00BD03C9">
          <w:rPr>
            <w:rFonts w:ascii="Times New Roman" w:hAnsi="Times New Roman" w:cs="Times New Roman"/>
            <w:sz w:val="24"/>
            <w:szCs w:val="24"/>
            <w:lang w:val="en-US"/>
          </w:rPr>
          <w:t>3rd ed</w:t>
        </w:r>
      </w:ins>
      <w:ins w:id="5402" w:author="Matheus Zingarelli" w:date="2011-07-26T15:19:00Z">
        <w:r w:rsidR="00C751AB">
          <w:rPr>
            <w:rFonts w:ascii="Times New Roman" w:hAnsi="Times New Roman" w:cs="Times New Roman"/>
            <w:sz w:val="24"/>
            <w:szCs w:val="24"/>
            <w:lang w:val="en-US"/>
          </w:rPr>
          <w:t>.</w:t>
        </w:r>
      </w:ins>
      <w:ins w:id="5403" w:author="Matheus Zingarelli" w:date="2011-07-26T15:08:00Z">
        <w:r w:rsidR="00BD03C9">
          <w:rPr>
            <w:rFonts w:ascii="Times New Roman" w:hAnsi="Times New Roman" w:cs="Times New Roman"/>
            <w:sz w:val="24"/>
            <w:szCs w:val="24"/>
            <w:lang w:val="en-US"/>
          </w:rPr>
          <w:t xml:space="preserve"> </w:t>
        </w:r>
      </w:ins>
      <w:r w:rsidRPr="004F3007">
        <w:rPr>
          <w:rFonts w:ascii="Times New Roman" w:hAnsi="Times New Roman" w:cs="Times New Roman"/>
          <w:sz w:val="24"/>
          <w:szCs w:val="24"/>
          <w:lang w:val="en-US"/>
          <w:rPrChange w:id="5404" w:author="matheus" w:date="2011-07-25T13:04:00Z">
            <w:rPr>
              <w:lang w:val="en-US"/>
            </w:rPr>
          </w:rPrChange>
        </w:rPr>
        <w:t>Wiley</w:t>
      </w:r>
      <w:del w:id="5405" w:author="Matheus Zingarelli" w:date="2011-07-26T15:06:00Z">
        <w:r w:rsidRPr="004F3007" w:rsidDel="00BD03C9">
          <w:rPr>
            <w:rFonts w:ascii="Times New Roman" w:hAnsi="Times New Roman" w:cs="Times New Roman"/>
            <w:sz w:val="24"/>
            <w:szCs w:val="24"/>
            <w:lang w:val="en-US"/>
            <w:rPrChange w:id="5406" w:author="matheus" w:date="2011-07-25T13:04:00Z">
              <w:rPr>
                <w:lang w:val="en-US"/>
              </w:rPr>
            </w:rPrChange>
          </w:rPr>
          <w:delText>, England,</w:delText>
        </w:r>
      </w:del>
      <w:ins w:id="5407" w:author="Matheus Zingarelli" w:date="2011-07-26T15:06:00Z">
        <w:r w:rsidR="00BD03C9">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5408" w:author="matheus" w:date="2011-07-25T13:04:00Z">
            <w:rPr>
              <w:lang w:val="en-US"/>
            </w:rPr>
          </w:rPrChange>
        </w:rPr>
        <w:t xml:space="preserve"> 2004.</w:t>
      </w:r>
    </w:p>
    <w:p w:rsidR="004F3007" w:rsidRPr="004F3007" w:rsidRDefault="004F3007">
      <w:pPr>
        <w:spacing w:after="0" w:line="360" w:lineRule="auto"/>
        <w:rPr>
          <w:rFonts w:ascii="Times New Roman" w:hAnsi="Times New Roman" w:cs="Times New Roman"/>
          <w:sz w:val="24"/>
          <w:szCs w:val="24"/>
          <w:lang w:val="en-US"/>
          <w:rPrChange w:id="5409" w:author="matheus" w:date="2011-07-25T13:04:00Z">
            <w:rPr>
              <w:lang w:val="en-US"/>
            </w:rPr>
          </w:rPrChange>
        </w:rPr>
        <w:pPrChange w:id="5410" w:author="matheus" w:date="2011-07-25T14:00:00Z">
          <w:pPr/>
        </w:pPrChange>
      </w:pPr>
    </w:p>
    <w:p w:rsidR="00326109" w:rsidRPr="00BD03C9" w:rsidRDefault="00326109">
      <w:pPr>
        <w:spacing w:after="0" w:line="360" w:lineRule="auto"/>
        <w:rPr>
          <w:ins w:id="5411" w:author="matheus" w:date="2011-07-25T13:10:00Z"/>
          <w:rStyle w:val="Hyperlink"/>
          <w:rFonts w:ascii="Times New Roman" w:hAnsi="Times New Roman" w:cs="Times New Roman"/>
          <w:sz w:val="24"/>
          <w:szCs w:val="24"/>
          <w:rPrChange w:id="5412" w:author="Matheus Zingarelli" w:date="2011-07-26T15:12:00Z">
            <w:rPr>
              <w:ins w:id="5413" w:author="matheus" w:date="2011-07-25T13:10:00Z"/>
              <w:rStyle w:val="Hyperlink"/>
              <w:rFonts w:ascii="Times New Roman" w:hAnsi="Times New Roman" w:cs="Times New Roman"/>
              <w:sz w:val="24"/>
              <w:szCs w:val="24"/>
              <w:lang w:val="en-US"/>
            </w:rPr>
          </w:rPrChange>
        </w:rPr>
        <w:pPrChange w:id="5414" w:author="matheus" w:date="2011-07-25T14:00:00Z">
          <w:pPr/>
        </w:pPrChange>
      </w:pPr>
      <w:del w:id="5415" w:author="Matheus Zingarelli" w:date="2011-07-26T14:15:00Z">
        <w:r w:rsidRPr="004F3007" w:rsidDel="00EB23AD">
          <w:rPr>
            <w:rFonts w:ascii="Times New Roman" w:hAnsi="Times New Roman" w:cs="Times New Roman"/>
            <w:sz w:val="24"/>
            <w:szCs w:val="24"/>
            <w:lang w:val="en-US"/>
            <w:rPrChange w:id="5416" w:author="matheus" w:date="2011-07-25T13:04:00Z">
              <w:rPr>
                <w:lang w:val="en-US"/>
              </w:rPr>
            </w:rPrChange>
          </w:rPr>
          <w:delText>(</w:delText>
        </w:r>
        <w:r w:rsidR="00603E11" w:rsidRPr="004F3007" w:rsidDel="00EB23AD">
          <w:rPr>
            <w:rFonts w:ascii="Times New Roman" w:hAnsi="Times New Roman" w:cs="Times New Roman"/>
            <w:sz w:val="24"/>
            <w:szCs w:val="24"/>
            <w:lang w:val="en-US"/>
            <w:rPrChange w:id="5417" w:author="matheus" w:date="2011-07-25T13:04:00Z">
              <w:rPr>
                <w:rFonts w:ascii="Times New Roman" w:hAnsi="Times New Roman" w:cs="Times New Roman"/>
                <w:sz w:val="24"/>
                <w:szCs w:val="24"/>
                <w:lang w:val="en-US"/>
              </w:rPr>
            </w:rPrChange>
          </w:rPr>
          <w:delText>DODGSON</w:delText>
        </w:r>
        <w:r w:rsidRPr="004F3007" w:rsidDel="00EB23AD">
          <w:rPr>
            <w:rFonts w:ascii="Times New Roman" w:hAnsi="Times New Roman" w:cs="Times New Roman"/>
            <w:sz w:val="24"/>
            <w:szCs w:val="24"/>
            <w:lang w:val="en-US"/>
            <w:rPrChange w:id="5418" w:author="matheus" w:date="2011-07-25T13:04:00Z">
              <w:rPr>
                <w:lang w:val="en-US"/>
              </w:rPr>
            </w:rPrChange>
          </w:rPr>
          <w:delText xml:space="preserve">, 2005) </w:delText>
        </w:r>
      </w:del>
      <w:r w:rsidR="00EB23AD" w:rsidRPr="004F3007">
        <w:rPr>
          <w:rFonts w:ascii="Times New Roman" w:hAnsi="Times New Roman" w:cs="Times New Roman"/>
          <w:sz w:val="24"/>
          <w:szCs w:val="24"/>
          <w:lang w:val="en-US"/>
          <w:rPrChange w:id="5419" w:author="matheus" w:date="2011-07-25T13:04:00Z">
            <w:rPr>
              <w:rFonts w:ascii="Times New Roman" w:hAnsi="Times New Roman" w:cs="Times New Roman"/>
              <w:sz w:val="24"/>
              <w:szCs w:val="24"/>
              <w:lang w:val="en-US"/>
            </w:rPr>
          </w:rPrChange>
        </w:rPr>
        <w:t>DODGSON, N</w:t>
      </w:r>
      <w:r w:rsidRPr="004F3007">
        <w:rPr>
          <w:rFonts w:ascii="Times New Roman" w:hAnsi="Times New Roman" w:cs="Times New Roman"/>
          <w:sz w:val="24"/>
          <w:szCs w:val="24"/>
          <w:lang w:val="en-US"/>
          <w:rPrChange w:id="5420" w:author="matheus" w:date="2011-07-25T13:04:00Z">
            <w:rPr>
              <w:lang w:val="en-US"/>
            </w:rPr>
          </w:rPrChange>
        </w:rPr>
        <w:t xml:space="preserve">. A. Autostereoscopic 3D Displays. </w:t>
      </w:r>
      <w:r w:rsidRPr="00C751AB">
        <w:rPr>
          <w:rStyle w:val="nfase"/>
          <w:rFonts w:ascii="Times New Roman" w:hAnsi="Times New Roman" w:cs="Times New Roman"/>
          <w:b/>
          <w:i w:val="0"/>
          <w:sz w:val="24"/>
          <w:szCs w:val="24"/>
          <w:lang w:val="en-US"/>
          <w:rPrChange w:id="5421" w:author="Matheus Zingarelli" w:date="2011-07-26T15:19:00Z">
            <w:rPr>
              <w:rStyle w:val="nfase"/>
              <w:lang w:val="en-US"/>
            </w:rPr>
          </w:rPrChange>
        </w:rPr>
        <w:t>Computer</w:t>
      </w:r>
      <w:r w:rsidRPr="00C751AB">
        <w:rPr>
          <w:rFonts w:ascii="Times New Roman" w:hAnsi="Times New Roman" w:cs="Times New Roman"/>
          <w:sz w:val="24"/>
          <w:szCs w:val="24"/>
          <w:lang w:val="en-US"/>
          <w:rPrChange w:id="5422" w:author="Matheus Zingarelli" w:date="2011-07-26T15:19:00Z">
            <w:rPr>
              <w:lang w:val="en-US"/>
            </w:rPr>
          </w:rPrChange>
        </w:rPr>
        <w:t xml:space="preserve">, </w:t>
      </w:r>
      <w:ins w:id="5423" w:author="Matheus Zingarelli" w:date="2011-07-26T15:12:00Z">
        <w:r w:rsidR="00BD03C9" w:rsidRPr="00C751AB">
          <w:rPr>
            <w:rFonts w:ascii="Times New Roman" w:hAnsi="Times New Roman" w:cs="Times New Roman"/>
            <w:sz w:val="24"/>
            <w:szCs w:val="24"/>
            <w:lang w:val="en-US"/>
            <w:rPrChange w:id="5424" w:author="Matheus Zingarelli" w:date="2011-07-26T15:19:00Z">
              <w:rPr>
                <w:rFonts w:ascii="Times New Roman" w:hAnsi="Times New Roman" w:cs="Times New Roman"/>
                <w:sz w:val="24"/>
                <w:szCs w:val="24"/>
                <w:lang w:val="en-US"/>
              </w:rPr>
            </w:rPrChange>
          </w:rPr>
          <w:t>[S.l.],</w:t>
        </w:r>
        <w:r w:rsidR="00D871D4" w:rsidRPr="00C751AB">
          <w:rPr>
            <w:rFonts w:ascii="Times New Roman" w:hAnsi="Times New Roman" w:cs="Times New Roman"/>
            <w:sz w:val="24"/>
            <w:szCs w:val="24"/>
            <w:lang w:val="en-US"/>
            <w:rPrChange w:id="5425" w:author="Matheus Zingarelli" w:date="2011-07-26T15:19:00Z">
              <w:rPr>
                <w:rFonts w:ascii="Times New Roman" w:hAnsi="Times New Roman" w:cs="Times New Roman"/>
                <w:sz w:val="24"/>
                <w:szCs w:val="24"/>
              </w:rPr>
            </w:rPrChange>
          </w:rPr>
          <w:t xml:space="preserve"> v. 38, n. 8, </w:t>
        </w:r>
        <w:r w:rsidR="00BD03C9" w:rsidRPr="00C751AB">
          <w:rPr>
            <w:rFonts w:ascii="Times New Roman" w:hAnsi="Times New Roman" w:cs="Times New Roman"/>
            <w:sz w:val="24"/>
            <w:szCs w:val="24"/>
            <w:lang w:val="en-US"/>
            <w:rPrChange w:id="5426" w:author="Matheus Zingarelli" w:date="2011-07-26T15:19:00Z">
              <w:rPr>
                <w:rFonts w:ascii="Times New Roman" w:hAnsi="Times New Roman" w:cs="Times New Roman"/>
                <w:sz w:val="24"/>
                <w:szCs w:val="24"/>
                <w:lang w:val="en-US"/>
              </w:rPr>
            </w:rPrChange>
          </w:rPr>
          <w:t xml:space="preserve">p. </w:t>
        </w:r>
      </w:ins>
      <w:r w:rsidRPr="00C751AB">
        <w:rPr>
          <w:rFonts w:ascii="Times New Roman" w:hAnsi="Times New Roman" w:cs="Times New Roman"/>
          <w:sz w:val="24"/>
          <w:szCs w:val="24"/>
          <w:lang w:val="en-US"/>
          <w:rPrChange w:id="5427" w:author="Matheus Zingarelli" w:date="2011-07-26T15:19:00Z">
            <w:rPr>
              <w:lang w:val="en-US"/>
            </w:rPr>
          </w:rPrChange>
        </w:rPr>
        <w:t xml:space="preserve">31-36, </w:t>
      </w:r>
      <w:ins w:id="5428" w:author="Matheus Zingarelli" w:date="2011-07-26T15:13:00Z">
        <w:r w:rsidR="00D871D4" w:rsidRPr="00C751AB">
          <w:rPr>
            <w:rFonts w:ascii="Times New Roman" w:hAnsi="Times New Roman" w:cs="Times New Roman"/>
            <w:sz w:val="24"/>
            <w:szCs w:val="24"/>
            <w:lang w:val="en-US"/>
            <w:rPrChange w:id="5429" w:author="Matheus Zingarelli" w:date="2011-07-26T15:19:00Z">
              <w:rPr>
                <w:rFonts w:ascii="Times New Roman" w:hAnsi="Times New Roman" w:cs="Times New Roman"/>
                <w:sz w:val="24"/>
                <w:szCs w:val="24"/>
              </w:rPr>
            </w:rPrChange>
          </w:rPr>
          <w:t xml:space="preserve">aug. </w:t>
        </w:r>
      </w:ins>
      <w:r w:rsidRPr="00C751AB">
        <w:rPr>
          <w:rFonts w:ascii="Times New Roman" w:hAnsi="Times New Roman" w:cs="Times New Roman"/>
          <w:sz w:val="24"/>
          <w:szCs w:val="24"/>
          <w:lang w:val="en-US"/>
          <w:rPrChange w:id="5430" w:author="Matheus Zingarelli" w:date="2011-07-26T15:19:00Z">
            <w:rPr>
              <w:lang w:val="en-US"/>
            </w:rPr>
          </w:rPrChange>
        </w:rPr>
        <w:t>2005. DOI</w:t>
      </w:r>
      <w:del w:id="5431" w:author="Matheus Zingarelli" w:date="2011-07-26T15:12:00Z">
        <w:r w:rsidRPr="00C751AB" w:rsidDel="00BD03C9">
          <w:rPr>
            <w:rFonts w:ascii="Times New Roman" w:hAnsi="Times New Roman" w:cs="Times New Roman"/>
            <w:sz w:val="24"/>
            <w:szCs w:val="24"/>
            <w:lang w:val="en-US"/>
            <w:rPrChange w:id="5432" w:author="Matheus Zingarelli" w:date="2011-07-26T15:19:00Z">
              <w:rPr>
                <w:lang w:val="en-US"/>
              </w:rPr>
            </w:rPrChange>
          </w:rPr>
          <w:delText xml:space="preserve"> =</w:delText>
        </w:r>
      </w:del>
      <w:ins w:id="5433" w:author="Matheus Zingarelli" w:date="2011-07-26T15:12:00Z">
        <w:r w:rsidR="00BD03C9" w:rsidRPr="00C751AB">
          <w:rPr>
            <w:rFonts w:ascii="Times New Roman" w:hAnsi="Times New Roman" w:cs="Times New Roman"/>
            <w:sz w:val="24"/>
            <w:szCs w:val="24"/>
            <w:lang w:val="en-US"/>
            <w:rPrChange w:id="5434" w:author="Matheus Zingarelli" w:date="2011-07-26T15:19:00Z">
              <w:rPr>
                <w:rFonts w:ascii="Times New Roman" w:hAnsi="Times New Roman" w:cs="Times New Roman"/>
                <w:sz w:val="24"/>
                <w:szCs w:val="24"/>
                <w:lang w:val="en-US"/>
              </w:rPr>
            </w:rPrChange>
          </w:rPr>
          <w:t>:</w:t>
        </w:r>
      </w:ins>
      <w:del w:id="5435" w:author="Matheus Zingarelli" w:date="2011-07-26T15:12:00Z">
        <w:r w:rsidRPr="00C751AB" w:rsidDel="00BD03C9">
          <w:rPr>
            <w:rFonts w:ascii="Times New Roman" w:hAnsi="Times New Roman" w:cs="Times New Roman"/>
            <w:sz w:val="24"/>
            <w:szCs w:val="24"/>
            <w:lang w:val="en-US"/>
            <w:rPrChange w:id="5436" w:author="Matheus Zingarelli" w:date="2011-07-26T15:19:00Z">
              <w:rPr>
                <w:lang w:val="en-US"/>
              </w:rPr>
            </w:rPrChange>
          </w:rPr>
          <w:delText xml:space="preserve"> </w:delText>
        </w:r>
        <w:r w:rsidR="002461DA" w:rsidRPr="00D871D4" w:rsidDel="00BD03C9">
          <w:rPr>
            <w:rFonts w:ascii="Times New Roman" w:hAnsi="Times New Roman" w:cs="Times New Roman"/>
            <w:sz w:val="24"/>
            <w:szCs w:val="24"/>
            <w:rPrChange w:id="5437" w:author="Matheus Zingarelli" w:date="2011-07-26T15:13:00Z">
              <w:rPr>
                <w:rStyle w:val="Hyperlink"/>
                <w:lang w:val="en-US"/>
              </w:rPr>
            </w:rPrChange>
          </w:rPr>
          <w:fldChar w:fldCharType="begin"/>
        </w:r>
        <w:r w:rsidR="002461DA" w:rsidRPr="00C751AB" w:rsidDel="00BD03C9">
          <w:rPr>
            <w:rFonts w:ascii="Times New Roman" w:hAnsi="Times New Roman" w:cs="Times New Roman"/>
            <w:sz w:val="24"/>
            <w:szCs w:val="24"/>
            <w:lang w:val="en-US"/>
            <w:rPrChange w:id="5438" w:author="Matheus Zingarelli" w:date="2011-07-26T15:19:00Z">
              <w:rPr>
                <w:lang w:val="en-US"/>
              </w:rPr>
            </w:rPrChange>
          </w:rPr>
          <w:delInstrText xml:space="preserve"> HYPER</w:delInstrText>
        </w:r>
        <w:r w:rsidR="002461DA" w:rsidRPr="00D871D4" w:rsidDel="00BD03C9">
          <w:rPr>
            <w:rFonts w:ascii="Times New Roman" w:hAnsi="Times New Roman" w:cs="Times New Roman"/>
            <w:sz w:val="24"/>
            <w:szCs w:val="24"/>
            <w:rPrChange w:id="5439" w:author="Matheus Zingarelli" w:date="2011-07-26T15:13:00Z">
              <w:rPr>
                <w:lang w:val="en-US"/>
              </w:rPr>
            </w:rPrChange>
          </w:rPr>
          <w:delInstrText xml:space="preserve">LINK "http://dx.doi.org/10.1109/MC.2005.252" </w:delInstrText>
        </w:r>
        <w:r w:rsidR="002461DA" w:rsidRPr="00D871D4" w:rsidDel="00BD03C9">
          <w:rPr>
            <w:rFonts w:ascii="Times New Roman" w:hAnsi="Times New Roman" w:cs="Times New Roman"/>
            <w:sz w:val="24"/>
            <w:szCs w:val="24"/>
            <w:rPrChange w:id="5440" w:author="Matheus Zingarelli" w:date="2011-07-26T15:13:00Z">
              <w:rPr>
                <w:rStyle w:val="Hyperlink"/>
                <w:lang w:val="en-US"/>
              </w:rPr>
            </w:rPrChange>
          </w:rPr>
          <w:fldChar w:fldCharType="separate"/>
        </w:r>
        <w:r w:rsidRPr="00D871D4" w:rsidDel="00BD03C9">
          <w:rPr>
            <w:rStyle w:val="Hyperlink"/>
            <w:rFonts w:ascii="Times New Roman" w:hAnsi="Times New Roman" w:cs="Times New Roman"/>
            <w:sz w:val="24"/>
            <w:szCs w:val="24"/>
            <w:rPrChange w:id="5441" w:author="Matheus Zingarelli" w:date="2011-07-26T15:13:00Z">
              <w:rPr>
                <w:rStyle w:val="Hyperlink"/>
                <w:lang w:val="en-US"/>
              </w:rPr>
            </w:rPrChange>
          </w:rPr>
          <w:delText>http://dx.doi.org/10.1109/MC.2005.252</w:delText>
        </w:r>
        <w:r w:rsidR="002461DA" w:rsidRPr="00D871D4" w:rsidDel="00BD03C9">
          <w:rPr>
            <w:rStyle w:val="Hyperlink"/>
            <w:rFonts w:ascii="Times New Roman" w:hAnsi="Times New Roman" w:cs="Times New Roman"/>
            <w:sz w:val="24"/>
            <w:szCs w:val="24"/>
            <w:lang w:val="en-US"/>
            <w:rPrChange w:id="5442" w:author="Matheus Zingarelli" w:date="2011-07-26T15:13:00Z">
              <w:rPr>
                <w:rStyle w:val="Hyperlink"/>
                <w:lang w:val="en-US"/>
              </w:rPr>
            </w:rPrChange>
          </w:rPr>
          <w:fldChar w:fldCharType="end"/>
        </w:r>
      </w:del>
      <w:ins w:id="5443" w:author="Matheus Zingarelli" w:date="2011-07-26T15:13:00Z">
        <w:r w:rsidR="00D871D4" w:rsidRPr="00D871D4">
          <w:rPr>
            <w:rFonts w:ascii="Times New Roman" w:hAnsi="Times New Roman" w:cs="Times New Roman"/>
            <w:sz w:val="24"/>
            <w:szCs w:val="24"/>
            <w:rPrChange w:id="5444" w:author="Matheus Zingarelli" w:date="2011-07-26T15:13:00Z">
              <w:rPr/>
            </w:rPrChange>
          </w:rPr>
          <w:t>10.1109/MC.2005.252</w:t>
        </w:r>
        <w:r w:rsidR="00D871D4">
          <w:rPr>
            <w:rFonts w:ascii="Times New Roman" w:hAnsi="Times New Roman" w:cs="Times New Roman"/>
            <w:sz w:val="24"/>
            <w:szCs w:val="24"/>
          </w:rPr>
          <w:t>.</w:t>
        </w:r>
      </w:ins>
    </w:p>
    <w:p w:rsidR="004F3007" w:rsidRPr="00BD03C9" w:rsidRDefault="004F3007">
      <w:pPr>
        <w:spacing w:after="0" w:line="360" w:lineRule="auto"/>
        <w:rPr>
          <w:rFonts w:ascii="Times New Roman" w:hAnsi="Times New Roman" w:cs="Times New Roman"/>
          <w:sz w:val="24"/>
          <w:szCs w:val="24"/>
          <w:rPrChange w:id="5445" w:author="Matheus Zingarelli" w:date="2011-07-26T15:12:00Z">
            <w:rPr>
              <w:lang w:val="en-US"/>
            </w:rPr>
          </w:rPrChange>
        </w:rPr>
        <w:pPrChange w:id="5446" w:author="matheus" w:date="2011-07-25T14:00:00Z">
          <w:pPr/>
        </w:pPrChange>
      </w:pPr>
    </w:p>
    <w:p w:rsidR="00B77AE0" w:rsidRPr="004E31B2" w:rsidRDefault="00CB2343">
      <w:pPr>
        <w:spacing w:after="0" w:line="360" w:lineRule="auto"/>
        <w:rPr>
          <w:ins w:id="5447" w:author="matheus" w:date="2011-07-25T13:10:00Z"/>
          <w:rFonts w:ascii="Times New Roman" w:hAnsi="Times New Roman" w:cs="Times New Roman"/>
          <w:sz w:val="24"/>
          <w:szCs w:val="24"/>
          <w:lang w:val="en-US"/>
          <w:rPrChange w:id="5448" w:author="Matheus Zingarelli" w:date="2011-07-26T14:20:00Z">
            <w:rPr>
              <w:ins w:id="5449" w:author="matheus" w:date="2011-07-25T13:10:00Z"/>
              <w:rFonts w:ascii="Times New Roman" w:hAnsi="Times New Roman" w:cs="Times New Roman"/>
              <w:sz w:val="24"/>
              <w:szCs w:val="24"/>
            </w:rPr>
          </w:rPrChange>
        </w:rPr>
        <w:pPrChange w:id="5450" w:author="matheus" w:date="2011-07-25T14:00:00Z">
          <w:pPr/>
        </w:pPrChange>
      </w:pPr>
      <w:del w:id="5451" w:author="Matheus Zingarelli" w:date="2011-07-26T14:15:00Z">
        <w:r w:rsidRPr="004F3007" w:rsidDel="00EB23AD">
          <w:rPr>
            <w:rFonts w:ascii="Times New Roman" w:hAnsi="Times New Roman" w:cs="Times New Roman"/>
            <w:sz w:val="24"/>
            <w:szCs w:val="24"/>
            <w:lang w:val="en-US"/>
            <w:rPrChange w:id="5452" w:author="matheus" w:date="2011-07-25T13:04:00Z">
              <w:rPr>
                <w:lang w:val="en-US"/>
              </w:rPr>
            </w:rPrChange>
          </w:rPr>
          <w:delText>(</w:delText>
        </w:r>
        <w:r w:rsidR="00603E11" w:rsidRPr="004F3007" w:rsidDel="00EB23AD">
          <w:rPr>
            <w:rFonts w:ascii="Times New Roman" w:hAnsi="Times New Roman" w:cs="Times New Roman"/>
            <w:sz w:val="24"/>
            <w:szCs w:val="24"/>
            <w:lang w:val="en-US"/>
            <w:rPrChange w:id="5453" w:author="matheus" w:date="2011-07-25T13:04:00Z">
              <w:rPr>
                <w:rFonts w:ascii="Times New Roman" w:hAnsi="Times New Roman" w:cs="Times New Roman"/>
                <w:sz w:val="24"/>
                <w:szCs w:val="24"/>
                <w:lang w:val="en-US"/>
              </w:rPr>
            </w:rPrChange>
          </w:rPr>
          <w:delText xml:space="preserve">FEHN </w:delText>
        </w:r>
        <w:r w:rsidRPr="004F3007" w:rsidDel="00EB23AD">
          <w:rPr>
            <w:rFonts w:ascii="Times New Roman" w:hAnsi="Times New Roman" w:cs="Times New Roman"/>
            <w:sz w:val="24"/>
            <w:szCs w:val="24"/>
            <w:lang w:val="en-US"/>
            <w:rPrChange w:id="5454" w:author="matheus" w:date="2011-07-25T13:04:00Z">
              <w:rPr>
                <w:lang w:val="en-US"/>
              </w:rPr>
            </w:rPrChange>
          </w:rPr>
          <w:delText>et al</w:delText>
        </w:r>
        <w:r w:rsidR="00B77AE0" w:rsidRPr="004F3007" w:rsidDel="00EB23AD">
          <w:rPr>
            <w:rFonts w:ascii="Times New Roman" w:hAnsi="Times New Roman" w:cs="Times New Roman"/>
            <w:sz w:val="24"/>
            <w:szCs w:val="24"/>
            <w:lang w:val="en-US"/>
            <w:rPrChange w:id="5455" w:author="matheus" w:date="2011-07-25T13:04:00Z">
              <w:rPr>
                <w:lang w:val="en-US"/>
              </w:rPr>
            </w:rPrChange>
          </w:rPr>
          <w:delText>.</w:delText>
        </w:r>
        <w:r w:rsidRPr="004F3007" w:rsidDel="00EB23AD">
          <w:rPr>
            <w:rFonts w:ascii="Times New Roman" w:hAnsi="Times New Roman" w:cs="Times New Roman"/>
            <w:sz w:val="24"/>
            <w:szCs w:val="24"/>
            <w:lang w:val="en-US"/>
            <w:rPrChange w:id="5456" w:author="matheus" w:date="2011-07-25T13:04:00Z">
              <w:rPr>
                <w:lang w:val="en-US"/>
              </w:rPr>
            </w:rPrChange>
          </w:rPr>
          <w:delText xml:space="preserve">, 2002) </w:delText>
        </w:r>
      </w:del>
      <w:r w:rsidR="00EB23AD" w:rsidRPr="004F3007">
        <w:rPr>
          <w:rFonts w:ascii="Times New Roman" w:hAnsi="Times New Roman" w:cs="Times New Roman"/>
          <w:sz w:val="24"/>
          <w:szCs w:val="24"/>
          <w:lang w:val="en-US"/>
          <w:rPrChange w:id="5457" w:author="matheus" w:date="2011-07-25T13:04:00Z">
            <w:rPr>
              <w:rFonts w:ascii="Times New Roman" w:hAnsi="Times New Roman" w:cs="Times New Roman"/>
              <w:sz w:val="24"/>
              <w:szCs w:val="24"/>
              <w:lang w:val="en-US"/>
            </w:rPr>
          </w:rPrChange>
        </w:rPr>
        <w:t>FEHN, C.</w:t>
      </w:r>
      <w:del w:id="5458" w:author="Matheus Zingarelli" w:date="2011-07-26T14:20:00Z">
        <w:r w:rsidR="00EB23AD" w:rsidRPr="004F3007" w:rsidDel="004E31B2">
          <w:rPr>
            <w:rFonts w:ascii="Times New Roman" w:hAnsi="Times New Roman" w:cs="Times New Roman"/>
            <w:sz w:val="24"/>
            <w:szCs w:val="24"/>
            <w:lang w:val="en-US"/>
            <w:rPrChange w:id="5459" w:author="matheus" w:date="2011-07-25T13:04:00Z">
              <w:rPr>
                <w:rFonts w:ascii="Times New Roman" w:hAnsi="Times New Roman" w:cs="Times New Roman"/>
                <w:sz w:val="24"/>
                <w:szCs w:val="24"/>
                <w:lang w:val="en-US"/>
              </w:rPr>
            </w:rPrChange>
          </w:rPr>
          <w:delText>; KAUFF, P.; OP DE BEECK, M.; ERNST, F.; IJSSELSTEIJN, W.; POLLEFEYS, M.; VAN GOOL, L.; OFEK, E.; SEXTON, I.</w:delText>
        </w:r>
      </w:del>
      <w:ins w:id="5460" w:author="Matheus Zingarelli" w:date="2011-07-26T14:20:00Z">
        <w:r w:rsidR="004E31B2">
          <w:rPr>
            <w:rFonts w:ascii="Times New Roman" w:hAnsi="Times New Roman" w:cs="Times New Roman"/>
            <w:sz w:val="24"/>
            <w:szCs w:val="24"/>
            <w:lang w:val="en-US"/>
          </w:rPr>
          <w:t xml:space="preserve"> et al.</w:t>
        </w:r>
      </w:ins>
      <w:r w:rsidR="00EB23AD" w:rsidRPr="004F3007">
        <w:rPr>
          <w:rFonts w:ascii="Times New Roman" w:hAnsi="Times New Roman" w:cs="Times New Roman"/>
          <w:sz w:val="24"/>
          <w:szCs w:val="24"/>
          <w:lang w:val="en-US"/>
          <w:rPrChange w:id="5461" w:author="matheus" w:date="2011-07-25T13:04:00Z">
            <w:rPr>
              <w:rFonts w:ascii="Times New Roman" w:hAnsi="Times New Roman" w:cs="Times New Roman"/>
              <w:sz w:val="24"/>
              <w:szCs w:val="24"/>
              <w:lang w:val="en-US"/>
            </w:rPr>
          </w:rPrChange>
        </w:rPr>
        <w:t xml:space="preserve"> </w:t>
      </w:r>
      <w:del w:id="5462" w:author="Matheus Zingarelli" w:date="2011-07-26T15:13:00Z">
        <w:r w:rsidRPr="004F3007" w:rsidDel="00077D14">
          <w:rPr>
            <w:rFonts w:ascii="Times New Roman" w:hAnsi="Times New Roman" w:cs="Times New Roman"/>
            <w:sz w:val="24"/>
            <w:szCs w:val="24"/>
            <w:lang w:val="en-US"/>
            <w:rPrChange w:id="5463" w:author="matheus" w:date="2011-07-25T13:04:00Z">
              <w:rPr>
                <w:lang w:val="en-US"/>
              </w:rPr>
            </w:rPrChange>
          </w:rPr>
          <w:delText xml:space="preserve">– </w:delText>
        </w:r>
      </w:del>
      <w:r w:rsidRPr="004F3007">
        <w:rPr>
          <w:rFonts w:ascii="Times New Roman" w:hAnsi="Times New Roman" w:cs="Times New Roman"/>
          <w:sz w:val="24"/>
          <w:szCs w:val="24"/>
          <w:lang w:val="en-US"/>
          <w:rPrChange w:id="5464" w:author="matheus" w:date="2011-07-25T13:04:00Z">
            <w:rPr>
              <w:lang w:val="en-US"/>
            </w:rPr>
          </w:rPrChange>
        </w:rPr>
        <w:t xml:space="preserve">An Evolutionary and Optimised Approach on 3D-TV. </w:t>
      </w:r>
      <w:r w:rsidRPr="00077D14">
        <w:rPr>
          <w:rFonts w:ascii="Times New Roman" w:hAnsi="Times New Roman" w:cs="Times New Roman"/>
          <w:b/>
          <w:sz w:val="24"/>
          <w:szCs w:val="24"/>
          <w:lang w:val="en-US"/>
          <w:rPrChange w:id="5465" w:author="Matheus Zingarelli" w:date="2011-07-26T15:13:00Z">
            <w:rPr>
              <w:i/>
            </w:rPr>
          </w:rPrChange>
        </w:rPr>
        <w:t>Proceedings of International Broadcast Conference</w:t>
      </w:r>
      <w:ins w:id="5466" w:author="Matheus Zingarelli" w:date="2011-07-26T15:13:00Z">
        <w:r w:rsidR="00077D14">
          <w:rPr>
            <w:rFonts w:ascii="Times New Roman" w:hAnsi="Times New Roman" w:cs="Times New Roman"/>
            <w:sz w:val="24"/>
            <w:szCs w:val="24"/>
            <w:lang w:val="en-US"/>
          </w:rPr>
          <w:t xml:space="preserve">, </w:t>
        </w:r>
      </w:ins>
      <w:ins w:id="5467" w:author="Matheus Zingarelli" w:date="2011-07-26T15:14:00Z">
        <w:r w:rsidR="00077D14">
          <w:rPr>
            <w:rFonts w:ascii="Times New Roman" w:hAnsi="Times New Roman" w:cs="Times New Roman"/>
            <w:sz w:val="24"/>
            <w:szCs w:val="24"/>
            <w:lang w:val="en-US"/>
          </w:rPr>
          <w:t>[S.l.]</w:t>
        </w:r>
      </w:ins>
      <w:r w:rsidRPr="004E31B2">
        <w:rPr>
          <w:rFonts w:ascii="Times New Roman" w:hAnsi="Times New Roman" w:cs="Times New Roman"/>
          <w:sz w:val="24"/>
          <w:szCs w:val="24"/>
          <w:lang w:val="en-US"/>
          <w:rPrChange w:id="5468" w:author="Matheus Zingarelli" w:date="2011-07-26T14:20:00Z">
            <w:rPr/>
          </w:rPrChange>
        </w:rPr>
        <w:t>,</w:t>
      </w:r>
      <w:ins w:id="5469" w:author="Matheus Zingarelli" w:date="2011-07-26T15:14:00Z">
        <w:r w:rsidR="00077D14">
          <w:rPr>
            <w:rFonts w:ascii="Times New Roman" w:hAnsi="Times New Roman" w:cs="Times New Roman"/>
            <w:sz w:val="24"/>
            <w:szCs w:val="24"/>
            <w:lang w:val="en-US"/>
          </w:rPr>
          <w:t xml:space="preserve"> p.</w:t>
        </w:r>
      </w:ins>
      <w:r w:rsidRPr="004E31B2">
        <w:rPr>
          <w:rFonts w:ascii="Times New Roman" w:hAnsi="Times New Roman" w:cs="Times New Roman"/>
          <w:sz w:val="24"/>
          <w:szCs w:val="24"/>
          <w:lang w:val="en-US"/>
          <w:rPrChange w:id="5470" w:author="Matheus Zingarelli" w:date="2011-07-26T14:20:00Z">
            <w:rPr/>
          </w:rPrChange>
        </w:rPr>
        <w:t xml:space="preserve"> 357-365, 2002.</w:t>
      </w:r>
    </w:p>
    <w:p w:rsidR="004F3007" w:rsidRPr="004E31B2" w:rsidRDefault="004F3007">
      <w:pPr>
        <w:spacing w:after="0" w:line="360" w:lineRule="auto"/>
        <w:rPr>
          <w:rFonts w:ascii="Times New Roman" w:hAnsi="Times New Roman" w:cs="Times New Roman"/>
          <w:sz w:val="24"/>
          <w:szCs w:val="24"/>
          <w:lang w:val="en-US"/>
          <w:rPrChange w:id="5471" w:author="Matheus Zingarelli" w:date="2011-07-26T14:20:00Z">
            <w:rPr/>
          </w:rPrChange>
        </w:rPr>
        <w:pPrChange w:id="5472" w:author="matheus" w:date="2011-07-25T14:00:00Z">
          <w:pPr/>
        </w:pPrChange>
      </w:pPr>
    </w:p>
    <w:p w:rsidR="00C54CC4" w:rsidRDefault="00C54CC4">
      <w:pPr>
        <w:spacing w:after="0" w:line="360" w:lineRule="auto"/>
        <w:rPr>
          <w:ins w:id="5473" w:author="matheus" w:date="2011-07-25T13:11:00Z"/>
          <w:rFonts w:ascii="Times New Roman" w:hAnsi="Times New Roman" w:cs="Times New Roman"/>
          <w:sz w:val="24"/>
          <w:szCs w:val="24"/>
        </w:rPr>
        <w:pPrChange w:id="5474" w:author="matheus" w:date="2011-07-25T14:00:00Z">
          <w:pPr/>
        </w:pPrChange>
      </w:pPr>
      <w:del w:id="5475" w:author="Matheus Zingarelli" w:date="2011-07-26T14:15:00Z">
        <w:r w:rsidRPr="00077D14" w:rsidDel="00EB23AD">
          <w:rPr>
            <w:rFonts w:ascii="Times New Roman" w:hAnsi="Times New Roman" w:cs="Times New Roman"/>
            <w:sz w:val="24"/>
            <w:szCs w:val="24"/>
            <w:lang w:val="en-US"/>
            <w:rPrChange w:id="5476" w:author="Matheus Zingarelli" w:date="2011-07-26T15:14:00Z">
              <w:rPr/>
            </w:rPrChange>
          </w:rPr>
          <w:delText>(</w:delText>
        </w:r>
        <w:r w:rsidR="00603E11" w:rsidRPr="00077D14" w:rsidDel="00EB23AD">
          <w:rPr>
            <w:rFonts w:ascii="Times New Roman" w:hAnsi="Times New Roman" w:cs="Times New Roman"/>
            <w:sz w:val="24"/>
            <w:szCs w:val="24"/>
            <w:lang w:val="en-US"/>
            <w:rPrChange w:id="5477" w:author="Matheus Zingarelli" w:date="2011-07-26T15:14:00Z">
              <w:rPr>
                <w:rFonts w:ascii="Times New Roman" w:hAnsi="Times New Roman" w:cs="Times New Roman"/>
                <w:sz w:val="24"/>
                <w:szCs w:val="24"/>
              </w:rPr>
            </w:rPrChange>
          </w:rPr>
          <w:delText xml:space="preserve">FEITOSA-SANTANA </w:delText>
        </w:r>
        <w:r w:rsidRPr="00077D14" w:rsidDel="00EB23AD">
          <w:rPr>
            <w:rFonts w:ascii="Times New Roman" w:hAnsi="Times New Roman" w:cs="Times New Roman"/>
            <w:sz w:val="24"/>
            <w:szCs w:val="24"/>
            <w:lang w:val="en-US"/>
            <w:rPrChange w:id="5478" w:author="Matheus Zingarelli" w:date="2011-07-26T15:14:00Z">
              <w:rPr/>
            </w:rPrChange>
          </w:rPr>
          <w:delText xml:space="preserve">et al., 2006) </w:delText>
        </w:r>
      </w:del>
      <w:r w:rsidR="00EB23AD" w:rsidRPr="00077D14">
        <w:rPr>
          <w:rFonts w:ascii="Times New Roman" w:hAnsi="Times New Roman" w:cs="Times New Roman"/>
          <w:sz w:val="24"/>
          <w:szCs w:val="24"/>
          <w:lang w:val="en-US"/>
          <w:rPrChange w:id="5479" w:author="Matheus Zingarelli" w:date="2011-07-26T15:14:00Z">
            <w:rPr>
              <w:rFonts w:ascii="Times New Roman" w:hAnsi="Times New Roman" w:cs="Times New Roman"/>
              <w:sz w:val="24"/>
              <w:szCs w:val="24"/>
            </w:rPr>
          </w:rPrChange>
        </w:rPr>
        <w:t>FEITOSA-SANTANA, C.</w:t>
      </w:r>
      <w:ins w:id="5480" w:author="Matheus Zingarelli" w:date="2011-07-26T14:20:00Z">
        <w:r w:rsidR="001C6E0D" w:rsidRPr="00077D14">
          <w:rPr>
            <w:rFonts w:ascii="Times New Roman" w:hAnsi="Times New Roman" w:cs="Times New Roman"/>
            <w:sz w:val="24"/>
            <w:szCs w:val="24"/>
            <w:lang w:val="en-US"/>
            <w:rPrChange w:id="5481" w:author="Matheus Zingarelli" w:date="2011-07-26T15:14:00Z">
              <w:rPr>
                <w:rFonts w:ascii="Times New Roman" w:hAnsi="Times New Roman" w:cs="Times New Roman"/>
                <w:sz w:val="24"/>
                <w:szCs w:val="24"/>
                <w:lang w:val="en-US"/>
              </w:rPr>
            </w:rPrChange>
          </w:rPr>
          <w:t xml:space="preserve"> et al. </w:t>
        </w:r>
      </w:ins>
      <w:del w:id="5482" w:author="Matheus Zingarelli" w:date="2011-07-26T14:20:00Z">
        <w:r w:rsidR="00EB23AD" w:rsidRPr="00077D14" w:rsidDel="001C6E0D">
          <w:rPr>
            <w:rFonts w:ascii="Times New Roman" w:hAnsi="Times New Roman" w:cs="Times New Roman"/>
            <w:sz w:val="24"/>
            <w:szCs w:val="24"/>
            <w:lang w:val="en-US"/>
            <w:rPrChange w:id="5483" w:author="Matheus Zingarelli" w:date="2011-07-26T15:14:00Z">
              <w:rPr>
                <w:rFonts w:ascii="Times New Roman" w:hAnsi="Times New Roman" w:cs="Times New Roman"/>
                <w:sz w:val="24"/>
                <w:szCs w:val="24"/>
              </w:rPr>
            </w:rPrChange>
          </w:rPr>
          <w:delText>; OIWA, N. N.; DA COSTA, M. F.; TIEDEMANN, K. B.; SILVEIRA, L. C. L.</w:delText>
        </w:r>
        <w:r w:rsidR="00EB23AD" w:rsidRPr="004F3007" w:rsidDel="001C6E0D">
          <w:rPr>
            <w:rFonts w:ascii="Times New Roman" w:hAnsi="Times New Roman" w:cs="Times New Roman"/>
            <w:sz w:val="24"/>
            <w:szCs w:val="24"/>
            <w:rPrChange w:id="5484" w:author="matheus" w:date="2011-07-25T13:04:00Z">
              <w:rPr>
                <w:rFonts w:ascii="Times New Roman" w:hAnsi="Times New Roman" w:cs="Times New Roman"/>
                <w:sz w:val="24"/>
                <w:szCs w:val="24"/>
              </w:rPr>
            </w:rPrChange>
          </w:rPr>
          <w:delText>; VENTURA, D. F</w:delText>
        </w:r>
        <w:r w:rsidRPr="004F3007" w:rsidDel="001C6E0D">
          <w:rPr>
            <w:rFonts w:ascii="Times New Roman" w:hAnsi="Times New Roman" w:cs="Times New Roman"/>
            <w:sz w:val="24"/>
            <w:szCs w:val="24"/>
            <w:rPrChange w:id="5485" w:author="matheus" w:date="2011-07-25T13:04:00Z">
              <w:rPr/>
            </w:rPrChange>
          </w:rPr>
          <w:delText xml:space="preserve">. </w:delText>
        </w:r>
      </w:del>
      <w:del w:id="5486" w:author="Matheus Zingarelli" w:date="2011-07-26T15:15:00Z">
        <w:r w:rsidRPr="004F3007" w:rsidDel="00726C7A">
          <w:rPr>
            <w:rFonts w:ascii="Times New Roman" w:hAnsi="Times New Roman" w:cs="Times New Roman"/>
            <w:sz w:val="24"/>
            <w:szCs w:val="24"/>
            <w:rPrChange w:id="5487" w:author="matheus" w:date="2011-07-25T13:04:00Z">
              <w:rPr/>
            </w:rPrChange>
          </w:rPr>
          <w:delText xml:space="preserve">– </w:delText>
        </w:r>
      </w:del>
      <w:r w:rsidRPr="004F3007">
        <w:rPr>
          <w:rFonts w:ascii="Times New Roman" w:hAnsi="Times New Roman" w:cs="Times New Roman"/>
          <w:sz w:val="24"/>
          <w:szCs w:val="24"/>
          <w:rPrChange w:id="5488" w:author="matheus" w:date="2011-07-25T13:04:00Z">
            <w:rPr/>
          </w:rPrChange>
        </w:rPr>
        <w:t xml:space="preserve">Espaço de cores. </w:t>
      </w:r>
      <w:r w:rsidRPr="00726C7A">
        <w:rPr>
          <w:rFonts w:ascii="Times New Roman" w:hAnsi="Times New Roman" w:cs="Times New Roman"/>
          <w:b/>
          <w:sz w:val="24"/>
          <w:szCs w:val="24"/>
          <w:rPrChange w:id="5489" w:author="Matheus Zingarelli" w:date="2011-07-26T15:15:00Z">
            <w:rPr>
              <w:i/>
            </w:rPr>
          </w:rPrChange>
        </w:rPr>
        <w:t>Psicologia USP [online]</w:t>
      </w:r>
      <w:r w:rsidRPr="00726C7A">
        <w:rPr>
          <w:rFonts w:ascii="Times New Roman" w:hAnsi="Times New Roman" w:cs="Times New Roman"/>
          <w:sz w:val="24"/>
          <w:szCs w:val="24"/>
          <w:rPrChange w:id="5490" w:author="Matheus Zingarelli" w:date="2011-07-26T15:15:00Z">
            <w:rPr>
              <w:i/>
            </w:rPr>
          </w:rPrChange>
        </w:rPr>
        <w:t>, v</w:t>
      </w:r>
      <w:del w:id="5491" w:author="Matheus Zingarelli" w:date="2011-07-26T15:17:00Z">
        <w:r w:rsidRPr="004F3007" w:rsidDel="00246EEB">
          <w:rPr>
            <w:rFonts w:ascii="Times New Roman" w:hAnsi="Times New Roman" w:cs="Times New Roman"/>
            <w:sz w:val="24"/>
            <w:szCs w:val="24"/>
            <w:rPrChange w:id="5492" w:author="matheus" w:date="2011-07-25T13:04:00Z">
              <w:rPr/>
            </w:rPrChange>
          </w:rPr>
          <w:delText>ol</w:delText>
        </w:r>
      </w:del>
      <w:r w:rsidRPr="004F3007">
        <w:rPr>
          <w:rFonts w:ascii="Times New Roman" w:hAnsi="Times New Roman" w:cs="Times New Roman"/>
          <w:sz w:val="24"/>
          <w:szCs w:val="24"/>
          <w:rPrChange w:id="5493" w:author="matheus" w:date="2011-07-25T13:04:00Z">
            <w:rPr/>
          </w:rPrChange>
        </w:rPr>
        <w:t xml:space="preserve">.17, n.4, </w:t>
      </w:r>
      <w:ins w:id="5494" w:author="Matheus Zingarelli" w:date="2011-07-26T15:16:00Z">
        <w:r w:rsidR="00726C7A">
          <w:rPr>
            <w:rFonts w:ascii="Times New Roman" w:hAnsi="Times New Roman" w:cs="Times New Roman"/>
            <w:sz w:val="24"/>
            <w:szCs w:val="24"/>
          </w:rPr>
          <w:t xml:space="preserve">p. </w:t>
        </w:r>
      </w:ins>
      <w:r w:rsidRPr="004F3007">
        <w:rPr>
          <w:rFonts w:ascii="Times New Roman" w:hAnsi="Times New Roman" w:cs="Times New Roman"/>
          <w:sz w:val="24"/>
          <w:szCs w:val="24"/>
          <w:rPrChange w:id="5495" w:author="matheus" w:date="2011-07-25T13:04:00Z">
            <w:rPr/>
          </w:rPrChange>
        </w:rPr>
        <w:t>35-62, 2006</w:t>
      </w:r>
      <w:del w:id="5496" w:author="Matheus Zingarelli" w:date="2011-07-26T15:16:00Z">
        <w:r w:rsidRPr="004F3007" w:rsidDel="00726C7A">
          <w:rPr>
            <w:rFonts w:ascii="Times New Roman" w:hAnsi="Times New Roman" w:cs="Times New Roman"/>
            <w:sz w:val="24"/>
            <w:szCs w:val="24"/>
            <w:rPrChange w:id="5497" w:author="matheus" w:date="2011-07-25T13:04:00Z">
              <w:rPr/>
            </w:rPrChange>
          </w:rPr>
          <w:delText xml:space="preserve"> </w:delText>
        </w:r>
      </w:del>
      <w:r w:rsidRPr="004F3007">
        <w:rPr>
          <w:rFonts w:ascii="Times New Roman" w:hAnsi="Times New Roman" w:cs="Times New Roman"/>
          <w:sz w:val="24"/>
          <w:szCs w:val="24"/>
          <w:rPrChange w:id="5498" w:author="matheus" w:date="2011-07-25T13:04:00Z">
            <w:rPr/>
          </w:rPrChange>
        </w:rPr>
        <w:t xml:space="preserve">. Disponível em: </w:t>
      </w:r>
      <w:ins w:id="5499" w:author="Matheus Zingarelli" w:date="2011-07-26T15:17:00Z">
        <w:r w:rsidR="00246EEB">
          <w:rPr>
            <w:rFonts w:ascii="Times New Roman" w:hAnsi="Times New Roman" w:cs="Times New Roman"/>
            <w:sz w:val="24"/>
            <w:szCs w:val="24"/>
          </w:rPr>
          <w:t>&lt;</w:t>
        </w:r>
      </w:ins>
      <w:r w:rsidR="002461DA" w:rsidRPr="004F3007">
        <w:rPr>
          <w:rFonts w:ascii="Times New Roman" w:hAnsi="Times New Roman" w:cs="Times New Roman"/>
          <w:sz w:val="24"/>
          <w:szCs w:val="24"/>
          <w:rPrChange w:id="5500" w:author="matheus" w:date="2011-07-25T13:04:00Z">
            <w:rPr>
              <w:rStyle w:val="Hyperlink"/>
            </w:rPr>
          </w:rPrChange>
        </w:rPr>
        <w:fldChar w:fldCharType="begin"/>
      </w:r>
      <w:r w:rsidR="002461DA" w:rsidRPr="004F3007">
        <w:rPr>
          <w:rFonts w:ascii="Times New Roman" w:hAnsi="Times New Roman" w:cs="Times New Roman"/>
          <w:sz w:val="24"/>
          <w:szCs w:val="24"/>
          <w:rPrChange w:id="5501" w:author="matheus" w:date="2011-07-25T13:04:00Z">
            <w:rPr/>
          </w:rPrChange>
        </w:rPr>
        <w:instrText xml:space="preserve"> HYPERLINK "http://www.revistasusp.sibi.usp.br/scielo.php?script=sci_arttext&amp;pid=S1678-51772006000400003&amp;lng=pt&amp;nrm=iso" </w:instrText>
      </w:r>
      <w:r w:rsidR="002461DA" w:rsidRPr="004F3007">
        <w:rPr>
          <w:rFonts w:ascii="Times New Roman" w:hAnsi="Times New Roman" w:cs="Times New Roman"/>
          <w:sz w:val="24"/>
          <w:szCs w:val="24"/>
          <w:rPrChange w:id="5502" w:author="matheus" w:date="2011-07-25T13:04:00Z">
            <w:rPr>
              <w:rStyle w:val="Hyperlink"/>
            </w:rPr>
          </w:rPrChange>
        </w:rPr>
        <w:fldChar w:fldCharType="separate"/>
      </w:r>
      <w:r w:rsidRPr="004F3007">
        <w:rPr>
          <w:rStyle w:val="Hyperlink"/>
          <w:rFonts w:ascii="Times New Roman" w:hAnsi="Times New Roman" w:cs="Times New Roman"/>
          <w:sz w:val="24"/>
          <w:szCs w:val="24"/>
          <w:rPrChange w:id="5503" w:author="matheus" w:date="2011-07-25T13:04:00Z">
            <w:rPr>
              <w:rStyle w:val="Hyperlink"/>
            </w:rPr>
          </w:rPrChange>
        </w:rPr>
        <w:t>http://www.revistasusp.sibi.usp.br/scielo.php?script=sci_arttext&amp;pid=S1678-51772006000400003&amp;lng=pt&amp;nrm=iso</w:t>
      </w:r>
      <w:r w:rsidR="002461DA" w:rsidRPr="004F3007">
        <w:rPr>
          <w:rStyle w:val="Hyperlink"/>
          <w:rFonts w:ascii="Times New Roman" w:hAnsi="Times New Roman" w:cs="Times New Roman"/>
          <w:sz w:val="24"/>
          <w:szCs w:val="24"/>
          <w:rPrChange w:id="5504" w:author="matheus" w:date="2011-07-25T13:04:00Z">
            <w:rPr>
              <w:rStyle w:val="Hyperlink"/>
            </w:rPr>
          </w:rPrChange>
        </w:rPr>
        <w:fldChar w:fldCharType="end"/>
      </w:r>
      <w:ins w:id="5505" w:author="Matheus Zingarelli" w:date="2011-07-26T15:17:00Z">
        <w:r w:rsidR="00246EEB" w:rsidRPr="00246EEB">
          <w:rPr>
            <w:rStyle w:val="Hyperlink"/>
            <w:rFonts w:ascii="Times New Roman" w:hAnsi="Times New Roman" w:cs="Times New Roman"/>
            <w:color w:val="auto"/>
            <w:sz w:val="24"/>
            <w:szCs w:val="24"/>
            <w:u w:val="none"/>
            <w:rPrChange w:id="5506" w:author="Matheus Zingarelli" w:date="2011-07-26T15:17: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5507" w:author="matheus" w:date="2011-07-25T13:04:00Z">
            <w:rPr/>
          </w:rPrChange>
        </w:rPr>
        <w:t xml:space="preserve">. </w:t>
      </w:r>
      <w:del w:id="5508" w:author="Matheus Zingarelli" w:date="2011-07-26T15:16:00Z">
        <w:r w:rsidRPr="004F3007" w:rsidDel="00726C7A">
          <w:rPr>
            <w:rFonts w:ascii="Times New Roman" w:hAnsi="Times New Roman" w:cs="Times New Roman"/>
            <w:sz w:val="24"/>
            <w:szCs w:val="24"/>
            <w:rPrChange w:id="5509" w:author="matheus" w:date="2011-07-25T13:04:00Z">
              <w:rPr/>
            </w:rPrChange>
          </w:rPr>
          <w:delText>Último a</w:delText>
        </w:r>
      </w:del>
      <w:ins w:id="5510" w:author="Matheus Zingarelli" w:date="2011-07-26T15:16:00Z">
        <w:r w:rsidR="00726C7A">
          <w:rPr>
            <w:rFonts w:ascii="Times New Roman" w:hAnsi="Times New Roman" w:cs="Times New Roman"/>
            <w:sz w:val="24"/>
            <w:szCs w:val="24"/>
          </w:rPr>
          <w:t>A</w:t>
        </w:r>
      </w:ins>
      <w:r w:rsidRPr="004F3007">
        <w:rPr>
          <w:rFonts w:ascii="Times New Roman" w:hAnsi="Times New Roman" w:cs="Times New Roman"/>
          <w:sz w:val="24"/>
          <w:szCs w:val="24"/>
          <w:rPrChange w:id="5511" w:author="matheus" w:date="2011-07-25T13:04:00Z">
            <w:rPr/>
          </w:rPrChange>
        </w:rPr>
        <w:t xml:space="preserve">cesso </w:t>
      </w:r>
      <w:del w:id="5512" w:author="Matheus Zingarelli" w:date="2011-07-26T15:16:00Z">
        <w:r w:rsidRPr="004F3007" w:rsidDel="00726C7A">
          <w:rPr>
            <w:rFonts w:ascii="Times New Roman" w:hAnsi="Times New Roman" w:cs="Times New Roman"/>
            <w:sz w:val="24"/>
            <w:szCs w:val="24"/>
            <w:rPrChange w:id="5513" w:author="matheus" w:date="2011-07-25T13:04:00Z">
              <w:rPr/>
            </w:rPrChange>
          </w:rPr>
          <w:delText xml:space="preserve">feito </w:delText>
        </w:r>
      </w:del>
      <w:r w:rsidRPr="004F3007">
        <w:rPr>
          <w:rFonts w:ascii="Times New Roman" w:hAnsi="Times New Roman" w:cs="Times New Roman"/>
          <w:sz w:val="24"/>
          <w:szCs w:val="24"/>
          <w:rPrChange w:id="5514" w:author="matheus" w:date="2011-07-25T13:04:00Z">
            <w:rPr/>
          </w:rPrChange>
        </w:rPr>
        <w:t>em</w:t>
      </w:r>
      <w:ins w:id="5515" w:author="Matheus Zingarelli" w:date="2011-07-26T15:16:00Z">
        <w:r w:rsidR="00726C7A">
          <w:rPr>
            <w:rFonts w:ascii="Times New Roman" w:hAnsi="Times New Roman" w:cs="Times New Roman"/>
            <w:sz w:val="24"/>
            <w:szCs w:val="24"/>
          </w:rPr>
          <w:t>: 8 jul</w:t>
        </w:r>
        <w:r w:rsidR="00246EEB">
          <w:rPr>
            <w:rFonts w:ascii="Times New Roman" w:hAnsi="Times New Roman" w:cs="Times New Roman"/>
            <w:sz w:val="24"/>
            <w:szCs w:val="24"/>
          </w:rPr>
          <w:t>.</w:t>
        </w:r>
        <w:r w:rsidR="00726C7A">
          <w:rPr>
            <w:rFonts w:ascii="Times New Roman" w:hAnsi="Times New Roman" w:cs="Times New Roman"/>
            <w:sz w:val="24"/>
            <w:szCs w:val="24"/>
          </w:rPr>
          <w:t xml:space="preserve"> 2011</w:t>
        </w:r>
      </w:ins>
      <w:del w:id="5516" w:author="Matheus Zingarelli" w:date="2011-07-26T15:16:00Z">
        <w:r w:rsidRPr="004F3007" w:rsidDel="00726C7A">
          <w:rPr>
            <w:rFonts w:ascii="Times New Roman" w:hAnsi="Times New Roman" w:cs="Times New Roman"/>
            <w:sz w:val="24"/>
            <w:szCs w:val="24"/>
            <w:rPrChange w:id="5517" w:author="matheus" w:date="2011-07-25T13:04:00Z">
              <w:rPr/>
            </w:rPrChange>
          </w:rPr>
          <w:delText xml:space="preserve"> 08/07/2011</w:delText>
        </w:r>
      </w:del>
      <w:r w:rsidRPr="004F3007">
        <w:rPr>
          <w:rFonts w:ascii="Times New Roman" w:hAnsi="Times New Roman" w:cs="Times New Roman"/>
          <w:sz w:val="24"/>
          <w:szCs w:val="24"/>
          <w:rPrChange w:id="5518" w:author="matheus" w:date="2011-07-25T13:04:00Z">
            <w:rPr/>
          </w:rPrChange>
        </w:rPr>
        <w:t>.</w:t>
      </w:r>
    </w:p>
    <w:p w:rsidR="004F3007" w:rsidRPr="004F3007" w:rsidRDefault="004F3007">
      <w:pPr>
        <w:spacing w:after="0" w:line="360" w:lineRule="auto"/>
        <w:rPr>
          <w:rFonts w:ascii="Times New Roman" w:hAnsi="Times New Roman" w:cs="Times New Roman"/>
          <w:sz w:val="24"/>
          <w:szCs w:val="24"/>
          <w:rPrChange w:id="5519" w:author="matheus" w:date="2011-07-25T13:04:00Z">
            <w:rPr/>
          </w:rPrChange>
        </w:rPr>
        <w:pPrChange w:id="5520" w:author="matheus" w:date="2011-07-25T14:00:00Z">
          <w:pPr/>
        </w:pPrChange>
      </w:pPr>
    </w:p>
    <w:p w:rsidR="009D6F2D" w:rsidRPr="00C751AB" w:rsidRDefault="009D6F2D">
      <w:pPr>
        <w:spacing w:after="0" w:line="360" w:lineRule="auto"/>
        <w:rPr>
          <w:ins w:id="5521" w:author="matheus" w:date="2011-07-25T13:11:00Z"/>
          <w:rFonts w:ascii="Times New Roman" w:hAnsi="Times New Roman" w:cs="Times New Roman"/>
          <w:sz w:val="24"/>
          <w:szCs w:val="24"/>
          <w:lang w:val="en-US"/>
          <w:rPrChange w:id="5522" w:author="Matheus Zingarelli" w:date="2011-07-26T15:20:00Z">
            <w:rPr>
              <w:ins w:id="5523" w:author="matheus" w:date="2011-07-25T13:11:00Z"/>
              <w:rFonts w:ascii="Times New Roman" w:hAnsi="Times New Roman" w:cs="Times New Roman"/>
              <w:sz w:val="24"/>
              <w:szCs w:val="24"/>
              <w:lang w:val="en-US"/>
            </w:rPr>
          </w:rPrChange>
        </w:rPr>
        <w:pPrChange w:id="5524" w:author="matheus" w:date="2011-07-25T14:00:00Z">
          <w:pPr/>
        </w:pPrChange>
      </w:pPr>
      <w:del w:id="5525" w:author="Matheus Zingarelli" w:date="2011-07-26T14:15:00Z">
        <w:r w:rsidRPr="00C751AB" w:rsidDel="00EB23AD">
          <w:rPr>
            <w:rFonts w:ascii="Times New Roman" w:hAnsi="Times New Roman" w:cs="Times New Roman"/>
            <w:sz w:val="24"/>
            <w:szCs w:val="24"/>
            <w:lang w:val="en-US"/>
            <w:rPrChange w:id="5526" w:author="Matheus Zingarelli" w:date="2011-07-26T15:20:00Z">
              <w:rPr>
                <w:lang w:val="en-US"/>
              </w:rPr>
            </w:rPrChange>
          </w:rPr>
          <w:delText>(</w:delText>
        </w:r>
        <w:r w:rsidR="00107AF9" w:rsidRPr="00C751AB" w:rsidDel="00EB23AD">
          <w:rPr>
            <w:rFonts w:ascii="Times New Roman" w:hAnsi="Times New Roman" w:cs="Times New Roman"/>
            <w:sz w:val="24"/>
            <w:szCs w:val="24"/>
            <w:lang w:val="en-US"/>
            <w:rPrChange w:id="5527" w:author="Matheus Zingarelli" w:date="2011-07-26T15:20:00Z">
              <w:rPr>
                <w:rFonts w:ascii="Times New Roman" w:hAnsi="Times New Roman" w:cs="Times New Roman"/>
                <w:sz w:val="24"/>
                <w:szCs w:val="24"/>
                <w:lang w:val="en-US"/>
              </w:rPr>
            </w:rPrChange>
          </w:rPr>
          <w:delText>GONZALEZ</w:delText>
        </w:r>
      </w:del>
      <w:del w:id="5528" w:author="Matheus Zingarelli" w:date="2011-07-26T12:00:00Z">
        <w:r w:rsidRPr="00C751AB" w:rsidDel="00107AF9">
          <w:rPr>
            <w:rFonts w:ascii="Times New Roman" w:hAnsi="Times New Roman" w:cs="Times New Roman"/>
            <w:sz w:val="24"/>
            <w:szCs w:val="24"/>
            <w:lang w:val="en-US"/>
            <w:rPrChange w:id="5529" w:author="Matheus Zingarelli" w:date="2011-07-26T15:20:00Z">
              <w:rPr>
                <w:lang w:val="en-US"/>
              </w:rPr>
            </w:rPrChange>
          </w:rPr>
          <w:delText xml:space="preserve"> &amp;</w:delText>
        </w:r>
      </w:del>
      <w:del w:id="5530" w:author="Matheus Zingarelli" w:date="2011-07-26T14:15:00Z">
        <w:r w:rsidR="00107AF9" w:rsidRPr="00C751AB" w:rsidDel="00EB23AD">
          <w:rPr>
            <w:rFonts w:ascii="Times New Roman" w:hAnsi="Times New Roman" w:cs="Times New Roman"/>
            <w:sz w:val="24"/>
            <w:szCs w:val="24"/>
            <w:lang w:val="en-US"/>
            <w:rPrChange w:id="5531" w:author="Matheus Zingarelli" w:date="2011-07-26T15:20:00Z">
              <w:rPr>
                <w:rFonts w:ascii="Times New Roman" w:hAnsi="Times New Roman" w:cs="Times New Roman"/>
                <w:sz w:val="24"/>
                <w:szCs w:val="24"/>
                <w:lang w:val="en-US"/>
              </w:rPr>
            </w:rPrChange>
          </w:rPr>
          <w:delText xml:space="preserve"> WOODS</w:delText>
        </w:r>
        <w:r w:rsidR="004E5385" w:rsidRPr="00C751AB" w:rsidDel="00EB23AD">
          <w:rPr>
            <w:rFonts w:ascii="Times New Roman" w:hAnsi="Times New Roman" w:cs="Times New Roman"/>
            <w:sz w:val="24"/>
            <w:szCs w:val="24"/>
            <w:lang w:val="en-US"/>
            <w:rPrChange w:id="5532" w:author="Matheus Zingarelli" w:date="2011-07-26T15:20:00Z">
              <w:rPr>
                <w:lang w:val="en-US"/>
              </w:rPr>
            </w:rPrChange>
          </w:rPr>
          <w:delText>, 2008</w:delText>
        </w:r>
        <w:r w:rsidRPr="00C751AB" w:rsidDel="00EB23AD">
          <w:rPr>
            <w:rFonts w:ascii="Times New Roman" w:hAnsi="Times New Roman" w:cs="Times New Roman"/>
            <w:sz w:val="24"/>
            <w:szCs w:val="24"/>
            <w:lang w:val="en-US"/>
            <w:rPrChange w:id="5533" w:author="Matheus Zingarelli" w:date="2011-07-26T15:20:00Z">
              <w:rPr>
                <w:lang w:val="en-US"/>
              </w:rPr>
            </w:rPrChange>
          </w:rPr>
          <w:delText xml:space="preserve">) </w:delText>
        </w:r>
      </w:del>
      <w:r w:rsidR="00EB23AD" w:rsidRPr="00C751AB">
        <w:rPr>
          <w:rFonts w:ascii="Times New Roman" w:hAnsi="Times New Roman" w:cs="Times New Roman"/>
          <w:sz w:val="24"/>
          <w:szCs w:val="24"/>
          <w:lang w:val="en-US"/>
          <w:rPrChange w:id="5534" w:author="Matheus Zingarelli" w:date="2011-07-26T15:20:00Z">
            <w:rPr>
              <w:rFonts w:ascii="Times New Roman" w:hAnsi="Times New Roman" w:cs="Times New Roman"/>
              <w:sz w:val="24"/>
              <w:szCs w:val="24"/>
              <w:lang w:val="en-US"/>
            </w:rPr>
          </w:rPrChange>
        </w:rPr>
        <w:t xml:space="preserve">GONZALEZ, R. C.; WOODS, R. E. </w:t>
      </w:r>
      <w:del w:id="5535" w:author="Matheus Zingarelli" w:date="2011-07-26T15:17:00Z">
        <w:r w:rsidRPr="00C751AB" w:rsidDel="00246EEB">
          <w:rPr>
            <w:rFonts w:ascii="Times New Roman" w:hAnsi="Times New Roman" w:cs="Times New Roman"/>
            <w:b/>
            <w:sz w:val="24"/>
            <w:szCs w:val="24"/>
            <w:lang w:val="en-US"/>
            <w:rPrChange w:id="5536" w:author="Matheus Zingarelli" w:date="2011-07-26T15:20:00Z">
              <w:rPr>
                <w:lang w:val="en-US"/>
              </w:rPr>
            </w:rPrChange>
          </w:rPr>
          <w:delText xml:space="preserve">– </w:delText>
        </w:r>
      </w:del>
      <w:r w:rsidRPr="00C751AB">
        <w:rPr>
          <w:rFonts w:ascii="Times New Roman" w:hAnsi="Times New Roman" w:cs="Times New Roman"/>
          <w:b/>
          <w:sz w:val="24"/>
          <w:szCs w:val="24"/>
          <w:lang w:val="en-US"/>
          <w:rPrChange w:id="5537" w:author="Matheus Zingarelli" w:date="2011-07-26T15:20:00Z">
            <w:rPr>
              <w:lang w:val="en-US"/>
            </w:rPr>
          </w:rPrChange>
        </w:rPr>
        <w:t>Digital Image Processing</w:t>
      </w:r>
      <w:r w:rsidRPr="00C751AB">
        <w:rPr>
          <w:rFonts w:ascii="Times New Roman" w:hAnsi="Times New Roman" w:cs="Times New Roman"/>
          <w:sz w:val="24"/>
          <w:szCs w:val="24"/>
          <w:lang w:val="en-US"/>
          <w:rPrChange w:id="5538" w:author="Matheus Zingarelli" w:date="2011-07-26T15:20:00Z">
            <w:rPr>
              <w:lang w:val="en-US"/>
            </w:rPr>
          </w:rPrChange>
        </w:rPr>
        <w:t xml:space="preserve">. </w:t>
      </w:r>
      <w:del w:id="5539" w:author="Matheus Zingarelli" w:date="2011-07-26T15:18:00Z">
        <w:r w:rsidRPr="00C751AB" w:rsidDel="00C751AB">
          <w:rPr>
            <w:rFonts w:ascii="Times New Roman" w:hAnsi="Times New Roman" w:cs="Times New Roman"/>
            <w:sz w:val="24"/>
            <w:szCs w:val="24"/>
            <w:lang w:val="en-US"/>
            <w:rPrChange w:id="5540" w:author="Matheus Zingarelli" w:date="2011-07-26T15:20:00Z">
              <w:rPr>
                <w:lang w:val="en-US"/>
              </w:rPr>
            </w:rPrChange>
          </w:rPr>
          <w:delText>3ª Edição</w:delText>
        </w:r>
      </w:del>
      <w:ins w:id="5541" w:author="Matheus Zingarelli" w:date="2011-07-26T15:18:00Z">
        <w:r w:rsidR="00C751AB" w:rsidRPr="00C751AB">
          <w:rPr>
            <w:rFonts w:ascii="Times New Roman" w:hAnsi="Times New Roman" w:cs="Times New Roman"/>
            <w:sz w:val="24"/>
            <w:szCs w:val="24"/>
            <w:lang w:val="en-US"/>
            <w:rPrChange w:id="5542" w:author="Matheus Zingarelli" w:date="2011-07-26T15:20:00Z">
              <w:rPr>
                <w:rFonts w:ascii="Times New Roman" w:hAnsi="Times New Roman" w:cs="Times New Roman"/>
                <w:sz w:val="24"/>
                <w:szCs w:val="24"/>
                <w:lang w:val="en-US"/>
              </w:rPr>
            </w:rPrChange>
          </w:rPr>
          <w:t xml:space="preserve">3rd ed. </w:t>
        </w:r>
      </w:ins>
      <w:del w:id="5543" w:author="Matheus Zingarelli" w:date="2011-07-26T15:18:00Z">
        <w:r w:rsidRPr="00C751AB" w:rsidDel="00C751AB">
          <w:rPr>
            <w:rFonts w:ascii="Times New Roman" w:hAnsi="Times New Roman" w:cs="Times New Roman"/>
            <w:sz w:val="24"/>
            <w:szCs w:val="24"/>
            <w:lang w:val="en-US"/>
            <w:rPrChange w:id="5544" w:author="Matheus Zingarelli" w:date="2011-07-26T15:20:00Z">
              <w:rPr>
                <w:lang w:val="en-US"/>
              </w:rPr>
            </w:rPrChange>
          </w:rPr>
          <w:delText>.</w:delText>
        </w:r>
      </w:del>
      <w:ins w:id="5545" w:author="Matheus Zingarelli" w:date="2011-07-26T15:18:00Z">
        <w:r w:rsidR="00C751AB" w:rsidRPr="00C751AB">
          <w:rPr>
            <w:rFonts w:ascii="Times New Roman" w:hAnsi="Times New Roman" w:cs="Times New Roman"/>
            <w:sz w:val="24"/>
            <w:szCs w:val="24"/>
            <w:lang w:val="en-US"/>
            <w:rPrChange w:id="5546" w:author="Matheus Zingarelli" w:date="2011-07-26T15:20:00Z">
              <w:rPr>
                <w:rFonts w:ascii="Times New Roman" w:hAnsi="Times New Roman" w:cs="Times New Roman"/>
                <w:sz w:val="24"/>
                <w:szCs w:val="24"/>
                <w:lang w:val="en-US"/>
              </w:rPr>
            </w:rPrChange>
          </w:rPr>
          <w:t>Upper Saddle River:</w:t>
        </w:r>
      </w:ins>
      <w:r w:rsidRPr="00C751AB">
        <w:rPr>
          <w:rFonts w:ascii="Times New Roman" w:hAnsi="Times New Roman" w:cs="Times New Roman"/>
          <w:sz w:val="24"/>
          <w:szCs w:val="24"/>
          <w:lang w:val="en-US"/>
          <w:rPrChange w:id="5547" w:author="Matheus Zingarelli" w:date="2011-07-26T15:20:00Z">
            <w:rPr>
              <w:lang w:val="en-US"/>
            </w:rPr>
          </w:rPrChange>
        </w:rPr>
        <w:t xml:space="preserve"> Prentice-Hall, </w:t>
      </w:r>
      <w:del w:id="5548" w:author="Matheus Zingarelli" w:date="2011-07-26T15:19:00Z">
        <w:r w:rsidRPr="00C751AB" w:rsidDel="00C751AB">
          <w:rPr>
            <w:rFonts w:ascii="Times New Roman" w:hAnsi="Times New Roman" w:cs="Times New Roman"/>
            <w:sz w:val="24"/>
            <w:szCs w:val="24"/>
            <w:lang w:val="en-US"/>
            <w:rPrChange w:id="5549" w:author="Matheus Zingarelli" w:date="2011-07-26T15:20:00Z">
              <w:rPr>
                <w:lang w:val="en-US"/>
              </w:rPr>
            </w:rPrChange>
          </w:rPr>
          <w:delText xml:space="preserve">USA, </w:delText>
        </w:r>
      </w:del>
      <w:r w:rsidRPr="00C751AB">
        <w:rPr>
          <w:rFonts w:ascii="Times New Roman" w:hAnsi="Times New Roman" w:cs="Times New Roman"/>
          <w:sz w:val="24"/>
          <w:szCs w:val="24"/>
          <w:lang w:val="en-US"/>
          <w:rPrChange w:id="5550" w:author="Matheus Zingarelli" w:date="2011-07-26T15:20:00Z">
            <w:rPr>
              <w:lang w:val="en-US"/>
            </w:rPr>
          </w:rPrChange>
        </w:rPr>
        <w:t>2008.</w:t>
      </w:r>
    </w:p>
    <w:p w:rsidR="004F3007" w:rsidRPr="004F3007" w:rsidRDefault="004F3007">
      <w:pPr>
        <w:spacing w:after="0" w:line="360" w:lineRule="auto"/>
        <w:rPr>
          <w:rFonts w:ascii="Times New Roman" w:hAnsi="Times New Roman" w:cs="Times New Roman"/>
          <w:sz w:val="24"/>
          <w:szCs w:val="24"/>
          <w:lang w:val="en-US"/>
          <w:rPrChange w:id="5551" w:author="matheus" w:date="2011-07-25T13:04:00Z">
            <w:rPr>
              <w:lang w:val="en-US"/>
            </w:rPr>
          </w:rPrChange>
        </w:rPr>
        <w:pPrChange w:id="5552" w:author="matheus" w:date="2011-07-25T14:00:00Z">
          <w:pPr/>
        </w:pPrChange>
      </w:pPr>
    </w:p>
    <w:p w:rsidR="00780288" w:rsidRDefault="00780288">
      <w:pPr>
        <w:spacing w:after="0" w:line="360" w:lineRule="auto"/>
        <w:rPr>
          <w:ins w:id="5553" w:author="matheus" w:date="2011-07-25T13:11:00Z"/>
          <w:rStyle w:val="Hyperlink"/>
          <w:rFonts w:ascii="Times New Roman" w:hAnsi="Times New Roman" w:cs="Times New Roman"/>
          <w:sz w:val="24"/>
          <w:szCs w:val="24"/>
          <w:lang w:val="en-US"/>
        </w:rPr>
        <w:pPrChange w:id="5554" w:author="matheus" w:date="2011-07-25T14:00:00Z">
          <w:pPr/>
        </w:pPrChange>
      </w:pPr>
      <w:del w:id="5555" w:author="Matheus Zingarelli" w:date="2011-07-26T14:15:00Z">
        <w:r w:rsidRPr="004F3007" w:rsidDel="00EB23AD">
          <w:rPr>
            <w:rFonts w:ascii="Times New Roman" w:hAnsi="Times New Roman" w:cs="Times New Roman"/>
            <w:sz w:val="24"/>
            <w:szCs w:val="24"/>
            <w:lang w:val="en-US"/>
            <w:rPrChange w:id="5556"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5557" w:author="matheus" w:date="2011-07-25T13:04:00Z">
              <w:rPr>
                <w:rFonts w:ascii="Times New Roman" w:hAnsi="Times New Roman" w:cs="Times New Roman"/>
                <w:sz w:val="24"/>
                <w:szCs w:val="24"/>
                <w:lang w:val="en-US"/>
              </w:rPr>
            </w:rPrChange>
          </w:rPr>
          <w:delText>HALLE</w:delText>
        </w:r>
        <w:r w:rsidRPr="004F3007" w:rsidDel="00EB23AD">
          <w:rPr>
            <w:rFonts w:ascii="Times New Roman" w:hAnsi="Times New Roman" w:cs="Times New Roman"/>
            <w:sz w:val="24"/>
            <w:szCs w:val="24"/>
            <w:lang w:val="en-US"/>
            <w:rPrChange w:id="5558" w:author="matheus" w:date="2011-07-25T13:04:00Z">
              <w:rPr>
                <w:lang w:val="en-US"/>
              </w:rPr>
            </w:rPrChange>
          </w:rPr>
          <w:delText xml:space="preserve">, 2005) </w:delText>
        </w:r>
      </w:del>
      <w:r w:rsidR="00EB23AD" w:rsidRPr="004F3007">
        <w:rPr>
          <w:rFonts w:ascii="Times New Roman" w:hAnsi="Times New Roman" w:cs="Times New Roman"/>
          <w:sz w:val="24"/>
          <w:szCs w:val="24"/>
          <w:lang w:val="en-US"/>
          <w:rPrChange w:id="5559" w:author="matheus" w:date="2011-07-25T13:04:00Z">
            <w:rPr>
              <w:rFonts w:ascii="Times New Roman" w:hAnsi="Times New Roman" w:cs="Times New Roman"/>
              <w:sz w:val="24"/>
              <w:szCs w:val="24"/>
              <w:lang w:val="en-US"/>
            </w:rPr>
          </w:rPrChange>
        </w:rPr>
        <w:t>HALLE, M</w:t>
      </w:r>
      <w:r w:rsidRPr="004F3007">
        <w:rPr>
          <w:rFonts w:ascii="Times New Roman" w:hAnsi="Times New Roman" w:cs="Times New Roman"/>
          <w:sz w:val="24"/>
          <w:szCs w:val="24"/>
          <w:lang w:val="en-US"/>
          <w:rPrChange w:id="5560" w:author="matheus" w:date="2011-07-25T13:04:00Z">
            <w:rPr>
              <w:lang w:val="en-US"/>
            </w:rPr>
          </w:rPrChange>
        </w:rPr>
        <w:t xml:space="preserve">. Autostereoscopic displays and computer graphics. </w:t>
      </w:r>
      <w:r w:rsidRPr="00C751AB">
        <w:rPr>
          <w:rFonts w:ascii="Times New Roman" w:hAnsi="Times New Roman" w:cs="Times New Roman"/>
          <w:b/>
          <w:sz w:val="24"/>
          <w:szCs w:val="24"/>
          <w:lang w:val="en-US"/>
          <w:rPrChange w:id="5561" w:author="Matheus Zingarelli" w:date="2011-07-26T15:20:00Z">
            <w:rPr>
              <w:i/>
              <w:lang w:val="en-US"/>
            </w:rPr>
          </w:rPrChange>
        </w:rPr>
        <w:t>ACM SIGGRAPH 2005 Courses (SIGGRAPH '05)</w:t>
      </w:r>
      <w:r w:rsidRPr="004F3007">
        <w:rPr>
          <w:rFonts w:ascii="Times New Roman" w:hAnsi="Times New Roman" w:cs="Times New Roman"/>
          <w:sz w:val="24"/>
          <w:szCs w:val="24"/>
          <w:lang w:val="en-US"/>
          <w:rPrChange w:id="5562" w:author="matheus" w:date="2011-07-25T13:04:00Z">
            <w:rPr>
              <w:lang w:val="en-US"/>
            </w:rPr>
          </w:rPrChange>
        </w:rPr>
        <w:t xml:space="preserve">, </w:t>
      </w:r>
      <w:ins w:id="5563" w:author="Matheus Zingarelli" w:date="2011-07-26T15:21:00Z">
        <w:r w:rsidR="00C751AB" w:rsidRPr="00C751AB">
          <w:rPr>
            <w:rFonts w:ascii="Times New Roman" w:hAnsi="Times New Roman" w:cs="Times New Roman"/>
            <w:sz w:val="24"/>
            <w:szCs w:val="24"/>
            <w:lang w:val="en-US"/>
            <w:rPrChange w:id="5564" w:author="Matheus Zingarelli" w:date="2011-07-26T15:21:00Z">
              <w:rPr/>
            </w:rPrChange>
          </w:rPr>
          <w:t>New York</w:t>
        </w:r>
        <w:r w:rsidR="00C751AB">
          <w:rPr>
            <w:rFonts w:ascii="Times New Roman" w:hAnsi="Times New Roman" w:cs="Times New Roman"/>
            <w:sz w:val="24"/>
            <w:szCs w:val="24"/>
            <w:lang w:val="en-US"/>
          </w:rPr>
          <w:t xml:space="preserve">, p. </w:t>
        </w:r>
      </w:ins>
      <w:r w:rsidRPr="004F3007">
        <w:rPr>
          <w:rFonts w:ascii="Times New Roman" w:hAnsi="Times New Roman" w:cs="Times New Roman"/>
          <w:sz w:val="24"/>
          <w:szCs w:val="24"/>
          <w:lang w:val="en-US"/>
          <w:rPrChange w:id="5565" w:author="matheus" w:date="2011-07-25T13:04:00Z">
            <w:rPr>
              <w:lang w:val="en-US"/>
            </w:rPr>
          </w:rPrChange>
        </w:rPr>
        <w:t>104-109, 2005. DOI</w:t>
      </w:r>
      <w:del w:id="5566" w:author="Matheus Zingarelli" w:date="2011-07-26T15:21:00Z">
        <w:r w:rsidRPr="004F3007" w:rsidDel="00C751AB">
          <w:rPr>
            <w:rFonts w:ascii="Times New Roman" w:hAnsi="Times New Roman" w:cs="Times New Roman"/>
            <w:sz w:val="24"/>
            <w:szCs w:val="24"/>
            <w:lang w:val="en-US"/>
            <w:rPrChange w:id="5567" w:author="matheus" w:date="2011-07-25T13:04:00Z">
              <w:rPr>
                <w:lang w:val="en-US"/>
              </w:rPr>
            </w:rPrChange>
          </w:rPr>
          <w:delText xml:space="preserve"> =</w:delText>
        </w:r>
      </w:del>
      <w:ins w:id="5568" w:author="Matheus Zingarelli" w:date="2011-07-26T15:21:00Z">
        <w:r w:rsidR="00C751AB">
          <w:rPr>
            <w:rFonts w:ascii="Times New Roman" w:hAnsi="Times New Roman" w:cs="Times New Roman"/>
            <w:sz w:val="24"/>
            <w:szCs w:val="24"/>
            <w:lang w:val="en-US"/>
          </w:rPr>
          <w:t>:</w:t>
        </w:r>
        <w:r w:rsidR="00C751AB" w:rsidRPr="00B81205">
          <w:rPr>
            <w:rFonts w:ascii="Times New Roman" w:hAnsi="Times New Roman" w:cs="Times New Roman"/>
            <w:sz w:val="24"/>
            <w:szCs w:val="24"/>
            <w:lang w:val="en-US"/>
            <w:rPrChange w:id="5569" w:author="Matheus Zingarelli" w:date="2011-07-26T15:22:00Z">
              <w:rPr/>
            </w:rPrChange>
          </w:rPr>
          <w:t>10.1145/1198555.1198736</w:t>
        </w:r>
        <w:r w:rsidR="00C751AB">
          <w:rPr>
            <w:rFonts w:ascii="Times New Roman" w:hAnsi="Times New Roman" w:cs="Times New Roman"/>
            <w:sz w:val="24"/>
            <w:szCs w:val="24"/>
            <w:lang w:val="en-US"/>
          </w:rPr>
          <w:t>.</w:t>
        </w:r>
      </w:ins>
      <w:del w:id="5570" w:author="Matheus Zingarelli" w:date="2011-07-26T15:21:00Z">
        <w:r w:rsidRPr="004F3007" w:rsidDel="00C751AB">
          <w:rPr>
            <w:rFonts w:ascii="Times New Roman" w:hAnsi="Times New Roman" w:cs="Times New Roman"/>
            <w:sz w:val="24"/>
            <w:szCs w:val="24"/>
            <w:lang w:val="en-US"/>
            <w:rPrChange w:id="5571" w:author="matheus" w:date="2011-07-25T13:04:00Z">
              <w:rPr>
                <w:lang w:val="en-US"/>
              </w:rPr>
            </w:rPrChange>
          </w:rPr>
          <w:delText xml:space="preserve"> </w:delText>
        </w:r>
      </w:del>
      <w:del w:id="5572" w:author="Matheus Zingarelli" w:date="2011-07-26T15:20:00Z">
        <w:r w:rsidR="002461DA" w:rsidRPr="004F3007" w:rsidDel="00C751AB">
          <w:rPr>
            <w:rFonts w:ascii="Times New Roman" w:hAnsi="Times New Roman" w:cs="Times New Roman"/>
            <w:sz w:val="24"/>
            <w:szCs w:val="24"/>
            <w:rPrChange w:id="5573" w:author="matheus" w:date="2011-07-25T13:04:00Z">
              <w:rPr>
                <w:rStyle w:val="Hyperlink"/>
                <w:lang w:val="en-US"/>
              </w:rPr>
            </w:rPrChange>
          </w:rPr>
          <w:fldChar w:fldCharType="begin"/>
        </w:r>
        <w:r w:rsidR="002461DA" w:rsidRPr="004F3007" w:rsidDel="00C751AB">
          <w:rPr>
            <w:rFonts w:ascii="Times New Roman" w:hAnsi="Times New Roman" w:cs="Times New Roman"/>
            <w:sz w:val="24"/>
            <w:szCs w:val="24"/>
            <w:lang w:val="en-US"/>
            <w:rPrChange w:id="5574" w:author="matheus" w:date="2011-07-25T13:04:00Z">
              <w:rPr>
                <w:lang w:val="en-US"/>
              </w:rPr>
            </w:rPrChange>
          </w:rPr>
          <w:delInstrText xml:space="preserve"> HYPERLINK "http://doi.acm.org/10.1145/1198555.1198736" </w:delInstrText>
        </w:r>
        <w:r w:rsidR="002461DA" w:rsidRPr="004F3007" w:rsidDel="00C751AB">
          <w:rPr>
            <w:rFonts w:ascii="Times New Roman" w:hAnsi="Times New Roman" w:cs="Times New Roman"/>
            <w:sz w:val="24"/>
            <w:szCs w:val="24"/>
            <w:rPrChange w:id="5575" w:author="matheus" w:date="2011-07-25T13:04:00Z">
              <w:rPr>
                <w:rStyle w:val="Hyperlink"/>
                <w:lang w:val="en-US"/>
              </w:rPr>
            </w:rPrChange>
          </w:rPr>
          <w:fldChar w:fldCharType="separate"/>
        </w:r>
        <w:r w:rsidRPr="004F3007" w:rsidDel="00C751AB">
          <w:rPr>
            <w:rStyle w:val="Hyperlink"/>
            <w:rFonts w:ascii="Times New Roman" w:hAnsi="Times New Roman" w:cs="Times New Roman"/>
            <w:sz w:val="24"/>
            <w:szCs w:val="24"/>
            <w:lang w:val="en-US"/>
            <w:rPrChange w:id="5576" w:author="matheus" w:date="2011-07-25T13:04:00Z">
              <w:rPr>
                <w:rStyle w:val="Hyperlink"/>
                <w:lang w:val="en-US"/>
              </w:rPr>
            </w:rPrChange>
          </w:rPr>
          <w:delText>http://doi.acm.org/10.1145/1198555.1198736</w:delText>
        </w:r>
        <w:r w:rsidR="002461DA" w:rsidRPr="004F3007" w:rsidDel="00C751AB">
          <w:rPr>
            <w:rStyle w:val="Hyperlink"/>
            <w:rFonts w:ascii="Times New Roman" w:hAnsi="Times New Roman" w:cs="Times New Roman"/>
            <w:sz w:val="24"/>
            <w:szCs w:val="24"/>
            <w:lang w:val="en-US"/>
            <w:rPrChange w:id="5577" w:author="matheus" w:date="2011-07-25T13:04:00Z">
              <w:rPr>
                <w:rStyle w:val="Hyperlink"/>
                <w:lang w:val="en-US"/>
              </w:rPr>
            </w:rPrChange>
          </w:rPr>
          <w:fldChar w:fldCharType="end"/>
        </w:r>
      </w:del>
    </w:p>
    <w:p w:rsidR="004F3007" w:rsidRPr="004F3007" w:rsidRDefault="004F3007">
      <w:pPr>
        <w:spacing w:after="0" w:line="360" w:lineRule="auto"/>
        <w:rPr>
          <w:rFonts w:ascii="Times New Roman" w:hAnsi="Times New Roman" w:cs="Times New Roman"/>
          <w:sz w:val="24"/>
          <w:szCs w:val="24"/>
          <w:lang w:val="en-US"/>
          <w:rPrChange w:id="5578" w:author="matheus" w:date="2011-07-25T13:04:00Z">
            <w:rPr>
              <w:lang w:val="en-US"/>
            </w:rPr>
          </w:rPrChange>
        </w:rPr>
        <w:pPrChange w:id="5579" w:author="matheus" w:date="2011-07-25T14:00:00Z">
          <w:pPr/>
        </w:pPrChange>
      </w:pPr>
    </w:p>
    <w:p w:rsidR="004A6118" w:rsidRPr="00EE7C48" w:rsidRDefault="004A6118">
      <w:pPr>
        <w:spacing w:after="0" w:line="360" w:lineRule="auto"/>
        <w:rPr>
          <w:ins w:id="5580" w:author="matheus" w:date="2011-07-25T13:11:00Z"/>
          <w:rFonts w:ascii="Times New Roman" w:hAnsi="Times New Roman" w:cs="Times New Roman"/>
          <w:sz w:val="24"/>
          <w:szCs w:val="24"/>
          <w:lang w:val="en-US"/>
          <w:rPrChange w:id="5581" w:author="Matheus Zingarelli" w:date="2011-07-26T15:28:00Z">
            <w:rPr>
              <w:ins w:id="5582" w:author="matheus" w:date="2011-07-25T13:11:00Z"/>
              <w:rFonts w:ascii="Times New Roman" w:hAnsi="Times New Roman" w:cs="Times New Roman"/>
              <w:sz w:val="24"/>
              <w:szCs w:val="24"/>
            </w:rPr>
          </w:rPrChange>
        </w:rPr>
        <w:pPrChange w:id="5583" w:author="matheus" w:date="2011-07-25T14:00:00Z">
          <w:pPr/>
        </w:pPrChange>
      </w:pPr>
      <w:del w:id="5584" w:author="Matheus Zingarelli" w:date="2011-07-26T14:15:00Z">
        <w:r w:rsidRPr="004F3007" w:rsidDel="00EB23AD">
          <w:rPr>
            <w:rFonts w:ascii="Times New Roman" w:hAnsi="Times New Roman" w:cs="Times New Roman"/>
            <w:sz w:val="24"/>
            <w:szCs w:val="24"/>
            <w:lang w:val="en-US"/>
            <w:rPrChange w:id="5585" w:author="matheus" w:date="2011-07-25T13:04:00Z">
              <w:rPr>
                <w:lang w:val="en-US"/>
              </w:rPr>
            </w:rPrChange>
          </w:rPr>
          <w:delText xml:space="preserve">(ITU-T, 2004) </w:delText>
        </w:r>
      </w:del>
      <w:r w:rsidRPr="004F3007">
        <w:rPr>
          <w:rFonts w:ascii="Times New Roman" w:hAnsi="Times New Roman" w:cs="Times New Roman"/>
          <w:sz w:val="24"/>
          <w:szCs w:val="24"/>
          <w:lang w:val="en-US"/>
          <w:rPrChange w:id="5586" w:author="matheus" w:date="2011-07-25T13:04:00Z">
            <w:rPr>
              <w:lang w:val="en-US"/>
            </w:rPr>
          </w:rPrChange>
        </w:rPr>
        <w:t>ITU-T</w:t>
      </w:r>
      <w:del w:id="5587" w:author="Matheus Zingarelli" w:date="2011-07-26T15:22:00Z">
        <w:r w:rsidRPr="004F3007" w:rsidDel="00B81205">
          <w:rPr>
            <w:rFonts w:ascii="Times New Roman" w:hAnsi="Times New Roman" w:cs="Times New Roman"/>
            <w:sz w:val="24"/>
            <w:szCs w:val="24"/>
            <w:lang w:val="en-US"/>
            <w:rPrChange w:id="5588" w:author="matheus" w:date="2011-07-25T13:04:00Z">
              <w:rPr>
                <w:lang w:val="en-US"/>
              </w:rPr>
            </w:rPrChange>
          </w:rPr>
          <w:delText xml:space="preserve"> – </w:delText>
        </w:r>
      </w:del>
      <w:ins w:id="5589" w:author="Matheus Zingarelli" w:date="2011-07-26T15:22:00Z">
        <w:r w:rsidR="00B81205">
          <w:rPr>
            <w:rFonts w:ascii="Times New Roman" w:hAnsi="Times New Roman" w:cs="Times New Roman"/>
            <w:sz w:val="24"/>
            <w:szCs w:val="24"/>
            <w:lang w:val="en-US"/>
          </w:rPr>
          <w:t xml:space="preserve">. </w:t>
        </w:r>
      </w:ins>
      <w:del w:id="5590" w:author="Matheus Zingarelli" w:date="2011-07-26T15:22:00Z">
        <w:r w:rsidR="001E71E2" w:rsidRPr="00B81205" w:rsidDel="00B81205">
          <w:rPr>
            <w:rFonts w:ascii="Times New Roman" w:hAnsi="Times New Roman" w:cs="Times New Roman"/>
            <w:b/>
            <w:sz w:val="24"/>
            <w:szCs w:val="24"/>
            <w:lang w:val="en-US"/>
            <w:rPrChange w:id="5591" w:author="Matheus Zingarelli" w:date="2011-07-26T15:23:00Z">
              <w:rPr>
                <w:lang w:val="en-US"/>
              </w:rPr>
            </w:rPrChange>
          </w:rPr>
          <w:delText xml:space="preserve">Tutorial: </w:delText>
        </w:r>
      </w:del>
      <w:r w:rsidR="001E71E2" w:rsidRPr="00B81205">
        <w:rPr>
          <w:rFonts w:ascii="Times New Roman" w:hAnsi="Times New Roman" w:cs="Times New Roman"/>
          <w:b/>
          <w:sz w:val="24"/>
          <w:szCs w:val="24"/>
          <w:lang w:val="en-US"/>
          <w:rPrChange w:id="5592" w:author="Matheus Zingarelli" w:date="2011-07-26T15:23:00Z">
            <w:rPr>
              <w:lang w:val="en-US"/>
            </w:rPr>
          </w:rPrChange>
        </w:rPr>
        <w:t>Objective perceptual assessment of video quality</w:t>
      </w:r>
      <w:r w:rsidR="001E71E2" w:rsidRPr="004F3007">
        <w:rPr>
          <w:rFonts w:ascii="Times New Roman" w:hAnsi="Times New Roman" w:cs="Times New Roman"/>
          <w:sz w:val="24"/>
          <w:szCs w:val="24"/>
          <w:lang w:val="en-US"/>
          <w:rPrChange w:id="5593" w:author="matheus" w:date="2011-07-25T13:04:00Z">
            <w:rPr>
              <w:lang w:val="en-US"/>
            </w:rPr>
          </w:rPrChange>
        </w:rPr>
        <w:t>: Full reference television</w:t>
      </w:r>
      <w:r w:rsidRPr="004F3007">
        <w:rPr>
          <w:rFonts w:ascii="Times New Roman" w:hAnsi="Times New Roman" w:cs="Times New Roman"/>
          <w:sz w:val="24"/>
          <w:szCs w:val="24"/>
          <w:lang w:val="en-US"/>
          <w:rPrChange w:id="5594" w:author="matheus" w:date="2011-07-25T13:04:00Z">
            <w:rPr>
              <w:lang w:val="en-US"/>
            </w:rPr>
          </w:rPrChange>
        </w:rPr>
        <w:t xml:space="preserve">. </w:t>
      </w:r>
      <w:ins w:id="5595" w:author="Matheus Zingarelli" w:date="2011-07-26T15:24:00Z">
        <w:r w:rsidR="00EE7C48">
          <w:rPr>
            <w:rFonts w:ascii="Times New Roman" w:hAnsi="Times New Roman" w:cs="Times New Roman"/>
            <w:sz w:val="24"/>
            <w:szCs w:val="24"/>
            <w:lang w:val="en-US"/>
          </w:rPr>
          <w:t xml:space="preserve">Geneva: </w:t>
        </w:r>
      </w:ins>
      <w:r w:rsidR="001E71E2" w:rsidRPr="004F3007">
        <w:rPr>
          <w:rFonts w:ascii="Times New Roman" w:hAnsi="Times New Roman" w:cs="Times New Roman"/>
          <w:sz w:val="24"/>
          <w:szCs w:val="24"/>
          <w:lang w:val="en-US"/>
          <w:rPrChange w:id="5596" w:author="matheus" w:date="2011-07-25T13:04:00Z">
            <w:rPr>
              <w:lang w:val="en-US"/>
            </w:rPr>
          </w:rPrChange>
        </w:rPr>
        <w:t>ITU-T – Telecommunication Standardization Bureau (TSB)</w:t>
      </w:r>
      <w:r w:rsidRPr="004F3007">
        <w:rPr>
          <w:rFonts w:ascii="Times New Roman" w:hAnsi="Times New Roman" w:cs="Times New Roman"/>
          <w:sz w:val="24"/>
          <w:szCs w:val="24"/>
          <w:lang w:val="en-US"/>
          <w:rPrChange w:id="5597" w:author="matheus" w:date="2011-07-25T13:04:00Z">
            <w:rPr>
              <w:lang w:val="en-US"/>
            </w:rPr>
          </w:rPrChange>
        </w:rPr>
        <w:t xml:space="preserve">, </w:t>
      </w:r>
      <w:del w:id="5598" w:author="Matheus Zingarelli" w:date="2011-07-26T15:23:00Z">
        <w:r w:rsidR="001E71E2" w:rsidRPr="004F3007" w:rsidDel="00315A2A">
          <w:rPr>
            <w:rFonts w:ascii="Times New Roman" w:hAnsi="Times New Roman" w:cs="Times New Roman"/>
            <w:sz w:val="24"/>
            <w:szCs w:val="24"/>
            <w:lang w:val="en-US"/>
            <w:rPrChange w:id="5599" w:author="matheus" w:date="2011-07-25T13:04:00Z">
              <w:rPr>
                <w:lang w:val="en-US"/>
              </w:rPr>
            </w:rPrChange>
          </w:rPr>
          <w:delText>Suíça</w:delText>
        </w:r>
        <w:r w:rsidRPr="004F3007" w:rsidDel="00315A2A">
          <w:rPr>
            <w:rFonts w:ascii="Times New Roman" w:hAnsi="Times New Roman" w:cs="Times New Roman"/>
            <w:sz w:val="24"/>
            <w:szCs w:val="24"/>
            <w:lang w:val="en-US"/>
            <w:rPrChange w:id="5600" w:author="matheus" w:date="2011-07-25T13:04:00Z">
              <w:rPr>
                <w:lang w:val="en-US"/>
              </w:rPr>
            </w:rPrChange>
          </w:rPr>
          <w:delText xml:space="preserve">, </w:delText>
        </w:r>
      </w:del>
      <w:r w:rsidRPr="004F3007">
        <w:rPr>
          <w:rFonts w:ascii="Times New Roman" w:hAnsi="Times New Roman" w:cs="Times New Roman"/>
          <w:sz w:val="24"/>
          <w:szCs w:val="24"/>
          <w:lang w:val="en-US"/>
          <w:rPrChange w:id="5601" w:author="matheus" w:date="2011-07-25T13:04:00Z">
            <w:rPr>
              <w:lang w:val="en-US"/>
            </w:rPr>
          </w:rPrChange>
        </w:rPr>
        <w:t>2004.</w:t>
      </w:r>
      <w:r w:rsidR="002A75F2" w:rsidRPr="004F3007">
        <w:rPr>
          <w:rFonts w:ascii="Times New Roman" w:hAnsi="Times New Roman" w:cs="Times New Roman"/>
          <w:sz w:val="24"/>
          <w:szCs w:val="24"/>
          <w:lang w:val="en-US"/>
          <w:rPrChange w:id="5602" w:author="matheus" w:date="2011-07-25T13:04:00Z">
            <w:rPr>
              <w:lang w:val="en-US"/>
            </w:rPr>
          </w:rPrChange>
        </w:rPr>
        <w:t xml:space="preserve"> </w:t>
      </w:r>
      <w:r w:rsidR="000C0355" w:rsidRPr="00EE7C48">
        <w:rPr>
          <w:rFonts w:ascii="Times New Roman" w:hAnsi="Times New Roman" w:cs="Times New Roman"/>
          <w:sz w:val="24"/>
          <w:szCs w:val="24"/>
          <w:rPrChange w:id="5603" w:author="Matheus Zingarelli" w:date="2011-07-26T15:28:00Z">
            <w:rPr>
              <w:lang w:val="en-US"/>
            </w:rPr>
          </w:rPrChange>
        </w:rPr>
        <w:t xml:space="preserve">Disponível em: </w:t>
      </w:r>
      <w:ins w:id="5604" w:author="Matheus Zingarelli" w:date="2011-07-26T15:28:00Z">
        <w:r w:rsidR="00EE7C48" w:rsidRPr="00EE7C48">
          <w:rPr>
            <w:rFonts w:ascii="Times New Roman" w:hAnsi="Times New Roman" w:cs="Times New Roman"/>
            <w:sz w:val="24"/>
            <w:szCs w:val="24"/>
            <w:rPrChange w:id="5605" w:author="Matheus Zingarelli" w:date="2011-07-26T15:28:00Z">
              <w:rPr>
                <w:rFonts w:ascii="Times New Roman" w:hAnsi="Times New Roman" w:cs="Times New Roman"/>
                <w:sz w:val="24"/>
                <w:szCs w:val="24"/>
                <w:lang w:val="en-US"/>
              </w:rPr>
            </w:rPrChange>
          </w:rPr>
          <w:t>&lt;</w:t>
        </w:r>
      </w:ins>
      <w:r w:rsidR="002461DA" w:rsidRPr="004F3007">
        <w:rPr>
          <w:rFonts w:ascii="Times New Roman" w:hAnsi="Times New Roman" w:cs="Times New Roman"/>
          <w:sz w:val="24"/>
          <w:szCs w:val="24"/>
          <w:rPrChange w:id="5606" w:author="matheus" w:date="2011-07-25T13:04:00Z">
            <w:rPr>
              <w:rStyle w:val="Hyperlink"/>
              <w:lang w:val="en-US"/>
            </w:rPr>
          </w:rPrChange>
        </w:rPr>
        <w:fldChar w:fldCharType="begin"/>
      </w:r>
      <w:r w:rsidR="002461DA" w:rsidRPr="00EE7C48">
        <w:rPr>
          <w:rFonts w:ascii="Times New Roman" w:hAnsi="Times New Roman" w:cs="Times New Roman"/>
          <w:sz w:val="24"/>
          <w:szCs w:val="24"/>
          <w:rPrChange w:id="5607" w:author="Matheus Zingarelli" w:date="2011-07-26T15:28:00Z">
            <w:rPr>
              <w:lang w:val="en-US"/>
            </w:rPr>
          </w:rPrChange>
        </w:rPr>
        <w:instrText xml:space="preserve"> HYPERLINK "http://www.itu.int/dms_pub/itu-t/opb/tut/T-TUT-OPAVQ-2004-FRT-PDF-E.pdf" </w:instrText>
      </w:r>
      <w:r w:rsidR="002461DA" w:rsidRPr="004F3007">
        <w:rPr>
          <w:rFonts w:ascii="Times New Roman" w:hAnsi="Times New Roman" w:cs="Times New Roman"/>
          <w:sz w:val="24"/>
          <w:szCs w:val="24"/>
          <w:rPrChange w:id="5608" w:author="matheus" w:date="2011-07-25T13:04:00Z">
            <w:rPr>
              <w:rStyle w:val="Hyperlink"/>
              <w:lang w:val="en-US"/>
            </w:rPr>
          </w:rPrChange>
        </w:rPr>
        <w:fldChar w:fldCharType="separate"/>
      </w:r>
      <w:r w:rsidR="000C0355" w:rsidRPr="00EE7C48">
        <w:rPr>
          <w:rStyle w:val="Hyperlink"/>
          <w:rFonts w:ascii="Times New Roman" w:hAnsi="Times New Roman" w:cs="Times New Roman"/>
          <w:sz w:val="24"/>
          <w:szCs w:val="24"/>
          <w:rPrChange w:id="5609" w:author="Matheus Zingarelli" w:date="2011-07-26T15:28:00Z">
            <w:rPr>
              <w:rStyle w:val="Hyperlink"/>
              <w:lang w:val="en-US"/>
            </w:rPr>
          </w:rPrChange>
        </w:rPr>
        <w:t>http://www.itu.int/dms_pub/itu-t/opb/tut/T-TUT-OPAVQ-2004-FRT-PDF-E.pdf</w:t>
      </w:r>
      <w:r w:rsidR="002461DA" w:rsidRPr="004F3007">
        <w:rPr>
          <w:rStyle w:val="Hyperlink"/>
          <w:rFonts w:ascii="Times New Roman" w:hAnsi="Times New Roman" w:cs="Times New Roman"/>
          <w:sz w:val="24"/>
          <w:szCs w:val="24"/>
          <w:lang w:val="en-US"/>
          <w:rPrChange w:id="5610" w:author="matheus" w:date="2011-07-25T13:04:00Z">
            <w:rPr>
              <w:rStyle w:val="Hyperlink"/>
              <w:lang w:val="en-US"/>
            </w:rPr>
          </w:rPrChange>
        </w:rPr>
        <w:fldChar w:fldCharType="end"/>
      </w:r>
      <w:ins w:id="5611" w:author="Matheus Zingarelli" w:date="2011-07-26T15:28:00Z">
        <w:r w:rsidR="00EE7C48" w:rsidRPr="00EE7C48">
          <w:rPr>
            <w:rStyle w:val="Hyperlink"/>
            <w:rFonts w:ascii="Times New Roman" w:hAnsi="Times New Roman" w:cs="Times New Roman"/>
            <w:color w:val="auto"/>
            <w:sz w:val="24"/>
            <w:szCs w:val="24"/>
            <w:u w:val="none"/>
            <w:rPrChange w:id="5612" w:author="Matheus Zingarelli" w:date="2011-07-26T15:28:00Z">
              <w:rPr>
                <w:rStyle w:val="Hyperlink"/>
                <w:rFonts w:ascii="Times New Roman" w:hAnsi="Times New Roman" w:cs="Times New Roman"/>
                <w:sz w:val="24"/>
                <w:szCs w:val="24"/>
                <w:lang w:val="en-US"/>
              </w:rPr>
            </w:rPrChange>
          </w:rPr>
          <w:t>&gt;</w:t>
        </w:r>
      </w:ins>
      <w:r w:rsidR="000C0355" w:rsidRPr="00EE7C48">
        <w:rPr>
          <w:rFonts w:ascii="Times New Roman" w:hAnsi="Times New Roman" w:cs="Times New Roman"/>
          <w:sz w:val="24"/>
          <w:szCs w:val="24"/>
          <w:rPrChange w:id="5613" w:author="Matheus Zingarelli" w:date="2011-07-26T15:28:00Z">
            <w:rPr>
              <w:lang w:val="en-US"/>
            </w:rPr>
          </w:rPrChange>
        </w:rPr>
        <w:t xml:space="preserve">. </w:t>
      </w:r>
      <w:del w:id="5614" w:author="Matheus Zingarelli" w:date="2011-07-26T15:23:00Z">
        <w:r w:rsidR="000C0355" w:rsidRPr="00EE7C48" w:rsidDel="00315A2A">
          <w:rPr>
            <w:rFonts w:ascii="Times New Roman" w:hAnsi="Times New Roman" w:cs="Times New Roman"/>
            <w:sz w:val="24"/>
            <w:szCs w:val="24"/>
            <w:rPrChange w:id="5615" w:author="Matheus Zingarelli" w:date="2011-07-26T15:28:00Z">
              <w:rPr/>
            </w:rPrChange>
          </w:rPr>
          <w:delText xml:space="preserve">Último acesso feito </w:delText>
        </w:r>
      </w:del>
      <w:ins w:id="5616" w:author="Matheus Zingarelli" w:date="2011-07-26T15:23:00Z">
        <w:r w:rsidR="00315A2A" w:rsidRPr="00EE7C48">
          <w:rPr>
            <w:rFonts w:ascii="Times New Roman" w:hAnsi="Times New Roman" w:cs="Times New Roman"/>
            <w:sz w:val="24"/>
            <w:szCs w:val="24"/>
            <w:lang w:val="en-US"/>
            <w:rPrChange w:id="5617" w:author="Matheus Zingarelli" w:date="2011-07-26T15:28:00Z">
              <w:rPr>
                <w:rFonts w:ascii="Times New Roman" w:hAnsi="Times New Roman" w:cs="Times New Roman"/>
                <w:sz w:val="24"/>
                <w:szCs w:val="24"/>
              </w:rPr>
            </w:rPrChange>
          </w:rPr>
          <w:t xml:space="preserve">Acesso </w:t>
        </w:r>
      </w:ins>
      <w:r w:rsidR="000C0355" w:rsidRPr="00EE7C48">
        <w:rPr>
          <w:rFonts w:ascii="Times New Roman" w:hAnsi="Times New Roman" w:cs="Times New Roman"/>
          <w:sz w:val="24"/>
          <w:szCs w:val="24"/>
          <w:lang w:val="en-US"/>
          <w:rPrChange w:id="5618" w:author="Matheus Zingarelli" w:date="2011-07-26T15:28:00Z">
            <w:rPr/>
          </w:rPrChange>
        </w:rPr>
        <w:t>em</w:t>
      </w:r>
      <w:ins w:id="5619" w:author="Matheus Zingarelli" w:date="2011-07-26T15:28:00Z">
        <w:r w:rsidR="00EE7C48">
          <w:rPr>
            <w:rFonts w:ascii="Times New Roman" w:hAnsi="Times New Roman" w:cs="Times New Roman"/>
            <w:sz w:val="24"/>
            <w:szCs w:val="24"/>
            <w:lang w:val="en-US"/>
          </w:rPr>
          <w:t>:</w:t>
        </w:r>
      </w:ins>
      <w:r w:rsidR="000C0355" w:rsidRPr="00EE7C48">
        <w:rPr>
          <w:rFonts w:ascii="Times New Roman" w:hAnsi="Times New Roman" w:cs="Times New Roman"/>
          <w:sz w:val="24"/>
          <w:szCs w:val="24"/>
          <w:lang w:val="en-US"/>
          <w:rPrChange w:id="5620" w:author="Matheus Zingarelli" w:date="2011-07-26T15:28:00Z">
            <w:rPr/>
          </w:rPrChange>
        </w:rPr>
        <w:t xml:space="preserve"> </w:t>
      </w:r>
      <w:ins w:id="5621" w:author="Matheus Zingarelli" w:date="2011-07-26T15:23:00Z">
        <w:r w:rsidR="00315A2A" w:rsidRPr="00EE7C48">
          <w:rPr>
            <w:rFonts w:ascii="Times New Roman" w:hAnsi="Times New Roman" w:cs="Times New Roman"/>
            <w:sz w:val="24"/>
            <w:szCs w:val="24"/>
            <w:lang w:val="en-US"/>
            <w:rPrChange w:id="5622" w:author="Matheus Zingarelli" w:date="2011-07-26T15:28:00Z">
              <w:rPr>
                <w:rFonts w:ascii="Times New Roman" w:hAnsi="Times New Roman" w:cs="Times New Roman"/>
                <w:sz w:val="24"/>
                <w:szCs w:val="24"/>
              </w:rPr>
            </w:rPrChange>
          </w:rPr>
          <w:t>22 jul. 2011.</w:t>
        </w:r>
      </w:ins>
      <w:del w:id="5623" w:author="Matheus Zingarelli" w:date="2011-07-26T15:23:00Z">
        <w:r w:rsidR="000C0355" w:rsidRPr="00EE7C48" w:rsidDel="00315A2A">
          <w:rPr>
            <w:rFonts w:ascii="Times New Roman" w:hAnsi="Times New Roman" w:cs="Times New Roman"/>
            <w:sz w:val="24"/>
            <w:szCs w:val="24"/>
            <w:lang w:val="en-US"/>
            <w:rPrChange w:id="5624" w:author="Matheus Zingarelli" w:date="2011-07-26T15:28:00Z">
              <w:rPr/>
            </w:rPrChange>
          </w:rPr>
          <w:delText>22/07/2011.</w:delText>
        </w:r>
      </w:del>
    </w:p>
    <w:p w:rsidR="004F3007" w:rsidRPr="00EE7C48" w:rsidRDefault="004F3007">
      <w:pPr>
        <w:spacing w:after="0" w:line="360" w:lineRule="auto"/>
        <w:rPr>
          <w:rFonts w:ascii="Times New Roman" w:hAnsi="Times New Roman" w:cs="Times New Roman"/>
          <w:sz w:val="24"/>
          <w:szCs w:val="24"/>
          <w:lang w:val="en-US"/>
          <w:rPrChange w:id="5625" w:author="Matheus Zingarelli" w:date="2011-07-26T15:28:00Z">
            <w:rPr/>
          </w:rPrChange>
        </w:rPr>
        <w:pPrChange w:id="5626" w:author="matheus" w:date="2011-07-25T14:00:00Z">
          <w:pPr/>
        </w:pPrChange>
      </w:pPr>
    </w:p>
    <w:p w:rsidR="008B41AB" w:rsidRDefault="008B41AB">
      <w:pPr>
        <w:spacing w:after="0" w:line="360" w:lineRule="auto"/>
        <w:rPr>
          <w:ins w:id="5627" w:author="matheus" w:date="2011-07-25T13:11:00Z"/>
          <w:rFonts w:ascii="Times New Roman" w:hAnsi="Times New Roman" w:cs="Times New Roman"/>
          <w:sz w:val="24"/>
          <w:szCs w:val="24"/>
        </w:rPr>
        <w:pPrChange w:id="5628" w:author="matheus" w:date="2011-07-25T14:00:00Z">
          <w:pPr/>
        </w:pPrChange>
      </w:pPr>
      <w:del w:id="5629" w:author="Matheus Zingarelli" w:date="2011-07-26T14:15:00Z">
        <w:r w:rsidRPr="00107AF9" w:rsidDel="00EB23AD">
          <w:rPr>
            <w:rFonts w:ascii="Times New Roman" w:hAnsi="Times New Roman" w:cs="Times New Roman"/>
            <w:sz w:val="24"/>
            <w:szCs w:val="24"/>
            <w:lang w:val="en-US"/>
            <w:rPrChange w:id="5630" w:author="Matheus Zingarelli" w:date="2011-07-26T12:02:00Z">
              <w:rPr/>
            </w:rPrChange>
          </w:rPr>
          <w:delText>(</w:delText>
        </w:r>
        <w:r w:rsidR="00107AF9" w:rsidRPr="00107AF9" w:rsidDel="00EB23AD">
          <w:rPr>
            <w:rFonts w:ascii="Times New Roman" w:hAnsi="Times New Roman" w:cs="Times New Roman"/>
            <w:sz w:val="24"/>
            <w:szCs w:val="24"/>
            <w:lang w:val="en-US"/>
            <w:rPrChange w:id="5631" w:author="Matheus Zingarelli" w:date="2011-07-26T12:02:00Z">
              <w:rPr>
                <w:rFonts w:ascii="Times New Roman" w:hAnsi="Times New Roman" w:cs="Times New Roman"/>
                <w:sz w:val="24"/>
                <w:szCs w:val="24"/>
              </w:rPr>
            </w:rPrChange>
          </w:rPr>
          <w:delText>KERR</w:delText>
        </w:r>
        <w:r w:rsidRPr="00107AF9" w:rsidDel="00EB23AD">
          <w:rPr>
            <w:rFonts w:ascii="Times New Roman" w:hAnsi="Times New Roman" w:cs="Times New Roman"/>
            <w:sz w:val="24"/>
            <w:szCs w:val="24"/>
            <w:lang w:val="en-US"/>
            <w:rPrChange w:id="5632" w:author="Matheus Zingarelli" w:date="2011-07-26T12:02:00Z">
              <w:rPr/>
            </w:rPrChange>
          </w:rPr>
          <w:delText xml:space="preserve">, 2009) </w:delText>
        </w:r>
      </w:del>
      <w:r w:rsidR="00EB23AD" w:rsidRPr="00107AF9">
        <w:rPr>
          <w:rFonts w:ascii="Times New Roman" w:hAnsi="Times New Roman" w:cs="Times New Roman"/>
          <w:sz w:val="24"/>
          <w:szCs w:val="24"/>
          <w:lang w:val="en-US"/>
          <w:rPrChange w:id="5633" w:author="Matheus Zingarelli" w:date="2011-07-26T12:02:00Z">
            <w:rPr>
              <w:rFonts w:ascii="Times New Roman" w:hAnsi="Times New Roman" w:cs="Times New Roman"/>
              <w:sz w:val="24"/>
              <w:szCs w:val="24"/>
              <w:lang w:val="en-US"/>
            </w:rPr>
          </w:rPrChange>
        </w:rPr>
        <w:t>KERR, D. A</w:t>
      </w:r>
      <w:r w:rsidRPr="00107AF9">
        <w:rPr>
          <w:rFonts w:ascii="Times New Roman" w:hAnsi="Times New Roman" w:cs="Times New Roman"/>
          <w:sz w:val="24"/>
          <w:szCs w:val="24"/>
          <w:lang w:val="en-US"/>
          <w:rPrChange w:id="5634" w:author="Matheus Zingarelli" w:date="2011-07-26T12:02:00Z">
            <w:rPr/>
          </w:rPrChange>
        </w:rPr>
        <w:t xml:space="preserve">. </w:t>
      </w:r>
      <w:del w:id="5635" w:author="Matheus Zingarelli" w:date="2011-07-26T15:24:00Z">
        <w:r w:rsidRPr="00107AF9" w:rsidDel="00EE7C48">
          <w:rPr>
            <w:rFonts w:ascii="Times New Roman" w:hAnsi="Times New Roman" w:cs="Times New Roman"/>
            <w:sz w:val="24"/>
            <w:szCs w:val="24"/>
            <w:lang w:val="en-US"/>
            <w:rPrChange w:id="5636" w:author="Matheus Zingarelli" w:date="2011-07-26T12:02:00Z">
              <w:rPr/>
            </w:rPrChange>
          </w:rPr>
          <w:delText xml:space="preserve">- </w:delText>
        </w:r>
      </w:del>
      <w:r w:rsidRPr="00EE7C48">
        <w:rPr>
          <w:rFonts w:ascii="Times New Roman" w:hAnsi="Times New Roman" w:cs="Times New Roman"/>
          <w:b/>
          <w:sz w:val="24"/>
          <w:szCs w:val="24"/>
          <w:lang w:val="en-US"/>
          <w:rPrChange w:id="5637" w:author="Matheus Zingarelli" w:date="2011-07-26T15:26:00Z">
            <w:rPr/>
          </w:rPrChange>
        </w:rPr>
        <w:t>Chrominance Subsampling in Digital Images</w:t>
      </w:r>
      <w:r w:rsidRPr="00107AF9">
        <w:rPr>
          <w:rFonts w:ascii="Times New Roman" w:hAnsi="Times New Roman" w:cs="Times New Roman"/>
          <w:sz w:val="24"/>
          <w:szCs w:val="24"/>
          <w:lang w:val="en-US"/>
          <w:rPrChange w:id="5638" w:author="Matheus Zingarelli" w:date="2011-07-26T12:02:00Z">
            <w:rPr/>
          </w:rPrChange>
        </w:rPr>
        <w:t xml:space="preserve">. </w:t>
      </w:r>
      <w:del w:id="5639" w:author="Matheus Zingarelli" w:date="2011-07-26T15:27:00Z">
        <w:r w:rsidRPr="00107AF9" w:rsidDel="00EE7C48">
          <w:rPr>
            <w:rFonts w:ascii="Times New Roman" w:hAnsi="Times New Roman" w:cs="Times New Roman"/>
            <w:sz w:val="24"/>
            <w:szCs w:val="24"/>
            <w:lang w:val="en-US"/>
            <w:rPrChange w:id="5640" w:author="Matheus Zingarelli" w:date="2011-07-26T12:02:00Z">
              <w:rPr/>
            </w:rPrChange>
          </w:rPr>
          <w:delText xml:space="preserve"> </w:delText>
        </w:r>
      </w:del>
      <w:r w:rsidRPr="004F3007">
        <w:rPr>
          <w:rFonts w:ascii="Times New Roman" w:hAnsi="Times New Roman" w:cs="Times New Roman"/>
          <w:sz w:val="24"/>
          <w:szCs w:val="24"/>
          <w:rPrChange w:id="5641" w:author="matheus" w:date="2011-07-25T13:04:00Z">
            <w:rPr/>
          </w:rPrChange>
        </w:rPr>
        <w:t>2009. Disponível em</w:t>
      </w:r>
      <w:ins w:id="5642" w:author="Matheus Zingarelli" w:date="2011-07-26T15:28:00Z">
        <w:r w:rsidR="00EE7C48">
          <w:rPr>
            <w:rFonts w:ascii="Times New Roman" w:hAnsi="Times New Roman" w:cs="Times New Roman"/>
            <w:sz w:val="24"/>
            <w:szCs w:val="24"/>
          </w:rPr>
          <w:t>:</w:t>
        </w:r>
      </w:ins>
      <w:r w:rsidRPr="004F3007">
        <w:rPr>
          <w:rFonts w:ascii="Times New Roman" w:hAnsi="Times New Roman" w:cs="Times New Roman"/>
          <w:sz w:val="24"/>
          <w:szCs w:val="24"/>
          <w:rPrChange w:id="5643" w:author="matheus" w:date="2011-07-25T13:04:00Z">
            <w:rPr/>
          </w:rPrChange>
        </w:rPr>
        <w:t xml:space="preserve"> </w:t>
      </w:r>
      <w:ins w:id="5644" w:author="Matheus Zingarelli" w:date="2011-07-26T15:28:00Z">
        <w:r w:rsidR="00EE7C48">
          <w:rPr>
            <w:rFonts w:ascii="Times New Roman" w:hAnsi="Times New Roman" w:cs="Times New Roman"/>
            <w:sz w:val="24"/>
            <w:szCs w:val="24"/>
          </w:rPr>
          <w:t>&lt;</w:t>
        </w:r>
      </w:ins>
      <w:r w:rsidR="002461DA" w:rsidRPr="004F3007">
        <w:rPr>
          <w:rFonts w:ascii="Times New Roman" w:hAnsi="Times New Roman" w:cs="Times New Roman"/>
          <w:sz w:val="24"/>
          <w:szCs w:val="24"/>
          <w:rPrChange w:id="5645" w:author="matheus" w:date="2011-07-25T13:04:00Z">
            <w:rPr>
              <w:rStyle w:val="Hyperlink"/>
            </w:rPr>
          </w:rPrChange>
        </w:rPr>
        <w:fldChar w:fldCharType="begin"/>
      </w:r>
      <w:r w:rsidR="002461DA" w:rsidRPr="004F3007">
        <w:rPr>
          <w:rFonts w:ascii="Times New Roman" w:hAnsi="Times New Roman" w:cs="Times New Roman"/>
          <w:sz w:val="24"/>
          <w:szCs w:val="24"/>
          <w:rPrChange w:id="5646" w:author="matheus" w:date="2011-07-25T13:04:00Z">
            <w:rPr/>
          </w:rPrChange>
        </w:rPr>
        <w:instrText xml:space="preserve"> HYPERLINK "http://dougkerr.net/pumpkin/articles/Subsampling.pdf" </w:instrText>
      </w:r>
      <w:r w:rsidR="002461DA" w:rsidRPr="004F3007">
        <w:rPr>
          <w:rFonts w:ascii="Times New Roman" w:hAnsi="Times New Roman" w:cs="Times New Roman"/>
          <w:sz w:val="24"/>
          <w:szCs w:val="24"/>
          <w:rPrChange w:id="5647" w:author="matheus" w:date="2011-07-25T13:04:00Z">
            <w:rPr>
              <w:rStyle w:val="Hyperlink"/>
            </w:rPr>
          </w:rPrChange>
        </w:rPr>
        <w:fldChar w:fldCharType="separate"/>
      </w:r>
      <w:r w:rsidRPr="004F3007">
        <w:rPr>
          <w:rStyle w:val="Hyperlink"/>
          <w:rFonts w:ascii="Times New Roman" w:hAnsi="Times New Roman" w:cs="Times New Roman"/>
          <w:sz w:val="24"/>
          <w:szCs w:val="24"/>
          <w:rPrChange w:id="5648" w:author="matheus" w:date="2011-07-25T13:04:00Z">
            <w:rPr>
              <w:rStyle w:val="Hyperlink"/>
            </w:rPr>
          </w:rPrChange>
        </w:rPr>
        <w:t>http://dougkerr.net/pumpkin/articles/Subsampling.pdf</w:t>
      </w:r>
      <w:r w:rsidR="002461DA" w:rsidRPr="004F3007">
        <w:rPr>
          <w:rStyle w:val="Hyperlink"/>
          <w:rFonts w:ascii="Times New Roman" w:hAnsi="Times New Roman" w:cs="Times New Roman"/>
          <w:sz w:val="24"/>
          <w:szCs w:val="24"/>
          <w:rPrChange w:id="5649" w:author="matheus" w:date="2011-07-25T13:04:00Z">
            <w:rPr>
              <w:rStyle w:val="Hyperlink"/>
            </w:rPr>
          </w:rPrChange>
        </w:rPr>
        <w:fldChar w:fldCharType="end"/>
      </w:r>
      <w:ins w:id="5650" w:author="Matheus Zingarelli" w:date="2011-07-26T15:28:00Z">
        <w:r w:rsidR="00EE7C48" w:rsidRPr="00EE7C48">
          <w:rPr>
            <w:rStyle w:val="Hyperlink"/>
            <w:rFonts w:ascii="Times New Roman" w:hAnsi="Times New Roman" w:cs="Times New Roman"/>
            <w:color w:val="auto"/>
            <w:sz w:val="24"/>
            <w:szCs w:val="24"/>
            <w:u w:val="none"/>
            <w:rPrChange w:id="5651" w:author="Matheus Zingarelli" w:date="2011-07-26T15:28: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5652" w:author="matheus" w:date="2011-07-25T13:04:00Z">
            <w:rPr/>
          </w:rPrChange>
        </w:rPr>
        <w:t xml:space="preserve">. </w:t>
      </w:r>
      <w:del w:id="5653" w:author="Matheus Zingarelli" w:date="2011-07-26T15:28:00Z">
        <w:r w:rsidRPr="004F3007" w:rsidDel="00EE7C48">
          <w:rPr>
            <w:rFonts w:ascii="Times New Roman" w:hAnsi="Times New Roman" w:cs="Times New Roman"/>
            <w:sz w:val="24"/>
            <w:szCs w:val="24"/>
            <w:rPrChange w:id="5654" w:author="matheus" w:date="2011-07-25T13:04:00Z">
              <w:rPr/>
            </w:rPrChange>
          </w:rPr>
          <w:delText>Último a</w:delText>
        </w:r>
      </w:del>
      <w:ins w:id="5655" w:author="Matheus Zingarelli" w:date="2011-07-26T15:28:00Z">
        <w:r w:rsidR="00EE7C48">
          <w:rPr>
            <w:rFonts w:ascii="Times New Roman" w:hAnsi="Times New Roman" w:cs="Times New Roman"/>
            <w:sz w:val="24"/>
            <w:szCs w:val="24"/>
          </w:rPr>
          <w:t>A</w:t>
        </w:r>
      </w:ins>
      <w:r w:rsidRPr="004F3007">
        <w:rPr>
          <w:rFonts w:ascii="Times New Roman" w:hAnsi="Times New Roman" w:cs="Times New Roman"/>
          <w:sz w:val="24"/>
          <w:szCs w:val="24"/>
          <w:rPrChange w:id="5656" w:author="matheus" w:date="2011-07-25T13:04:00Z">
            <w:rPr/>
          </w:rPrChange>
        </w:rPr>
        <w:t xml:space="preserve">cesso </w:t>
      </w:r>
      <w:del w:id="5657" w:author="Matheus Zingarelli" w:date="2011-07-26T15:28:00Z">
        <w:r w:rsidRPr="004F3007" w:rsidDel="00EE7C48">
          <w:rPr>
            <w:rFonts w:ascii="Times New Roman" w:hAnsi="Times New Roman" w:cs="Times New Roman"/>
            <w:sz w:val="24"/>
            <w:szCs w:val="24"/>
            <w:rPrChange w:id="5658" w:author="matheus" w:date="2011-07-25T13:04:00Z">
              <w:rPr/>
            </w:rPrChange>
          </w:rPr>
          <w:delText xml:space="preserve">feito </w:delText>
        </w:r>
      </w:del>
      <w:r w:rsidRPr="004F3007">
        <w:rPr>
          <w:rFonts w:ascii="Times New Roman" w:hAnsi="Times New Roman" w:cs="Times New Roman"/>
          <w:sz w:val="24"/>
          <w:szCs w:val="24"/>
          <w:rPrChange w:id="5659" w:author="matheus" w:date="2011-07-25T13:04:00Z">
            <w:rPr/>
          </w:rPrChange>
        </w:rPr>
        <w:t>em 11</w:t>
      </w:r>
      <w:del w:id="5660" w:author="Matheus Zingarelli" w:date="2011-07-26T15:28:00Z">
        <w:r w:rsidRPr="004F3007" w:rsidDel="00EE7C48">
          <w:rPr>
            <w:rFonts w:ascii="Times New Roman" w:hAnsi="Times New Roman" w:cs="Times New Roman"/>
            <w:sz w:val="24"/>
            <w:szCs w:val="24"/>
            <w:rPrChange w:id="5661" w:author="matheus" w:date="2011-07-25T13:04:00Z">
              <w:rPr/>
            </w:rPrChange>
          </w:rPr>
          <w:delText>/07/2011</w:delText>
        </w:r>
      </w:del>
      <w:ins w:id="5662" w:author="Matheus Zingarelli" w:date="2011-07-26T15:28:00Z">
        <w:r w:rsidR="00EE7C48">
          <w:rPr>
            <w:rFonts w:ascii="Times New Roman" w:hAnsi="Times New Roman" w:cs="Times New Roman"/>
            <w:sz w:val="24"/>
            <w:szCs w:val="24"/>
          </w:rPr>
          <w:t xml:space="preserve"> jul. 2011</w:t>
        </w:r>
      </w:ins>
      <w:r w:rsidRPr="004F3007">
        <w:rPr>
          <w:rFonts w:ascii="Times New Roman" w:hAnsi="Times New Roman" w:cs="Times New Roman"/>
          <w:sz w:val="24"/>
          <w:szCs w:val="24"/>
          <w:rPrChange w:id="5663" w:author="matheus" w:date="2011-07-25T13:04:00Z">
            <w:rPr/>
          </w:rPrChange>
        </w:rPr>
        <w:t>.</w:t>
      </w:r>
    </w:p>
    <w:p w:rsidR="004F3007" w:rsidRPr="004F3007" w:rsidRDefault="004F3007">
      <w:pPr>
        <w:spacing w:after="0" w:line="360" w:lineRule="auto"/>
        <w:rPr>
          <w:rFonts w:ascii="Times New Roman" w:hAnsi="Times New Roman" w:cs="Times New Roman"/>
          <w:sz w:val="24"/>
          <w:szCs w:val="24"/>
          <w:rPrChange w:id="5664" w:author="matheus" w:date="2011-07-25T13:04:00Z">
            <w:rPr/>
          </w:rPrChange>
        </w:rPr>
        <w:pPrChange w:id="5665" w:author="matheus" w:date="2011-07-25T14:00:00Z">
          <w:pPr/>
        </w:pPrChange>
      </w:pPr>
    </w:p>
    <w:p w:rsidR="001F12EE" w:rsidRPr="00EE7C48" w:rsidDel="00EE7C48" w:rsidRDefault="001F12EE">
      <w:pPr>
        <w:spacing w:after="0" w:line="360" w:lineRule="auto"/>
        <w:rPr>
          <w:ins w:id="5666" w:author="matheus" w:date="2011-07-25T13:11:00Z"/>
          <w:del w:id="5667" w:author="Matheus Zingarelli" w:date="2011-07-26T15:29:00Z"/>
          <w:rStyle w:val="Hyperlink"/>
          <w:rFonts w:ascii="Times New Roman" w:hAnsi="Times New Roman" w:cs="Times New Roman"/>
          <w:color w:val="auto"/>
          <w:sz w:val="24"/>
          <w:szCs w:val="24"/>
          <w:u w:val="none"/>
          <w:rPrChange w:id="5668" w:author="Matheus Zingarelli" w:date="2011-07-26T15:30:00Z">
            <w:rPr>
              <w:ins w:id="5669" w:author="matheus" w:date="2011-07-25T13:11:00Z"/>
              <w:del w:id="5670" w:author="Matheus Zingarelli" w:date="2011-07-26T15:29:00Z"/>
              <w:rStyle w:val="Hyperlink"/>
              <w:rFonts w:ascii="Times New Roman" w:hAnsi="Times New Roman" w:cs="Times New Roman"/>
              <w:sz w:val="24"/>
              <w:szCs w:val="24"/>
              <w:lang w:val="en-US"/>
            </w:rPr>
          </w:rPrChange>
        </w:rPr>
        <w:pPrChange w:id="5671" w:author="matheus" w:date="2011-07-25T14:00:00Z">
          <w:pPr/>
        </w:pPrChange>
      </w:pPr>
      <w:del w:id="5672" w:author="Matheus Zingarelli" w:date="2011-07-26T14:15:00Z">
        <w:r w:rsidRPr="004F3007" w:rsidDel="00EB23AD">
          <w:rPr>
            <w:rFonts w:ascii="Times New Roman" w:hAnsi="Times New Roman" w:cs="Times New Roman"/>
            <w:sz w:val="24"/>
            <w:szCs w:val="24"/>
            <w:lang w:val="en-US"/>
            <w:rPrChange w:id="5673"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5674" w:author="matheus" w:date="2011-07-25T13:04:00Z">
              <w:rPr>
                <w:rFonts w:ascii="Times New Roman" w:hAnsi="Times New Roman" w:cs="Times New Roman"/>
                <w:sz w:val="24"/>
                <w:szCs w:val="24"/>
                <w:lang w:val="en-US"/>
              </w:rPr>
            </w:rPrChange>
          </w:rPr>
          <w:delText xml:space="preserve">KIM </w:delText>
        </w:r>
        <w:r w:rsidRPr="004F3007" w:rsidDel="00EB23AD">
          <w:rPr>
            <w:rFonts w:ascii="Times New Roman" w:hAnsi="Times New Roman" w:cs="Times New Roman"/>
            <w:sz w:val="24"/>
            <w:szCs w:val="24"/>
            <w:lang w:val="en-US"/>
            <w:rPrChange w:id="5675" w:author="matheus" w:date="2011-07-25T13:04:00Z">
              <w:rPr>
                <w:lang w:val="en-US"/>
              </w:rPr>
            </w:rPrChange>
          </w:rPr>
          <w:delText xml:space="preserve">et al., 2007) </w:delText>
        </w:r>
      </w:del>
      <w:r w:rsidR="00EB23AD" w:rsidRPr="004F3007">
        <w:rPr>
          <w:rFonts w:ascii="Times New Roman" w:hAnsi="Times New Roman" w:cs="Times New Roman"/>
          <w:sz w:val="24"/>
          <w:szCs w:val="24"/>
          <w:lang w:val="en-US"/>
          <w:rPrChange w:id="5676" w:author="matheus" w:date="2011-07-25T13:04:00Z">
            <w:rPr>
              <w:rFonts w:ascii="Times New Roman" w:hAnsi="Times New Roman" w:cs="Times New Roman"/>
              <w:sz w:val="24"/>
              <w:szCs w:val="24"/>
              <w:lang w:val="en-US"/>
            </w:rPr>
          </w:rPrChange>
        </w:rPr>
        <w:t>KIM, IH.</w:t>
      </w:r>
      <w:del w:id="5677" w:author="Matheus Zingarelli" w:date="2011-07-26T14:20:00Z">
        <w:r w:rsidR="00EB23AD" w:rsidRPr="004F3007" w:rsidDel="001C6E0D">
          <w:rPr>
            <w:rFonts w:ascii="Times New Roman" w:hAnsi="Times New Roman" w:cs="Times New Roman"/>
            <w:sz w:val="24"/>
            <w:szCs w:val="24"/>
            <w:lang w:val="en-US"/>
            <w:rPrChange w:id="5678" w:author="matheus" w:date="2011-07-25T13:04:00Z">
              <w:rPr>
                <w:rFonts w:ascii="Times New Roman" w:hAnsi="Times New Roman" w:cs="Times New Roman"/>
                <w:sz w:val="24"/>
                <w:szCs w:val="24"/>
                <w:lang w:val="en-US"/>
              </w:rPr>
            </w:rPrChange>
          </w:rPr>
          <w:delText>; KIM, DE.; CHA, YS.; LEE, K.; KUC, TY</w:delText>
        </w:r>
        <w:r w:rsidRPr="004F3007" w:rsidDel="001C6E0D">
          <w:rPr>
            <w:rFonts w:ascii="Times New Roman" w:hAnsi="Times New Roman" w:cs="Times New Roman"/>
            <w:sz w:val="24"/>
            <w:szCs w:val="24"/>
            <w:lang w:val="en-US"/>
            <w:rPrChange w:id="5679" w:author="matheus" w:date="2011-07-25T13:04:00Z">
              <w:rPr>
                <w:lang w:val="en-US"/>
              </w:rPr>
            </w:rPrChange>
          </w:rPr>
          <w:delText>.</w:delText>
        </w:r>
      </w:del>
      <w:ins w:id="5680" w:author="Matheus Zingarelli" w:date="2011-07-26T14:20:00Z">
        <w:r w:rsidR="001C6E0D">
          <w:rPr>
            <w:rFonts w:ascii="Times New Roman" w:hAnsi="Times New Roman" w:cs="Times New Roman"/>
            <w:sz w:val="24"/>
            <w:szCs w:val="24"/>
            <w:lang w:val="en-US"/>
          </w:rPr>
          <w:t xml:space="preserve"> et al.</w:t>
        </w:r>
      </w:ins>
      <w:r w:rsidRPr="004F3007">
        <w:rPr>
          <w:rFonts w:ascii="Times New Roman" w:hAnsi="Times New Roman" w:cs="Times New Roman"/>
          <w:sz w:val="24"/>
          <w:szCs w:val="24"/>
          <w:lang w:val="en-US"/>
          <w:rPrChange w:id="5681" w:author="matheus" w:date="2011-07-25T13:04:00Z">
            <w:rPr>
              <w:lang w:val="en-US"/>
            </w:rPr>
          </w:rPrChange>
        </w:rPr>
        <w:t xml:space="preserve"> </w:t>
      </w:r>
      <w:del w:id="5682" w:author="Matheus Zingarelli" w:date="2011-07-26T15:28:00Z">
        <w:r w:rsidRPr="004F3007" w:rsidDel="00EE7C48">
          <w:rPr>
            <w:rFonts w:ascii="Times New Roman" w:hAnsi="Times New Roman" w:cs="Times New Roman"/>
            <w:sz w:val="24"/>
            <w:szCs w:val="24"/>
            <w:lang w:val="en-US"/>
            <w:rPrChange w:id="5683" w:author="matheus" w:date="2011-07-25T13:04:00Z">
              <w:rPr>
                <w:lang w:val="en-US"/>
              </w:rPr>
            </w:rPrChange>
          </w:rPr>
          <w:delText xml:space="preserve">– </w:delText>
        </w:r>
      </w:del>
      <w:r w:rsidRPr="004F3007">
        <w:rPr>
          <w:rFonts w:ascii="Times New Roman" w:hAnsi="Times New Roman" w:cs="Times New Roman"/>
          <w:sz w:val="24"/>
          <w:szCs w:val="24"/>
          <w:lang w:val="en-US"/>
          <w:rPrChange w:id="5684" w:author="matheus" w:date="2011-07-25T13:04:00Z">
            <w:rPr>
              <w:lang w:val="en-US"/>
            </w:rPr>
          </w:rPrChange>
        </w:rPr>
        <w:t>An embodiment of stereo vision system for mobile robot for real-time measuring distance and object tracking</w:t>
      </w:r>
      <w:r w:rsidRPr="00EE7C48">
        <w:rPr>
          <w:rFonts w:ascii="Times New Roman" w:hAnsi="Times New Roman" w:cs="Times New Roman"/>
          <w:sz w:val="24"/>
          <w:szCs w:val="24"/>
          <w:lang w:val="en-US"/>
          <w:rPrChange w:id="5685" w:author="Matheus Zingarelli" w:date="2011-07-26T15:29:00Z">
            <w:rPr>
              <w:lang w:val="en-US"/>
            </w:rPr>
          </w:rPrChange>
        </w:rPr>
        <w:t>.</w:t>
      </w:r>
      <w:r w:rsidRPr="00EE7C48">
        <w:rPr>
          <w:rFonts w:ascii="Times New Roman" w:hAnsi="Times New Roman" w:cs="Times New Roman"/>
          <w:b/>
          <w:sz w:val="24"/>
          <w:szCs w:val="24"/>
          <w:lang w:val="en-US"/>
          <w:rPrChange w:id="5686" w:author="Matheus Zingarelli" w:date="2011-07-26T15:29:00Z">
            <w:rPr>
              <w:lang w:val="en-US"/>
            </w:rPr>
          </w:rPrChange>
        </w:rPr>
        <w:t xml:space="preserve"> International Conference on Control, Automation and Systems</w:t>
      </w:r>
      <w:r w:rsidRPr="004F3007">
        <w:rPr>
          <w:rFonts w:ascii="Times New Roman" w:hAnsi="Times New Roman" w:cs="Times New Roman"/>
          <w:sz w:val="24"/>
          <w:szCs w:val="24"/>
          <w:lang w:val="en-US"/>
          <w:rPrChange w:id="5687" w:author="matheus" w:date="2011-07-25T13:04:00Z">
            <w:rPr>
              <w:lang w:val="en-US"/>
            </w:rPr>
          </w:rPrChange>
        </w:rPr>
        <w:t xml:space="preserve">, </w:t>
      </w:r>
      <w:ins w:id="5688" w:author="Matheus Zingarelli" w:date="2011-07-26T15:29:00Z">
        <w:r w:rsidR="00EE7C48">
          <w:rPr>
            <w:rFonts w:ascii="Times New Roman" w:hAnsi="Times New Roman" w:cs="Times New Roman"/>
            <w:sz w:val="24"/>
            <w:szCs w:val="24"/>
            <w:lang w:val="en-US"/>
          </w:rPr>
          <w:t xml:space="preserve">Seoul, p. </w:t>
        </w:r>
      </w:ins>
      <w:r w:rsidRPr="004F3007">
        <w:rPr>
          <w:rFonts w:ascii="Times New Roman" w:hAnsi="Times New Roman" w:cs="Times New Roman"/>
          <w:sz w:val="24"/>
          <w:szCs w:val="24"/>
          <w:lang w:val="en-US"/>
          <w:rPrChange w:id="5689" w:author="matheus" w:date="2011-07-25T13:04:00Z">
            <w:rPr>
              <w:lang w:val="en-US"/>
            </w:rPr>
          </w:rPrChange>
        </w:rPr>
        <w:t xml:space="preserve">1029-1033, </w:t>
      </w:r>
      <w:ins w:id="5690" w:author="Matheus Zingarelli" w:date="2011-07-26T15:30:00Z">
        <w:r w:rsidR="00EE7C48">
          <w:rPr>
            <w:rFonts w:ascii="Times New Roman" w:hAnsi="Times New Roman" w:cs="Times New Roman"/>
            <w:sz w:val="24"/>
            <w:szCs w:val="24"/>
            <w:lang w:val="en-US"/>
          </w:rPr>
          <w:t xml:space="preserve">oct. </w:t>
        </w:r>
      </w:ins>
      <w:r w:rsidRPr="004F3007">
        <w:rPr>
          <w:rFonts w:ascii="Times New Roman" w:hAnsi="Times New Roman" w:cs="Times New Roman"/>
          <w:sz w:val="24"/>
          <w:szCs w:val="24"/>
          <w:lang w:val="en-US"/>
          <w:rPrChange w:id="5691" w:author="matheus" w:date="2011-07-25T13:04:00Z">
            <w:rPr>
              <w:lang w:val="en-US"/>
            </w:rPr>
          </w:rPrChange>
        </w:rPr>
        <w:t xml:space="preserve">2007. </w:t>
      </w:r>
      <w:r w:rsidRPr="00EE7C48">
        <w:rPr>
          <w:rFonts w:ascii="Times New Roman" w:hAnsi="Times New Roman" w:cs="Times New Roman"/>
          <w:sz w:val="24"/>
          <w:szCs w:val="24"/>
          <w:rPrChange w:id="5692" w:author="Matheus Zingarelli" w:date="2011-07-26T15:30:00Z">
            <w:rPr>
              <w:lang w:val="en-US"/>
            </w:rPr>
          </w:rPrChange>
        </w:rPr>
        <w:t>DOI</w:t>
      </w:r>
      <w:del w:id="5693" w:author="Matheus Zingarelli" w:date="2011-07-26T15:30:00Z">
        <w:r w:rsidRPr="00EE7C48" w:rsidDel="00EE7C48">
          <w:rPr>
            <w:rFonts w:ascii="Times New Roman" w:hAnsi="Times New Roman" w:cs="Times New Roman"/>
            <w:sz w:val="24"/>
            <w:szCs w:val="24"/>
            <w:rPrChange w:id="5694" w:author="Matheus Zingarelli" w:date="2011-07-26T15:30:00Z">
              <w:rPr>
                <w:lang w:val="en-US"/>
              </w:rPr>
            </w:rPrChange>
          </w:rPr>
          <w:delText xml:space="preserve"> =</w:delText>
        </w:r>
      </w:del>
      <w:ins w:id="5695" w:author="Matheus Zingarelli" w:date="2011-07-26T15:30:00Z">
        <w:r w:rsidR="00EE7C48" w:rsidRPr="00EE7C48">
          <w:rPr>
            <w:rFonts w:ascii="Times New Roman" w:hAnsi="Times New Roman" w:cs="Times New Roman"/>
            <w:sz w:val="24"/>
            <w:szCs w:val="24"/>
            <w:rPrChange w:id="5696" w:author="Matheus Zingarelli" w:date="2011-07-26T15:30:00Z">
              <w:rPr>
                <w:rFonts w:ascii="Times New Roman" w:hAnsi="Times New Roman" w:cs="Times New Roman"/>
                <w:sz w:val="24"/>
                <w:szCs w:val="24"/>
                <w:lang w:val="en-US"/>
              </w:rPr>
            </w:rPrChange>
          </w:rPr>
          <w:t>:</w:t>
        </w:r>
        <w:r w:rsidR="00EE7C48" w:rsidRPr="00EE7C48">
          <w:rPr>
            <w:rFonts w:ascii="Times New Roman" w:hAnsi="Times New Roman" w:cs="Times New Roman"/>
            <w:sz w:val="24"/>
            <w:szCs w:val="24"/>
            <w:rPrChange w:id="5697" w:author="Matheus Zingarelli" w:date="2011-07-26T15:30:00Z">
              <w:rPr/>
            </w:rPrChange>
          </w:rPr>
          <w:t>10.1109/ICCAS.2007.4407049</w:t>
        </w:r>
        <w:r w:rsidR="00EE7C48">
          <w:rPr>
            <w:rFonts w:ascii="Times New Roman" w:hAnsi="Times New Roman" w:cs="Times New Roman"/>
            <w:sz w:val="24"/>
            <w:szCs w:val="24"/>
          </w:rPr>
          <w:t>.</w:t>
        </w:r>
      </w:ins>
      <w:r w:rsidRPr="00EE7C48">
        <w:rPr>
          <w:rFonts w:ascii="Times New Roman" w:hAnsi="Times New Roman" w:cs="Times New Roman"/>
          <w:sz w:val="24"/>
          <w:szCs w:val="24"/>
          <w:rPrChange w:id="5698" w:author="Matheus Zingarelli" w:date="2011-07-26T15:30:00Z">
            <w:rPr>
              <w:lang w:val="en-US"/>
            </w:rPr>
          </w:rPrChange>
        </w:rPr>
        <w:t xml:space="preserve"> </w:t>
      </w:r>
      <w:del w:id="5699" w:author="Matheus Zingarelli" w:date="2011-07-26T15:29:00Z">
        <w:r w:rsidR="002461DA" w:rsidRPr="004F3007" w:rsidDel="00EE7C48">
          <w:rPr>
            <w:rFonts w:ascii="Times New Roman" w:hAnsi="Times New Roman" w:cs="Times New Roman"/>
            <w:sz w:val="24"/>
            <w:szCs w:val="24"/>
            <w:rPrChange w:id="5700" w:author="matheus" w:date="2011-07-25T13:04:00Z">
              <w:rPr>
                <w:rStyle w:val="Hyperlink"/>
                <w:lang w:val="en-US"/>
              </w:rPr>
            </w:rPrChange>
          </w:rPr>
          <w:fldChar w:fldCharType="begin"/>
        </w:r>
        <w:r w:rsidR="002461DA" w:rsidRPr="00EE7C48" w:rsidDel="00EE7C48">
          <w:rPr>
            <w:rFonts w:ascii="Times New Roman" w:hAnsi="Times New Roman" w:cs="Times New Roman"/>
            <w:sz w:val="24"/>
            <w:szCs w:val="24"/>
            <w:rPrChange w:id="5701" w:author="Matheus Zingarelli" w:date="2011-07-26T15:30:00Z">
              <w:rPr>
                <w:lang w:val="en-US"/>
              </w:rPr>
            </w:rPrChange>
          </w:rPr>
          <w:delInstrText xml:space="preserve"> HYPERLINK "http://dx.doi.org/10.1109/ICCAS.2007.4407049" </w:delInstrText>
        </w:r>
        <w:r w:rsidR="002461DA" w:rsidRPr="004F3007" w:rsidDel="00EE7C48">
          <w:rPr>
            <w:rFonts w:ascii="Times New Roman" w:hAnsi="Times New Roman" w:cs="Times New Roman"/>
            <w:sz w:val="24"/>
            <w:szCs w:val="24"/>
            <w:rPrChange w:id="5702" w:author="matheus" w:date="2011-07-25T13:04:00Z">
              <w:rPr>
                <w:rStyle w:val="Hyperlink"/>
                <w:lang w:val="en-US"/>
              </w:rPr>
            </w:rPrChange>
          </w:rPr>
          <w:fldChar w:fldCharType="separate"/>
        </w:r>
        <w:r w:rsidR="00D73104" w:rsidRPr="00EE7C48" w:rsidDel="00EE7C48">
          <w:rPr>
            <w:rStyle w:val="Hyperlink"/>
            <w:rFonts w:ascii="Times New Roman" w:hAnsi="Times New Roman" w:cs="Times New Roman"/>
            <w:sz w:val="24"/>
            <w:szCs w:val="24"/>
            <w:rPrChange w:id="5703" w:author="Matheus Zingarelli" w:date="2011-07-26T15:30:00Z">
              <w:rPr>
                <w:rStyle w:val="Hyperlink"/>
                <w:lang w:val="en-US"/>
              </w:rPr>
            </w:rPrChange>
          </w:rPr>
          <w:delText>http://dx.doi.org/10.1109/ICCAS.2007.4407049</w:delText>
        </w:r>
        <w:r w:rsidR="002461DA" w:rsidRPr="004F3007" w:rsidDel="00EE7C48">
          <w:rPr>
            <w:rStyle w:val="Hyperlink"/>
            <w:rFonts w:ascii="Times New Roman" w:hAnsi="Times New Roman" w:cs="Times New Roman"/>
            <w:sz w:val="24"/>
            <w:szCs w:val="24"/>
            <w:lang w:val="en-US"/>
            <w:rPrChange w:id="5704" w:author="matheus" w:date="2011-07-25T13:04:00Z">
              <w:rPr>
                <w:rStyle w:val="Hyperlink"/>
                <w:lang w:val="en-US"/>
              </w:rPr>
            </w:rPrChange>
          </w:rPr>
          <w:fldChar w:fldCharType="end"/>
        </w:r>
      </w:del>
    </w:p>
    <w:p w:rsidR="004F3007" w:rsidRPr="00EE7C48" w:rsidRDefault="004F3007">
      <w:pPr>
        <w:spacing w:after="0" w:line="360" w:lineRule="auto"/>
        <w:rPr>
          <w:ins w:id="5705" w:author="Matheus Zingarelli" w:date="2011-07-26T15:29:00Z"/>
          <w:rFonts w:ascii="Times New Roman" w:hAnsi="Times New Roman" w:cs="Times New Roman"/>
          <w:sz w:val="24"/>
          <w:szCs w:val="24"/>
          <w:rPrChange w:id="5706" w:author="Matheus Zingarelli" w:date="2011-07-26T15:30:00Z">
            <w:rPr>
              <w:ins w:id="5707" w:author="Matheus Zingarelli" w:date="2011-07-26T15:29:00Z"/>
              <w:rFonts w:ascii="Times New Roman" w:hAnsi="Times New Roman" w:cs="Times New Roman"/>
              <w:sz w:val="24"/>
              <w:szCs w:val="24"/>
              <w:lang w:val="en-US"/>
            </w:rPr>
          </w:rPrChange>
        </w:rPr>
        <w:pPrChange w:id="5708" w:author="matheus" w:date="2011-07-25T14:00:00Z">
          <w:pPr/>
        </w:pPrChange>
      </w:pPr>
    </w:p>
    <w:p w:rsidR="00EE7C48" w:rsidRPr="00EE7C48" w:rsidRDefault="00EE7C48">
      <w:pPr>
        <w:spacing w:after="0" w:line="360" w:lineRule="auto"/>
        <w:rPr>
          <w:rFonts w:ascii="Times New Roman" w:hAnsi="Times New Roman" w:cs="Times New Roman"/>
          <w:sz w:val="24"/>
          <w:szCs w:val="24"/>
          <w:rPrChange w:id="5709" w:author="Matheus Zingarelli" w:date="2011-07-26T15:30:00Z">
            <w:rPr>
              <w:lang w:val="en-US"/>
            </w:rPr>
          </w:rPrChange>
        </w:rPr>
        <w:pPrChange w:id="5710" w:author="matheus" w:date="2011-07-25T14:00:00Z">
          <w:pPr/>
        </w:pPrChange>
      </w:pPr>
    </w:p>
    <w:p w:rsidR="006929F3" w:rsidRDefault="006929F3">
      <w:pPr>
        <w:spacing w:after="0" w:line="360" w:lineRule="auto"/>
        <w:rPr>
          <w:ins w:id="5711" w:author="matheus" w:date="2011-07-25T13:11:00Z"/>
          <w:rFonts w:ascii="Times New Roman" w:hAnsi="Times New Roman" w:cs="Times New Roman"/>
          <w:sz w:val="24"/>
          <w:szCs w:val="24"/>
          <w:lang w:val="en-US"/>
        </w:rPr>
        <w:pPrChange w:id="5712" w:author="matheus" w:date="2011-07-25T14:00:00Z">
          <w:pPr/>
        </w:pPrChange>
      </w:pPr>
      <w:del w:id="5713" w:author="Matheus Zingarelli" w:date="2011-07-26T14:15:00Z">
        <w:r w:rsidRPr="00EE7C48" w:rsidDel="00EB23AD">
          <w:rPr>
            <w:rFonts w:ascii="Times New Roman" w:hAnsi="Times New Roman" w:cs="Times New Roman"/>
            <w:sz w:val="24"/>
            <w:szCs w:val="24"/>
            <w:lang w:val="en-US"/>
            <w:rPrChange w:id="5714" w:author="Matheus Zingarelli" w:date="2011-07-26T15:31:00Z">
              <w:rPr>
                <w:lang w:val="en-US"/>
              </w:rPr>
            </w:rPrChange>
          </w:rPr>
          <w:delText xml:space="preserve">(LG, 2011) </w:delText>
        </w:r>
      </w:del>
      <w:r w:rsidR="00EB23AD" w:rsidRPr="00EE7C48">
        <w:rPr>
          <w:rFonts w:ascii="Times New Roman" w:hAnsi="Times New Roman" w:cs="Times New Roman"/>
          <w:sz w:val="24"/>
          <w:szCs w:val="24"/>
          <w:lang w:val="en-US"/>
          <w:rPrChange w:id="5715" w:author="Matheus Zingarelli" w:date="2011-07-26T15:31:00Z">
            <w:rPr>
              <w:rFonts w:ascii="Times New Roman" w:hAnsi="Times New Roman" w:cs="Times New Roman"/>
              <w:sz w:val="24"/>
              <w:szCs w:val="24"/>
              <w:lang w:val="en-US"/>
            </w:rPr>
          </w:rPrChange>
        </w:rPr>
        <w:t xml:space="preserve">LG </w:t>
      </w:r>
      <w:del w:id="5716" w:author="Matheus Zingarelli" w:date="2011-07-26T14:17:00Z">
        <w:r w:rsidR="00733FC8" w:rsidRPr="00EE7C48" w:rsidDel="00EB23AD">
          <w:rPr>
            <w:rFonts w:ascii="Times New Roman" w:hAnsi="Times New Roman" w:cs="Times New Roman"/>
            <w:sz w:val="24"/>
            <w:szCs w:val="24"/>
            <w:lang w:val="en-US"/>
            <w:rPrChange w:id="5717" w:author="Matheus Zingarelli" w:date="2011-07-26T15:31:00Z">
              <w:rPr>
                <w:lang w:val="en-US"/>
              </w:rPr>
            </w:rPrChange>
          </w:rPr>
          <w:delText>Electronics</w:delText>
        </w:r>
        <w:r w:rsidR="00E32D6A" w:rsidRPr="00EE7C48" w:rsidDel="00EB23AD">
          <w:rPr>
            <w:rFonts w:ascii="Times New Roman" w:hAnsi="Times New Roman" w:cs="Times New Roman"/>
            <w:sz w:val="24"/>
            <w:szCs w:val="24"/>
            <w:lang w:val="en-US"/>
            <w:rPrChange w:id="5718" w:author="Matheus Zingarelli" w:date="2011-07-26T15:31:00Z">
              <w:rPr>
                <w:lang w:val="en-US"/>
              </w:rPr>
            </w:rPrChange>
          </w:rPr>
          <w:delText>t</w:delText>
        </w:r>
      </w:del>
      <w:ins w:id="5719" w:author="Matheus Zingarelli" w:date="2011-07-26T14:17:00Z">
        <w:r w:rsidR="00EB23AD" w:rsidRPr="00EE7C48">
          <w:rPr>
            <w:rFonts w:ascii="Times New Roman" w:hAnsi="Times New Roman" w:cs="Times New Roman"/>
            <w:sz w:val="24"/>
            <w:szCs w:val="24"/>
            <w:lang w:val="en-US"/>
            <w:rPrChange w:id="5720" w:author="Matheus Zingarelli" w:date="2011-07-26T15:31:00Z">
              <w:rPr>
                <w:rFonts w:ascii="Times New Roman" w:hAnsi="Times New Roman" w:cs="Times New Roman"/>
                <w:sz w:val="24"/>
                <w:szCs w:val="24"/>
                <w:lang w:val="en-US"/>
              </w:rPr>
            </w:rPrChange>
          </w:rPr>
          <w:t>ELECTRONICS</w:t>
        </w:r>
      </w:ins>
      <w:del w:id="5721" w:author="Matheus Zingarelli" w:date="2011-07-26T15:31:00Z">
        <w:r w:rsidR="00EB23AD" w:rsidRPr="00EE7C48" w:rsidDel="00EE7C48">
          <w:rPr>
            <w:rFonts w:ascii="Times New Roman" w:hAnsi="Times New Roman" w:cs="Times New Roman"/>
            <w:sz w:val="24"/>
            <w:szCs w:val="24"/>
            <w:lang w:val="en-US"/>
            <w:rPrChange w:id="5722" w:author="Matheus Zingarelli" w:date="2011-07-26T15:31:00Z">
              <w:rPr>
                <w:rFonts w:ascii="Times New Roman" w:hAnsi="Times New Roman" w:cs="Times New Roman"/>
                <w:sz w:val="24"/>
                <w:szCs w:val="24"/>
                <w:lang w:val="en-US"/>
              </w:rPr>
            </w:rPrChange>
          </w:rPr>
          <w:delText xml:space="preserve"> </w:delText>
        </w:r>
        <w:r w:rsidR="00733FC8" w:rsidRPr="00EE7C48" w:rsidDel="00EE7C48">
          <w:rPr>
            <w:rFonts w:ascii="Times New Roman" w:hAnsi="Times New Roman" w:cs="Times New Roman"/>
            <w:sz w:val="24"/>
            <w:szCs w:val="24"/>
            <w:lang w:val="en-US"/>
            <w:rPrChange w:id="5723" w:author="Matheus Zingarelli" w:date="2011-07-26T15:31:00Z">
              <w:rPr>
                <w:lang w:val="en-US"/>
              </w:rPr>
            </w:rPrChange>
          </w:rPr>
          <w:delText xml:space="preserve">– </w:delText>
        </w:r>
      </w:del>
      <w:ins w:id="5724" w:author="Matheus Zingarelli" w:date="2011-07-26T15:31:00Z">
        <w:r w:rsidR="00EE7C48" w:rsidRPr="00EE7C48">
          <w:rPr>
            <w:rFonts w:ascii="Times New Roman" w:hAnsi="Times New Roman" w:cs="Times New Roman"/>
            <w:sz w:val="24"/>
            <w:szCs w:val="24"/>
            <w:lang w:val="en-US"/>
            <w:rPrChange w:id="5725" w:author="Matheus Zingarelli" w:date="2011-07-26T15:31:00Z">
              <w:rPr>
                <w:rFonts w:ascii="Times New Roman" w:hAnsi="Times New Roman" w:cs="Times New Roman"/>
                <w:sz w:val="24"/>
                <w:szCs w:val="24"/>
              </w:rPr>
            </w:rPrChange>
          </w:rPr>
          <w:t>.</w:t>
        </w:r>
        <w:r w:rsidR="00EE7C48">
          <w:rPr>
            <w:rFonts w:ascii="Times New Roman" w:hAnsi="Times New Roman" w:cs="Times New Roman"/>
            <w:sz w:val="24"/>
            <w:szCs w:val="24"/>
            <w:lang w:val="en-US"/>
          </w:rPr>
          <w:t xml:space="preserve"> </w:t>
        </w:r>
      </w:ins>
      <w:r w:rsidRPr="00EE7C48">
        <w:rPr>
          <w:rFonts w:ascii="Times New Roman" w:hAnsi="Times New Roman" w:cs="Times New Roman"/>
          <w:b/>
          <w:sz w:val="24"/>
          <w:szCs w:val="24"/>
          <w:rPrChange w:id="5726" w:author="Matheus Zingarelli" w:date="2011-07-26T15:32:00Z">
            <w:rPr>
              <w:lang w:val="en-US"/>
            </w:rPr>
          </w:rPrChange>
        </w:rPr>
        <w:t>LG Optimus 3D P920</w:t>
      </w:r>
      <w:ins w:id="5727" w:author="Matheus Zingarelli" w:date="2011-07-26T15:32:00Z">
        <w:r w:rsidR="00EE7C48" w:rsidRPr="00EE7C48">
          <w:rPr>
            <w:rFonts w:ascii="Times New Roman" w:hAnsi="Times New Roman" w:cs="Times New Roman"/>
            <w:sz w:val="24"/>
            <w:szCs w:val="24"/>
            <w:rPrChange w:id="5728" w:author="Matheus Zingarelli" w:date="2011-07-26T15:32:00Z">
              <w:rPr>
                <w:rFonts w:ascii="Times New Roman" w:hAnsi="Times New Roman" w:cs="Times New Roman"/>
                <w:sz w:val="24"/>
                <w:szCs w:val="24"/>
                <w:lang w:val="en-US"/>
              </w:rPr>
            </w:rPrChange>
          </w:rPr>
          <w:t>. Apresentaç</w:t>
        </w:r>
        <w:r w:rsidR="00EE7C48">
          <w:rPr>
            <w:rFonts w:ascii="Times New Roman" w:hAnsi="Times New Roman" w:cs="Times New Roman"/>
            <w:sz w:val="24"/>
            <w:szCs w:val="24"/>
            <w:rPrChange w:id="5729" w:author="Matheus Zingarelli" w:date="2011-07-26T15:32:00Z">
              <w:rPr>
                <w:rFonts w:ascii="Times New Roman" w:hAnsi="Times New Roman" w:cs="Times New Roman"/>
                <w:sz w:val="24"/>
                <w:szCs w:val="24"/>
              </w:rPr>
            </w:rPrChange>
          </w:rPr>
          <w:t>ão de celular com tela 3</w:t>
        </w:r>
        <w:r w:rsidR="00EE7C48">
          <w:rPr>
            <w:rFonts w:ascii="Times New Roman" w:hAnsi="Times New Roman" w:cs="Times New Roman"/>
            <w:sz w:val="24"/>
            <w:szCs w:val="24"/>
          </w:rPr>
          <w:t>D</w:t>
        </w:r>
      </w:ins>
      <w:del w:id="5730" w:author="Matheus Zingarelli" w:date="2011-07-26T15:32:00Z">
        <w:r w:rsidRPr="00EE7C48" w:rsidDel="00EE7C48">
          <w:rPr>
            <w:rFonts w:ascii="Times New Roman" w:hAnsi="Times New Roman" w:cs="Times New Roman"/>
            <w:sz w:val="24"/>
            <w:szCs w:val="24"/>
            <w:rPrChange w:id="5731" w:author="Matheus Zingarelli" w:date="2011-07-26T15:32:00Z">
              <w:rPr>
                <w:lang w:val="en-US"/>
              </w:rPr>
            </w:rPrChange>
          </w:rPr>
          <w:delText>, 2011</w:delText>
        </w:r>
      </w:del>
      <w:r w:rsidRPr="00EE7C48">
        <w:rPr>
          <w:rFonts w:ascii="Times New Roman" w:hAnsi="Times New Roman" w:cs="Times New Roman"/>
          <w:sz w:val="24"/>
          <w:szCs w:val="24"/>
          <w:rPrChange w:id="5732" w:author="Matheus Zingarelli" w:date="2011-07-26T15:32:00Z">
            <w:rPr>
              <w:lang w:val="en-US"/>
            </w:rPr>
          </w:rPrChange>
        </w:rPr>
        <w:t xml:space="preserve">. </w:t>
      </w:r>
      <w:r w:rsidRPr="004F3007">
        <w:rPr>
          <w:rFonts w:ascii="Times New Roman" w:hAnsi="Times New Roman" w:cs="Times New Roman"/>
          <w:sz w:val="24"/>
          <w:szCs w:val="24"/>
          <w:rPrChange w:id="5733" w:author="matheus" w:date="2011-07-25T13:04:00Z">
            <w:rPr/>
          </w:rPrChange>
        </w:rPr>
        <w:t>Disponível em</w:t>
      </w:r>
      <w:ins w:id="5734" w:author="Matheus Zingarelli" w:date="2011-07-26T15:32:00Z">
        <w:r w:rsidR="00EE7C48">
          <w:rPr>
            <w:rFonts w:ascii="Times New Roman" w:hAnsi="Times New Roman" w:cs="Times New Roman"/>
            <w:sz w:val="24"/>
            <w:szCs w:val="24"/>
          </w:rPr>
          <w:t>:</w:t>
        </w:r>
      </w:ins>
      <w:r w:rsidRPr="004F3007">
        <w:rPr>
          <w:rFonts w:ascii="Times New Roman" w:hAnsi="Times New Roman" w:cs="Times New Roman"/>
          <w:sz w:val="24"/>
          <w:szCs w:val="24"/>
          <w:rPrChange w:id="5735" w:author="matheus" w:date="2011-07-25T13:04:00Z">
            <w:rPr/>
          </w:rPrChange>
        </w:rPr>
        <w:t xml:space="preserve"> </w:t>
      </w:r>
      <w:ins w:id="5736" w:author="Matheus Zingarelli" w:date="2011-07-26T15:32:00Z">
        <w:r w:rsidR="00EE7C48">
          <w:rPr>
            <w:rFonts w:ascii="Times New Roman" w:hAnsi="Times New Roman" w:cs="Times New Roman"/>
            <w:sz w:val="24"/>
            <w:szCs w:val="24"/>
          </w:rPr>
          <w:t>&lt;</w:t>
        </w:r>
      </w:ins>
      <w:r w:rsidR="002461DA" w:rsidRPr="004F3007">
        <w:rPr>
          <w:rFonts w:ascii="Times New Roman" w:hAnsi="Times New Roman" w:cs="Times New Roman"/>
          <w:sz w:val="24"/>
          <w:szCs w:val="24"/>
          <w:rPrChange w:id="5737" w:author="matheus" w:date="2011-07-25T13:04:00Z">
            <w:rPr>
              <w:rStyle w:val="Hyperlink"/>
            </w:rPr>
          </w:rPrChange>
        </w:rPr>
        <w:fldChar w:fldCharType="begin"/>
      </w:r>
      <w:r w:rsidR="002461DA" w:rsidRPr="004F3007">
        <w:rPr>
          <w:rFonts w:ascii="Times New Roman" w:hAnsi="Times New Roman" w:cs="Times New Roman"/>
          <w:sz w:val="24"/>
          <w:szCs w:val="24"/>
          <w:rPrChange w:id="5738" w:author="matheus" w:date="2011-07-25T13:04:00Z">
            <w:rPr/>
          </w:rPrChange>
        </w:rPr>
        <w:instrText xml:space="preserve"> HYPERLINK "http://www.lg.com/uk/mobile-phones/all-lg-phones/LG-android-mobile-phone-P920.jsp" </w:instrText>
      </w:r>
      <w:r w:rsidR="002461DA" w:rsidRPr="004F3007">
        <w:rPr>
          <w:rFonts w:ascii="Times New Roman" w:hAnsi="Times New Roman" w:cs="Times New Roman"/>
          <w:sz w:val="24"/>
          <w:szCs w:val="24"/>
          <w:rPrChange w:id="5739" w:author="matheus" w:date="2011-07-25T13:04:00Z">
            <w:rPr>
              <w:rStyle w:val="Hyperlink"/>
            </w:rPr>
          </w:rPrChange>
        </w:rPr>
        <w:fldChar w:fldCharType="separate"/>
      </w:r>
      <w:r w:rsidRPr="004F3007">
        <w:rPr>
          <w:rStyle w:val="Hyperlink"/>
          <w:rFonts w:ascii="Times New Roman" w:hAnsi="Times New Roman" w:cs="Times New Roman"/>
          <w:sz w:val="24"/>
          <w:szCs w:val="24"/>
          <w:rPrChange w:id="5740" w:author="matheus" w:date="2011-07-25T13:04:00Z">
            <w:rPr>
              <w:rStyle w:val="Hyperlink"/>
            </w:rPr>
          </w:rPrChange>
        </w:rPr>
        <w:t>http://www.lg.com/uk/mobile-phones/all-lg-phones/LG-android-mobile-phone-P920.jsp</w:t>
      </w:r>
      <w:r w:rsidR="002461DA" w:rsidRPr="004F3007">
        <w:rPr>
          <w:rStyle w:val="Hyperlink"/>
          <w:rFonts w:ascii="Times New Roman" w:hAnsi="Times New Roman" w:cs="Times New Roman"/>
          <w:sz w:val="24"/>
          <w:szCs w:val="24"/>
          <w:rPrChange w:id="5741" w:author="matheus" w:date="2011-07-25T13:04:00Z">
            <w:rPr>
              <w:rStyle w:val="Hyperlink"/>
            </w:rPr>
          </w:rPrChange>
        </w:rPr>
        <w:fldChar w:fldCharType="end"/>
      </w:r>
      <w:ins w:id="5742" w:author="Matheus Zingarelli" w:date="2011-07-26T15:32:00Z">
        <w:r w:rsidR="00EE7C48" w:rsidRPr="00EE7C48">
          <w:rPr>
            <w:rStyle w:val="Hyperlink"/>
            <w:rFonts w:ascii="Times New Roman" w:hAnsi="Times New Roman" w:cs="Times New Roman"/>
            <w:color w:val="auto"/>
            <w:sz w:val="24"/>
            <w:szCs w:val="24"/>
            <w:u w:val="none"/>
            <w:rPrChange w:id="5743" w:author="Matheus Zingarelli" w:date="2011-07-26T15:32: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5744" w:author="matheus" w:date="2011-07-25T13:04:00Z">
            <w:rPr/>
          </w:rPrChange>
        </w:rPr>
        <w:t xml:space="preserve">. </w:t>
      </w:r>
      <w:del w:id="5745" w:author="Matheus Zingarelli" w:date="2011-07-26T15:32:00Z">
        <w:r w:rsidRPr="004F3007" w:rsidDel="00EE7C48">
          <w:rPr>
            <w:rFonts w:ascii="Times New Roman" w:hAnsi="Times New Roman" w:cs="Times New Roman"/>
            <w:sz w:val="24"/>
            <w:szCs w:val="24"/>
            <w:lang w:val="en-US"/>
            <w:rPrChange w:id="5746" w:author="matheus" w:date="2011-07-25T13:04:00Z">
              <w:rPr>
                <w:lang w:val="en-US"/>
              </w:rPr>
            </w:rPrChange>
          </w:rPr>
          <w:delText>Último a</w:delText>
        </w:r>
      </w:del>
      <w:ins w:id="5747" w:author="Matheus Zingarelli" w:date="2011-07-26T15:32:00Z">
        <w:r w:rsidR="00EE7C48">
          <w:rPr>
            <w:rFonts w:ascii="Times New Roman" w:hAnsi="Times New Roman" w:cs="Times New Roman"/>
            <w:sz w:val="24"/>
            <w:szCs w:val="24"/>
            <w:lang w:val="en-US"/>
          </w:rPr>
          <w:t>A</w:t>
        </w:r>
      </w:ins>
      <w:r w:rsidRPr="004F3007">
        <w:rPr>
          <w:rFonts w:ascii="Times New Roman" w:hAnsi="Times New Roman" w:cs="Times New Roman"/>
          <w:sz w:val="24"/>
          <w:szCs w:val="24"/>
          <w:lang w:val="en-US"/>
          <w:rPrChange w:id="5748" w:author="matheus" w:date="2011-07-25T13:04:00Z">
            <w:rPr>
              <w:lang w:val="en-US"/>
            </w:rPr>
          </w:rPrChange>
        </w:rPr>
        <w:t xml:space="preserve">cesso </w:t>
      </w:r>
      <w:del w:id="5749" w:author="Matheus Zingarelli" w:date="2011-07-26T15:32:00Z">
        <w:r w:rsidRPr="004F3007" w:rsidDel="00EE7C48">
          <w:rPr>
            <w:rFonts w:ascii="Times New Roman" w:hAnsi="Times New Roman" w:cs="Times New Roman"/>
            <w:sz w:val="24"/>
            <w:szCs w:val="24"/>
            <w:lang w:val="en-US"/>
            <w:rPrChange w:id="5750" w:author="matheus" w:date="2011-07-25T13:04:00Z">
              <w:rPr>
                <w:lang w:val="en-US"/>
              </w:rPr>
            </w:rPrChange>
          </w:rPr>
          <w:delText xml:space="preserve">feito </w:delText>
        </w:r>
      </w:del>
      <w:r w:rsidRPr="004F3007">
        <w:rPr>
          <w:rFonts w:ascii="Times New Roman" w:hAnsi="Times New Roman" w:cs="Times New Roman"/>
          <w:sz w:val="24"/>
          <w:szCs w:val="24"/>
          <w:lang w:val="en-US"/>
          <w:rPrChange w:id="5751" w:author="matheus" w:date="2011-07-25T13:04:00Z">
            <w:rPr>
              <w:lang w:val="en-US"/>
            </w:rPr>
          </w:rPrChange>
        </w:rPr>
        <w:t>em</w:t>
      </w:r>
      <w:ins w:id="5752" w:author="Matheus Zingarelli" w:date="2011-07-26T15:32:00Z">
        <w:r w:rsidR="00EE7C48">
          <w:rPr>
            <w:rFonts w:ascii="Times New Roman" w:hAnsi="Times New Roman" w:cs="Times New Roman"/>
            <w:sz w:val="24"/>
            <w:szCs w:val="24"/>
            <w:lang w:val="en-US"/>
          </w:rPr>
          <w:t xml:space="preserve">: </w:t>
        </w:r>
      </w:ins>
      <w:del w:id="5753" w:author="Matheus Zingarelli" w:date="2011-07-26T15:32:00Z">
        <w:r w:rsidRPr="004F3007" w:rsidDel="00EE7C48">
          <w:rPr>
            <w:rFonts w:ascii="Times New Roman" w:hAnsi="Times New Roman" w:cs="Times New Roman"/>
            <w:sz w:val="24"/>
            <w:szCs w:val="24"/>
            <w:lang w:val="en-US"/>
            <w:rPrChange w:id="5754" w:author="matheus" w:date="2011-07-25T13:04:00Z">
              <w:rPr>
                <w:lang w:val="en-US"/>
              </w:rPr>
            </w:rPrChange>
          </w:rPr>
          <w:delText xml:space="preserve"> 24/06/2011</w:delText>
        </w:r>
      </w:del>
      <w:ins w:id="5755" w:author="Matheus Zingarelli" w:date="2011-07-26T15:32:00Z">
        <w:r w:rsidR="00EE7C48">
          <w:rPr>
            <w:rFonts w:ascii="Times New Roman" w:hAnsi="Times New Roman" w:cs="Times New Roman"/>
            <w:sz w:val="24"/>
            <w:szCs w:val="24"/>
            <w:lang w:val="en-US"/>
          </w:rPr>
          <w:t>26 jul</w:t>
        </w:r>
      </w:ins>
      <w:r w:rsidR="00F6435F" w:rsidRPr="004F3007">
        <w:rPr>
          <w:rFonts w:ascii="Times New Roman" w:hAnsi="Times New Roman" w:cs="Times New Roman"/>
          <w:sz w:val="24"/>
          <w:szCs w:val="24"/>
          <w:lang w:val="en-US"/>
          <w:rPrChange w:id="5756" w:author="matheus" w:date="2011-07-25T13:04:00Z">
            <w:rPr>
              <w:lang w:val="en-US"/>
            </w:rPr>
          </w:rPrChange>
        </w:rPr>
        <w:t>.</w:t>
      </w:r>
      <w:ins w:id="5757" w:author="Matheus Zingarelli" w:date="2011-07-26T15:32:00Z">
        <w:r w:rsidR="00EE7C48">
          <w:rPr>
            <w:rFonts w:ascii="Times New Roman" w:hAnsi="Times New Roman" w:cs="Times New Roman"/>
            <w:sz w:val="24"/>
            <w:szCs w:val="24"/>
            <w:lang w:val="en-US"/>
          </w:rPr>
          <w:t xml:space="preserve"> 2011.</w:t>
        </w:r>
      </w:ins>
    </w:p>
    <w:p w:rsidR="004F3007" w:rsidRPr="00BB68A6" w:rsidRDefault="004F3007">
      <w:pPr>
        <w:spacing w:after="0" w:line="360" w:lineRule="auto"/>
        <w:rPr>
          <w:rFonts w:ascii="Times New Roman" w:hAnsi="Times New Roman" w:cs="Times New Roman"/>
          <w:sz w:val="24"/>
          <w:szCs w:val="24"/>
          <w:lang w:val="en-US"/>
          <w:rPrChange w:id="5758" w:author="Matheus Zingarelli" w:date="2011-07-26T15:34:00Z">
            <w:rPr>
              <w:lang w:val="en-US"/>
            </w:rPr>
          </w:rPrChange>
        </w:rPr>
        <w:pPrChange w:id="5759" w:author="matheus" w:date="2011-07-25T14:00:00Z">
          <w:pPr/>
        </w:pPrChange>
      </w:pPr>
    </w:p>
    <w:p w:rsidR="00F50722" w:rsidRPr="00BB68A6" w:rsidRDefault="00F50722">
      <w:pPr>
        <w:spacing w:after="0" w:line="360" w:lineRule="auto"/>
        <w:rPr>
          <w:ins w:id="5760" w:author="matheus" w:date="2011-07-25T13:11:00Z"/>
          <w:rStyle w:val="Hyperlink"/>
          <w:rFonts w:ascii="Times New Roman" w:hAnsi="Times New Roman" w:cs="Times New Roman"/>
          <w:sz w:val="24"/>
          <w:szCs w:val="24"/>
          <w:lang w:val="en-US"/>
          <w:rPrChange w:id="5761" w:author="Matheus Zingarelli" w:date="2011-07-26T15:34:00Z">
            <w:rPr>
              <w:ins w:id="5762" w:author="matheus" w:date="2011-07-25T13:11:00Z"/>
              <w:rStyle w:val="Hyperlink"/>
              <w:rFonts w:ascii="Times New Roman" w:hAnsi="Times New Roman" w:cs="Times New Roman"/>
              <w:sz w:val="24"/>
              <w:szCs w:val="24"/>
              <w:lang w:val="en-US"/>
            </w:rPr>
          </w:rPrChange>
        </w:rPr>
        <w:pPrChange w:id="5763" w:author="matheus" w:date="2011-07-25T14:00:00Z">
          <w:pPr/>
        </w:pPrChange>
      </w:pPr>
      <w:del w:id="5764" w:author="Matheus Zingarelli" w:date="2011-07-26T14:15:00Z">
        <w:r w:rsidRPr="00BB68A6" w:rsidDel="00EB23AD">
          <w:rPr>
            <w:rFonts w:ascii="Times New Roman" w:hAnsi="Times New Roman" w:cs="Times New Roman"/>
            <w:sz w:val="24"/>
            <w:szCs w:val="24"/>
            <w:lang w:val="en-US"/>
            <w:rPrChange w:id="5765" w:author="Matheus Zingarelli" w:date="2011-07-26T15:34:00Z">
              <w:rPr>
                <w:lang w:val="en-US"/>
              </w:rPr>
            </w:rPrChange>
          </w:rPr>
          <w:delText>(</w:delText>
        </w:r>
        <w:r w:rsidR="00107AF9" w:rsidRPr="00BB68A6" w:rsidDel="00EB23AD">
          <w:rPr>
            <w:rFonts w:ascii="Times New Roman" w:hAnsi="Times New Roman" w:cs="Times New Roman"/>
            <w:sz w:val="24"/>
            <w:szCs w:val="24"/>
            <w:lang w:val="en-US"/>
            <w:rPrChange w:id="5766" w:author="Matheus Zingarelli" w:date="2011-07-26T15:34:00Z">
              <w:rPr>
                <w:rFonts w:ascii="Times New Roman" w:hAnsi="Times New Roman" w:cs="Times New Roman"/>
                <w:sz w:val="24"/>
                <w:szCs w:val="24"/>
                <w:lang w:val="en-US"/>
              </w:rPr>
            </w:rPrChange>
          </w:rPr>
          <w:delText xml:space="preserve">LI </w:delText>
        </w:r>
        <w:r w:rsidRPr="00BB68A6" w:rsidDel="00EB23AD">
          <w:rPr>
            <w:rFonts w:ascii="Times New Roman" w:hAnsi="Times New Roman" w:cs="Times New Roman"/>
            <w:sz w:val="24"/>
            <w:szCs w:val="24"/>
            <w:lang w:val="en-US"/>
            <w:rPrChange w:id="5767" w:author="Matheus Zingarelli" w:date="2011-07-26T15:34:00Z">
              <w:rPr>
                <w:lang w:val="en-US"/>
              </w:rPr>
            </w:rPrChange>
          </w:rPr>
          <w:delText xml:space="preserve">et al., 2009) </w:delText>
        </w:r>
      </w:del>
      <w:r w:rsidR="001C6E0D" w:rsidRPr="00BB68A6">
        <w:rPr>
          <w:rFonts w:ascii="Times New Roman" w:hAnsi="Times New Roman" w:cs="Times New Roman"/>
          <w:sz w:val="24"/>
          <w:szCs w:val="24"/>
          <w:lang w:val="en-US"/>
          <w:rPrChange w:id="5768" w:author="Matheus Zingarelli" w:date="2011-07-26T15:34:00Z">
            <w:rPr>
              <w:rFonts w:ascii="Times New Roman" w:hAnsi="Times New Roman" w:cs="Times New Roman"/>
              <w:sz w:val="24"/>
              <w:szCs w:val="24"/>
              <w:lang w:val="en-US"/>
            </w:rPr>
          </w:rPrChange>
        </w:rPr>
        <w:t>LI, S</w:t>
      </w:r>
      <w:r w:rsidRPr="00BB68A6">
        <w:rPr>
          <w:rFonts w:ascii="Times New Roman" w:hAnsi="Times New Roman" w:cs="Times New Roman"/>
          <w:sz w:val="24"/>
          <w:szCs w:val="24"/>
          <w:lang w:val="en-US"/>
          <w:rPrChange w:id="5769" w:author="Matheus Zingarelli" w:date="2011-07-26T15:34:00Z">
            <w:rPr>
              <w:lang w:val="en-US"/>
            </w:rPr>
          </w:rPrChange>
        </w:rPr>
        <w:t>.</w:t>
      </w:r>
      <w:ins w:id="5770" w:author="Matheus Zingarelli" w:date="2011-07-26T14:21:00Z">
        <w:r w:rsidR="001C6E0D" w:rsidRPr="00BB68A6">
          <w:rPr>
            <w:rFonts w:ascii="Times New Roman" w:hAnsi="Times New Roman" w:cs="Times New Roman"/>
            <w:sz w:val="24"/>
            <w:szCs w:val="24"/>
            <w:lang w:val="en-US"/>
            <w:rPrChange w:id="5771" w:author="Matheus Zingarelli" w:date="2011-07-26T15:34:00Z">
              <w:rPr>
                <w:rFonts w:ascii="Times New Roman" w:hAnsi="Times New Roman" w:cs="Times New Roman"/>
                <w:sz w:val="24"/>
                <w:szCs w:val="24"/>
                <w:lang w:val="en-US"/>
              </w:rPr>
            </w:rPrChange>
          </w:rPr>
          <w:t xml:space="preserve"> et al</w:t>
        </w:r>
      </w:ins>
      <w:del w:id="5772" w:author="Matheus Zingarelli" w:date="2011-07-26T14:21:00Z">
        <w:r w:rsidRPr="00BB68A6" w:rsidDel="001C6E0D">
          <w:rPr>
            <w:rFonts w:ascii="Times New Roman" w:hAnsi="Times New Roman" w:cs="Times New Roman"/>
            <w:sz w:val="24"/>
            <w:szCs w:val="24"/>
            <w:lang w:val="en-US"/>
            <w:rPrChange w:id="5773" w:author="Matheus Zingarelli" w:date="2011-07-26T15:34:00Z">
              <w:rPr>
                <w:lang w:val="en-US"/>
              </w:rPr>
            </w:rPrChange>
          </w:rPr>
          <w:delText>; Hou, C.; Ying, Y.; Song, X.; Yang, L</w:delText>
        </w:r>
      </w:del>
      <w:r w:rsidRPr="00BB68A6">
        <w:rPr>
          <w:rFonts w:ascii="Times New Roman" w:hAnsi="Times New Roman" w:cs="Times New Roman"/>
          <w:sz w:val="24"/>
          <w:szCs w:val="24"/>
          <w:lang w:val="en-US"/>
          <w:rPrChange w:id="5774" w:author="Matheus Zingarelli" w:date="2011-07-26T15:34:00Z">
            <w:rPr>
              <w:lang w:val="en-US"/>
            </w:rPr>
          </w:rPrChange>
        </w:rPr>
        <w:t xml:space="preserve">. </w:t>
      </w:r>
      <w:del w:id="5775" w:author="Matheus Zingarelli" w:date="2011-07-26T15:33:00Z">
        <w:r w:rsidRPr="00BB68A6" w:rsidDel="00EE7C48">
          <w:rPr>
            <w:rFonts w:ascii="Times New Roman" w:hAnsi="Times New Roman" w:cs="Times New Roman"/>
            <w:sz w:val="24"/>
            <w:szCs w:val="24"/>
            <w:lang w:val="en-US"/>
            <w:rPrChange w:id="5776" w:author="Matheus Zingarelli" w:date="2011-07-26T15:34:00Z">
              <w:rPr>
                <w:lang w:val="en-US"/>
              </w:rPr>
            </w:rPrChange>
          </w:rPr>
          <w:delText xml:space="preserve">– </w:delText>
        </w:r>
      </w:del>
      <w:r w:rsidRPr="00BB68A6">
        <w:rPr>
          <w:rFonts w:ascii="Times New Roman" w:hAnsi="Times New Roman" w:cs="Times New Roman"/>
          <w:sz w:val="24"/>
          <w:szCs w:val="24"/>
          <w:lang w:val="en-US"/>
          <w:rPrChange w:id="5777" w:author="Matheus Zingarelli" w:date="2011-07-26T15:34:00Z">
            <w:rPr>
              <w:lang w:val="en-US"/>
            </w:rPr>
          </w:rPrChange>
        </w:rPr>
        <w:t xml:space="preserve">Stereoscopic Video Compression Based on H.264 MVC. </w:t>
      </w:r>
      <w:r w:rsidRPr="00BB68A6">
        <w:rPr>
          <w:rFonts w:ascii="Times New Roman" w:hAnsi="Times New Roman" w:cs="Times New Roman"/>
          <w:b/>
          <w:sz w:val="24"/>
          <w:szCs w:val="24"/>
          <w:lang w:val="en-US"/>
          <w:rPrChange w:id="5778" w:author="Matheus Zingarelli" w:date="2011-07-26T15:34:00Z">
            <w:rPr>
              <w:i/>
              <w:lang w:val="en-US"/>
            </w:rPr>
          </w:rPrChange>
        </w:rPr>
        <w:t>2nd International Congress on Image and Signal Processing, 2009 (CISP '09)</w:t>
      </w:r>
      <w:r w:rsidRPr="00BB68A6">
        <w:rPr>
          <w:rFonts w:ascii="Times New Roman" w:hAnsi="Times New Roman" w:cs="Times New Roman"/>
          <w:sz w:val="24"/>
          <w:szCs w:val="24"/>
          <w:lang w:val="en-US"/>
          <w:rPrChange w:id="5779" w:author="Matheus Zingarelli" w:date="2011-07-26T15:34:00Z">
            <w:rPr>
              <w:lang w:val="en-US"/>
            </w:rPr>
          </w:rPrChange>
        </w:rPr>
        <w:t>,</w:t>
      </w:r>
      <w:ins w:id="5780" w:author="Matheus Zingarelli" w:date="2011-07-26T15:33:00Z">
        <w:r w:rsidR="00EE7C48" w:rsidRPr="00BB68A6">
          <w:rPr>
            <w:rFonts w:ascii="Times New Roman" w:hAnsi="Times New Roman" w:cs="Times New Roman"/>
            <w:sz w:val="24"/>
            <w:szCs w:val="24"/>
            <w:lang w:val="en-US"/>
            <w:rPrChange w:id="5781" w:author="Matheus Zingarelli" w:date="2011-07-26T15:34:00Z">
              <w:rPr>
                <w:rFonts w:ascii="Times New Roman" w:hAnsi="Times New Roman" w:cs="Times New Roman"/>
                <w:sz w:val="24"/>
                <w:szCs w:val="24"/>
                <w:lang w:val="en-US"/>
              </w:rPr>
            </w:rPrChange>
          </w:rPr>
          <w:t xml:space="preserve"> </w:t>
        </w:r>
        <w:r w:rsidR="00EE7C48" w:rsidRPr="00BB68A6">
          <w:rPr>
            <w:rFonts w:ascii="Times New Roman" w:hAnsi="Times New Roman" w:cs="Times New Roman"/>
            <w:sz w:val="24"/>
            <w:szCs w:val="24"/>
            <w:lang w:val="en-US"/>
            <w:rPrChange w:id="5782" w:author="Matheus Zingarelli" w:date="2011-07-26T15:34:00Z">
              <w:rPr/>
            </w:rPrChange>
          </w:rPr>
          <w:t>Tianjin</w:t>
        </w:r>
        <w:r w:rsidR="00EE7C48" w:rsidRPr="00BB68A6">
          <w:rPr>
            <w:rFonts w:ascii="Times New Roman" w:hAnsi="Times New Roman" w:cs="Times New Roman"/>
            <w:sz w:val="24"/>
            <w:szCs w:val="24"/>
            <w:lang w:val="en-US"/>
            <w:rPrChange w:id="5783" w:author="Matheus Zingarelli" w:date="2011-07-26T15:34:00Z">
              <w:rPr>
                <w:rFonts w:ascii="Times New Roman" w:hAnsi="Times New Roman" w:cs="Times New Roman"/>
                <w:sz w:val="24"/>
                <w:szCs w:val="24"/>
                <w:lang w:val="en-US"/>
              </w:rPr>
            </w:rPrChange>
          </w:rPr>
          <w:t>,</w:t>
        </w:r>
        <w:r w:rsidR="00EE7C48" w:rsidRPr="00BB68A6">
          <w:rPr>
            <w:rFonts w:ascii="Times New Roman" w:hAnsi="Times New Roman" w:cs="Times New Roman"/>
            <w:sz w:val="24"/>
            <w:szCs w:val="24"/>
            <w:lang w:val="en-US"/>
            <w:rPrChange w:id="5784" w:author="Matheus Zingarelli" w:date="2011-07-26T15:34:00Z">
              <w:rPr/>
            </w:rPrChange>
          </w:rPr>
          <w:t xml:space="preserve"> </w:t>
        </w:r>
      </w:ins>
      <w:ins w:id="5785" w:author="Matheus Zingarelli" w:date="2011-07-26T15:34:00Z">
        <w:r w:rsidR="00EE7C48" w:rsidRPr="00BB68A6">
          <w:rPr>
            <w:rFonts w:ascii="Times New Roman" w:hAnsi="Times New Roman" w:cs="Times New Roman"/>
            <w:sz w:val="24"/>
            <w:szCs w:val="24"/>
            <w:lang w:val="en-US"/>
            <w:rPrChange w:id="5786" w:author="Matheus Zingarelli" w:date="2011-07-26T15:34:00Z">
              <w:rPr>
                <w:lang w:val="en-US"/>
              </w:rPr>
            </w:rPrChange>
          </w:rPr>
          <w:t>p.</w:t>
        </w:r>
      </w:ins>
      <w:r w:rsidRPr="00BB68A6">
        <w:rPr>
          <w:rFonts w:ascii="Times New Roman" w:hAnsi="Times New Roman" w:cs="Times New Roman"/>
          <w:sz w:val="24"/>
          <w:szCs w:val="24"/>
          <w:lang w:val="en-US"/>
          <w:rPrChange w:id="5787" w:author="Matheus Zingarelli" w:date="2011-07-26T15:34:00Z">
            <w:rPr>
              <w:lang w:val="en-US"/>
            </w:rPr>
          </w:rPrChange>
        </w:rPr>
        <w:t xml:space="preserve"> 1-5, </w:t>
      </w:r>
      <w:ins w:id="5788" w:author="Matheus Zingarelli" w:date="2011-07-26T15:34:00Z">
        <w:r w:rsidR="00EE7C48" w:rsidRPr="00BB68A6">
          <w:rPr>
            <w:rFonts w:ascii="Times New Roman" w:hAnsi="Times New Roman" w:cs="Times New Roman"/>
            <w:sz w:val="24"/>
            <w:szCs w:val="24"/>
            <w:lang w:val="en-US"/>
            <w:rPrChange w:id="5789" w:author="Matheus Zingarelli" w:date="2011-07-26T15:34:00Z">
              <w:rPr>
                <w:rFonts w:ascii="Times New Roman" w:hAnsi="Times New Roman" w:cs="Times New Roman"/>
                <w:sz w:val="24"/>
                <w:szCs w:val="24"/>
                <w:lang w:val="en-US"/>
              </w:rPr>
            </w:rPrChange>
          </w:rPr>
          <w:t xml:space="preserve">oct. </w:t>
        </w:r>
      </w:ins>
      <w:r w:rsidRPr="00BB68A6">
        <w:rPr>
          <w:rFonts w:ascii="Times New Roman" w:hAnsi="Times New Roman" w:cs="Times New Roman"/>
          <w:sz w:val="24"/>
          <w:szCs w:val="24"/>
          <w:lang w:val="en-US"/>
          <w:rPrChange w:id="5790" w:author="Matheus Zingarelli" w:date="2011-07-26T15:34:00Z">
            <w:rPr>
              <w:lang w:val="en-US"/>
            </w:rPr>
          </w:rPrChange>
        </w:rPr>
        <w:t>2009. DOI</w:t>
      </w:r>
      <w:del w:id="5791" w:author="Matheus Zingarelli" w:date="2011-07-26T15:34:00Z">
        <w:r w:rsidRPr="00BB68A6" w:rsidDel="00EE7C48">
          <w:rPr>
            <w:rFonts w:ascii="Times New Roman" w:hAnsi="Times New Roman" w:cs="Times New Roman"/>
            <w:sz w:val="24"/>
            <w:szCs w:val="24"/>
            <w:lang w:val="en-US"/>
            <w:rPrChange w:id="5792" w:author="Matheus Zingarelli" w:date="2011-07-26T15:34:00Z">
              <w:rPr>
                <w:lang w:val="en-US"/>
              </w:rPr>
            </w:rPrChange>
          </w:rPr>
          <w:delText xml:space="preserve"> =</w:delText>
        </w:r>
      </w:del>
      <w:ins w:id="5793" w:author="Matheus Zingarelli" w:date="2011-07-26T15:34:00Z">
        <w:r w:rsidR="00EE7C48" w:rsidRPr="00BB68A6">
          <w:rPr>
            <w:rFonts w:ascii="Times New Roman" w:hAnsi="Times New Roman" w:cs="Times New Roman"/>
            <w:sz w:val="24"/>
            <w:szCs w:val="24"/>
            <w:lang w:val="en-US"/>
            <w:rPrChange w:id="5794" w:author="Matheus Zingarelli" w:date="2011-07-26T15:34:00Z">
              <w:rPr>
                <w:rFonts w:ascii="Times New Roman" w:hAnsi="Times New Roman" w:cs="Times New Roman"/>
                <w:sz w:val="24"/>
                <w:szCs w:val="24"/>
                <w:lang w:val="en-US"/>
              </w:rPr>
            </w:rPrChange>
          </w:rPr>
          <w:t>:</w:t>
        </w:r>
        <w:r w:rsidR="00EE7C48" w:rsidRPr="00BB68A6">
          <w:rPr>
            <w:rFonts w:ascii="Times New Roman" w:hAnsi="Times New Roman" w:cs="Times New Roman"/>
            <w:sz w:val="24"/>
            <w:szCs w:val="24"/>
            <w:rPrChange w:id="5795" w:author="Matheus Zingarelli" w:date="2011-07-26T15:34:00Z">
              <w:rPr/>
            </w:rPrChange>
          </w:rPr>
          <w:t>10.1109/CISP.2009.5301218</w:t>
        </w:r>
      </w:ins>
      <w:del w:id="5796" w:author="Matheus Zingarelli" w:date="2011-07-26T15:34:00Z">
        <w:r w:rsidRPr="00BB68A6" w:rsidDel="00EE7C48">
          <w:rPr>
            <w:rFonts w:ascii="Times New Roman" w:hAnsi="Times New Roman" w:cs="Times New Roman"/>
            <w:sz w:val="24"/>
            <w:szCs w:val="24"/>
            <w:lang w:val="en-US"/>
            <w:rPrChange w:id="5797" w:author="Matheus Zingarelli" w:date="2011-07-26T15:34:00Z">
              <w:rPr>
                <w:lang w:val="en-US"/>
              </w:rPr>
            </w:rPrChange>
          </w:rPr>
          <w:delText xml:space="preserve"> </w:delText>
        </w:r>
      </w:del>
      <w:del w:id="5798" w:author="Matheus Zingarelli" w:date="2011-07-26T15:33:00Z">
        <w:r w:rsidR="002461DA" w:rsidRPr="00BB68A6" w:rsidDel="00EE7C48">
          <w:rPr>
            <w:rFonts w:ascii="Times New Roman" w:hAnsi="Times New Roman" w:cs="Times New Roman"/>
            <w:sz w:val="24"/>
            <w:szCs w:val="24"/>
            <w:rPrChange w:id="5799" w:author="Matheus Zingarelli" w:date="2011-07-26T15:34:00Z">
              <w:rPr>
                <w:rStyle w:val="Hyperlink"/>
                <w:lang w:val="en-US"/>
              </w:rPr>
            </w:rPrChange>
          </w:rPr>
          <w:fldChar w:fldCharType="begin"/>
        </w:r>
        <w:r w:rsidR="002461DA" w:rsidRPr="00BB68A6" w:rsidDel="00EE7C48">
          <w:rPr>
            <w:rFonts w:ascii="Times New Roman" w:hAnsi="Times New Roman" w:cs="Times New Roman"/>
            <w:sz w:val="24"/>
            <w:szCs w:val="24"/>
            <w:lang w:val="en-US"/>
            <w:rPrChange w:id="5800" w:author="Matheus Zingarelli" w:date="2011-07-26T15:34:00Z">
              <w:rPr/>
            </w:rPrChange>
          </w:rPr>
          <w:delInstrText xml:space="preserve"> HYPERLINK "http://dx.doi.org/10.1109/CISP.2009.5301218" </w:delInstrText>
        </w:r>
        <w:r w:rsidR="002461DA" w:rsidRPr="00BB68A6" w:rsidDel="00EE7C48">
          <w:rPr>
            <w:rFonts w:ascii="Times New Roman" w:hAnsi="Times New Roman" w:cs="Times New Roman"/>
            <w:sz w:val="24"/>
            <w:szCs w:val="24"/>
            <w:rPrChange w:id="5801" w:author="Matheus Zingarelli" w:date="2011-07-26T15:34:00Z">
              <w:rPr>
                <w:rStyle w:val="Hyperlink"/>
                <w:lang w:val="en-US"/>
              </w:rPr>
            </w:rPrChange>
          </w:rPr>
          <w:fldChar w:fldCharType="separate"/>
        </w:r>
        <w:r w:rsidRPr="00BB68A6" w:rsidDel="00EE7C48">
          <w:rPr>
            <w:rStyle w:val="Hyperlink"/>
            <w:rFonts w:ascii="Times New Roman" w:hAnsi="Times New Roman" w:cs="Times New Roman"/>
            <w:sz w:val="24"/>
            <w:szCs w:val="24"/>
            <w:lang w:val="en-US"/>
            <w:rPrChange w:id="5802" w:author="Matheus Zingarelli" w:date="2011-07-26T15:34:00Z">
              <w:rPr>
                <w:rStyle w:val="Hyperlink"/>
                <w:lang w:val="en-US"/>
              </w:rPr>
            </w:rPrChange>
          </w:rPr>
          <w:delText>http://dx.doi.org/10.1109/CISP.2009.5301218</w:delText>
        </w:r>
        <w:r w:rsidR="002461DA" w:rsidRPr="00BB68A6" w:rsidDel="00EE7C48">
          <w:rPr>
            <w:rStyle w:val="Hyperlink"/>
            <w:rFonts w:ascii="Times New Roman" w:hAnsi="Times New Roman" w:cs="Times New Roman"/>
            <w:sz w:val="24"/>
            <w:szCs w:val="24"/>
            <w:lang w:val="en-US"/>
            <w:rPrChange w:id="5803" w:author="Matheus Zingarelli" w:date="2011-07-26T15:34:00Z">
              <w:rPr>
                <w:rStyle w:val="Hyperlink"/>
                <w:lang w:val="en-US"/>
              </w:rPr>
            </w:rPrChange>
          </w:rPr>
          <w:fldChar w:fldCharType="end"/>
        </w:r>
      </w:del>
      <w:ins w:id="5804" w:author="Matheus Zingarelli" w:date="2011-07-26T15:34:00Z">
        <w:r w:rsidR="00EE7C48" w:rsidRPr="00BB68A6">
          <w:rPr>
            <w:rFonts w:ascii="Times New Roman" w:hAnsi="Times New Roman" w:cs="Times New Roman"/>
            <w:sz w:val="24"/>
            <w:szCs w:val="24"/>
            <w:lang w:val="en-US"/>
            <w:rPrChange w:id="5805" w:author="Matheus Zingarelli" w:date="2011-07-26T15:34:00Z">
              <w:rPr>
                <w:rFonts w:ascii="Times New Roman" w:hAnsi="Times New Roman" w:cs="Times New Roman"/>
                <w:sz w:val="24"/>
                <w:szCs w:val="24"/>
                <w:lang w:val="en-US"/>
              </w:rPr>
            </w:rPrChange>
          </w:rPr>
          <w:t>.</w:t>
        </w:r>
      </w:ins>
    </w:p>
    <w:p w:rsidR="004F3007" w:rsidRPr="004F3007" w:rsidRDefault="004F3007">
      <w:pPr>
        <w:spacing w:after="0" w:line="360" w:lineRule="auto"/>
        <w:rPr>
          <w:rFonts w:ascii="Times New Roman" w:hAnsi="Times New Roman" w:cs="Times New Roman"/>
          <w:sz w:val="24"/>
          <w:szCs w:val="24"/>
          <w:lang w:val="en-US"/>
          <w:rPrChange w:id="5806" w:author="matheus" w:date="2011-07-25T13:04:00Z">
            <w:rPr>
              <w:lang w:val="en-US"/>
            </w:rPr>
          </w:rPrChange>
        </w:rPr>
        <w:pPrChange w:id="5807" w:author="matheus" w:date="2011-07-25T14:00:00Z">
          <w:pPr/>
        </w:pPrChange>
      </w:pPr>
    </w:p>
    <w:p w:rsidR="00BB68A6" w:rsidRDefault="00F50722">
      <w:pPr>
        <w:spacing w:after="0" w:line="360" w:lineRule="auto"/>
        <w:jc w:val="both"/>
        <w:rPr>
          <w:ins w:id="5808" w:author="Matheus Zingarelli" w:date="2011-07-26T15:35:00Z"/>
          <w:rFonts w:ascii="Times New Roman" w:hAnsi="Times New Roman" w:cs="Times New Roman"/>
          <w:sz w:val="24"/>
          <w:szCs w:val="24"/>
          <w:lang w:val="en-US"/>
        </w:rPr>
        <w:pPrChange w:id="5809" w:author="matheus" w:date="2011-07-25T14:00:00Z">
          <w:pPr>
            <w:jc w:val="both"/>
          </w:pPr>
        </w:pPrChange>
      </w:pPr>
      <w:del w:id="5810" w:author="Matheus Zingarelli" w:date="2011-07-26T14:15:00Z">
        <w:r w:rsidRPr="004F3007" w:rsidDel="00EB23AD">
          <w:rPr>
            <w:rFonts w:ascii="Times New Roman" w:hAnsi="Times New Roman" w:cs="Times New Roman"/>
            <w:sz w:val="24"/>
            <w:szCs w:val="24"/>
            <w:lang w:val="en-US"/>
            <w:rPrChange w:id="5811"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5812" w:author="matheus" w:date="2011-07-25T13:04:00Z">
              <w:rPr>
                <w:rFonts w:ascii="Times New Roman" w:hAnsi="Times New Roman" w:cs="Times New Roman"/>
                <w:sz w:val="24"/>
                <w:szCs w:val="24"/>
                <w:lang w:val="en-US"/>
              </w:rPr>
            </w:rPrChange>
          </w:rPr>
          <w:delText xml:space="preserve">LIN </w:delText>
        </w:r>
        <w:r w:rsidRPr="004F3007" w:rsidDel="00EB23AD">
          <w:rPr>
            <w:rFonts w:ascii="Times New Roman" w:hAnsi="Times New Roman" w:cs="Times New Roman"/>
            <w:sz w:val="24"/>
            <w:szCs w:val="24"/>
            <w:lang w:val="en-US"/>
            <w:rPrChange w:id="5813" w:author="matheus" w:date="2011-07-25T13:04:00Z">
              <w:rPr>
                <w:lang w:val="en-US"/>
              </w:rPr>
            </w:rPrChange>
          </w:rPr>
          <w:delText xml:space="preserve">et al., 2009) </w:delText>
        </w:r>
      </w:del>
      <w:r w:rsidR="001C6E0D" w:rsidRPr="004F3007">
        <w:rPr>
          <w:rFonts w:ascii="Times New Roman" w:hAnsi="Times New Roman" w:cs="Times New Roman"/>
          <w:sz w:val="24"/>
          <w:szCs w:val="24"/>
          <w:lang w:val="en-US"/>
          <w:rPrChange w:id="5814" w:author="matheus" w:date="2011-07-25T13:04:00Z">
            <w:rPr>
              <w:rFonts w:ascii="Times New Roman" w:hAnsi="Times New Roman" w:cs="Times New Roman"/>
              <w:sz w:val="24"/>
              <w:szCs w:val="24"/>
              <w:lang w:val="en-US"/>
            </w:rPr>
          </w:rPrChange>
        </w:rPr>
        <w:t>LIN, Z</w:t>
      </w:r>
      <w:del w:id="5815" w:author="Matheus Zingarelli" w:date="2011-07-26T14:23:00Z">
        <w:r w:rsidR="001C6E0D" w:rsidRPr="004F3007" w:rsidDel="001C6E0D">
          <w:rPr>
            <w:rFonts w:ascii="Times New Roman" w:hAnsi="Times New Roman" w:cs="Times New Roman"/>
            <w:sz w:val="24"/>
            <w:szCs w:val="24"/>
            <w:lang w:val="en-US"/>
            <w:rPrChange w:id="5816" w:author="matheus" w:date="2011-07-25T13:04:00Z">
              <w:rPr>
                <w:rFonts w:ascii="Times New Roman" w:hAnsi="Times New Roman" w:cs="Times New Roman"/>
                <w:sz w:val="24"/>
                <w:szCs w:val="24"/>
                <w:lang w:val="en-US"/>
              </w:rPr>
            </w:rPrChange>
          </w:rPr>
          <w:delText>.; XIANG, Z; LUO, L.; ZHAO, L</w:delText>
        </w:r>
      </w:del>
      <w:ins w:id="5817" w:author="Matheus Zingarelli" w:date="2011-07-26T14:23:00Z">
        <w:r w:rsidR="001C6E0D">
          <w:rPr>
            <w:rFonts w:ascii="Times New Roman" w:hAnsi="Times New Roman" w:cs="Times New Roman"/>
            <w:sz w:val="24"/>
            <w:szCs w:val="24"/>
            <w:lang w:val="en-US"/>
          </w:rPr>
          <w:t>. et al</w:t>
        </w:r>
      </w:ins>
      <w:r w:rsidR="001C6E0D" w:rsidRPr="004F3007">
        <w:rPr>
          <w:rFonts w:ascii="Times New Roman" w:hAnsi="Times New Roman" w:cs="Times New Roman"/>
          <w:sz w:val="24"/>
          <w:szCs w:val="24"/>
          <w:lang w:val="en-US"/>
          <w:rPrChange w:id="5818" w:author="matheus" w:date="2011-07-25T13:04:00Z">
            <w:rPr>
              <w:rFonts w:ascii="Times New Roman" w:hAnsi="Times New Roman" w:cs="Times New Roman"/>
              <w:sz w:val="24"/>
              <w:szCs w:val="24"/>
              <w:lang w:val="en-US"/>
            </w:rPr>
          </w:rPrChange>
        </w:rPr>
        <w:t>.</w:t>
      </w:r>
      <w:r w:rsidRPr="004F3007">
        <w:rPr>
          <w:rFonts w:ascii="Times New Roman" w:hAnsi="Times New Roman" w:cs="Times New Roman"/>
          <w:sz w:val="24"/>
          <w:szCs w:val="24"/>
          <w:lang w:val="en-US"/>
          <w:rPrChange w:id="5819" w:author="matheus" w:date="2011-07-25T13:04:00Z">
            <w:rPr>
              <w:lang w:val="en-US"/>
            </w:rPr>
          </w:rPrChange>
        </w:rPr>
        <w:t xml:space="preserve"> An Improved Stereo Video Coding Scheme Based on Joint Multiview Video Model. </w:t>
      </w:r>
      <w:r w:rsidRPr="00BB68A6">
        <w:rPr>
          <w:rFonts w:ascii="Times New Roman" w:hAnsi="Times New Roman" w:cs="Times New Roman"/>
          <w:b/>
          <w:sz w:val="24"/>
          <w:szCs w:val="24"/>
          <w:lang w:val="en-US"/>
          <w:rPrChange w:id="5820" w:author="Matheus Zingarelli" w:date="2011-07-26T15:34:00Z">
            <w:rPr>
              <w:i/>
              <w:lang w:val="en-US"/>
            </w:rPr>
          </w:rPrChange>
        </w:rPr>
        <w:t>First International Workshop on Education Technology and Computer Science</w:t>
      </w:r>
      <w:r w:rsidRPr="004F3007">
        <w:rPr>
          <w:rFonts w:ascii="Times New Roman" w:hAnsi="Times New Roman" w:cs="Times New Roman"/>
          <w:sz w:val="24"/>
          <w:szCs w:val="24"/>
          <w:lang w:val="en-US"/>
          <w:rPrChange w:id="5821" w:author="matheus" w:date="2011-07-25T13:04:00Z">
            <w:rPr>
              <w:lang w:val="en-US"/>
            </w:rPr>
          </w:rPrChange>
        </w:rPr>
        <w:t>,</w:t>
      </w:r>
      <w:ins w:id="5822" w:author="Matheus Zingarelli" w:date="2011-07-26T15:35:00Z">
        <w:r w:rsidR="00BB68A6" w:rsidRPr="00BB68A6">
          <w:rPr>
            <w:lang w:val="en-US"/>
            <w:rPrChange w:id="5823" w:author="Matheus Zingarelli" w:date="2011-07-26T15:35:00Z">
              <w:rPr/>
            </w:rPrChange>
          </w:rPr>
          <w:t xml:space="preserve"> </w:t>
        </w:r>
        <w:r w:rsidR="00BB68A6" w:rsidRPr="00BB68A6">
          <w:rPr>
            <w:rFonts w:ascii="Times New Roman" w:hAnsi="Times New Roman" w:cs="Times New Roman"/>
            <w:sz w:val="24"/>
            <w:szCs w:val="24"/>
            <w:lang w:val="en-US"/>
          </w:rPr>
          <w:t xml:space="preserve">Wuhan, </w:t>
        </w:r>
        <w:r w:rsidR="00BB68A6">
          <w:rPr>
            <w:rFonts w:ascii="Times New Roman" w:hAnsi="Times New Roman" w:cs="Times New Roman"/>
            <w:sz w:val="24"/>
            <w:szCs w:val="24"/>
            <w:lang w:val="en-US"/>
          </w:rPr>
          <w:t xml:space="preserve">p. </w:t>
        </w:r>
      </w:ins>
      <w:del w:id="5824" w:author="Matheus Zingarelli" w:date="2011-07-26T15:35:00Z">
        <w:r w:rsidRPr="004F3007" w:rsidDel="00BB68A6">
          <w:rPr>
            <w:rFonts w:ascii="Times New Roman" w:hAnsi="Times New Roman" w:cs="Times New Roman"/>
            <w:sz w:val="24"/>
            <w:szCs w:val="24"/>
            <w:lang w:val="en-US"/>
            <w:rPrChange w:id="5825" w:author="matheus" w:date="2011-07-25T13:04:00Z">
              <w:rPr>
                <w:lang w:val="en-US"/>
              </w:rPr>
            </w:rPrChange>
          </w:rPr>
          <w:delText xml:space="preserve"> </w:delText>
        </w:r>
      </w:del>
      <w:r w:rsidRPr="004F3007">
        <w:rPr>
          <w:rFonts w:ascii="Times New Roman" w:hAnsi="Times New Roman" w:cs="Times New Roman"/>
          <w:sz w:val="24"/>
          <w:szCs w:val="24"/>
          <w:lang w:val="en-US"/>
          <w:rPrChange w:id="5826" w:author="matheus" w:date="2011-07-25T13:04:00Z">
            <w:rPr>
              <w:lang w:val="en-US"/>
            </w:rPr>
          </w:rPrChange>
        </w:rPr>
        <w:t xml:space="preserve">1091-1095, </w:t>
      </w:r>
      <w:ins w:id="5827" w:author="Matheus Zingarelli" w:date="2011-07-26T15:35:00Z">
        <w:r w:rsidR="00BB68A6">
          <w:rPr>
            <w:rFonts w:ascii="Times New Roman" w:hAnsi="Times New Roman" w:cs="Times New Roman"/>
            <w:sz w:val="24"/>
            <w:szCs w:val="24"/>
            <w:lang w:val="en-US"/>
          </w:rPr>
          <w:t xml:space="preserve">mar. </w:t>
        </w:r>
      </w:ins>
      <w:r w:rsidRPr="004F3007">
        <w:rPr>
          <w:rFonts w:ascii="Times New Roman" w:hAnsi="Times New Roman" w:cs="Times New Roman"/>
          <w:sz w:val="24"/>
          <w:szCs w:val="24"/>
          <w:lang w:val="en-US"/>
          <w:rPrChange w:id="5828" w:author="matheus" w:date="2011-07-25T13:04:00Z">
            <w:rPr>
              <w:lang w:val="en-US"/>
            </w:rPr>
          </w:rPrChange>
        </w:rPr>
        <w:t>2009. DOI</w:t>
      </w:r>
      <w:ins w:id="5829" w:author="Matheus Zingarelli" w:date="2011-07-26T15:35:00Z">
        <w:r w:rsidR="00BB68A6">
          <w:rPr>
            <w:rFonts w:ascii="Times New Roman" w:hAnsi="Times New Roman" w:cs="Times New Roman"/>
            <w:sz w:val="24"/>
            <w:szCs w:val="24"/>
            <w:lang w:val="en-US"/>
          </w:rPr>
          <w:t>:</w:t>
        </w:r>
      </w:ins>
      <w:ins w:id="5830" w:author="Matheus Zingarelli" w:date="2011-07-26T15:36:00Z">
        <w:r w:rsidR="00BB68A6" w:rsidRPr="00BB68A6">
          <w:rPr>
            <w:rFonts w:ascii="Times New Roman" w:hAnsi="Times New Roman" w:cs="Times New Roman"/>
            <w:sz w:val="24"/>
            <w:szCs w:val="24"/>
            <w:lang w:val="en-US"/>
          </w:rPr>
          <w:t>10.1109/ETCS.2009.249</w:t>
        </w:r>
      </w:ins>
      <w:ins w:id="5831" w:author="Matheus Zingarelli" w:date="2011-07-26T15:35:00Z">
        <w:r w:rsidR="00BB68A6">
          <w:rPr>
            <w:rFonts w:ascii="Times New Roman" w:hAnsi="Times New Roman" w:cs="Times New Roman"/>
            <w:sz w:val="24"/>
            <w:szCs w:val="24"/>
            <w:lang w:val="en-US"/>
          </w:rPr>
          <w:t>.</w:t>
        </w:r>
      </w:ins>
    </w:p>
    <w:p w:rsidR="00F50722" w:rsidDel="00BB68A6" w:rsidRDefault="00F50722">
      <w:pPr>
        <w:spacing w:after="0" w:line="360" w:lineRule="auto"/>
        <w:jc w:val="both"/>
        <w:rPr>
          <w:ins w:id="5832" w:author="matheus" w:date="2011-07-25T13:11:00Z"/>
          <w:del w:id="5833" w:author="Matheus Zingarelli" w:date="2011-07-26T15:35:00Z"/>
          <w:rStyle w:val="Hyperlink"/>
          <w:rFonts w:ascii="Times New Roman" w:hAnsi="Times New Roman" w:cs="Times New Roman"/>
          <w:sz w:val="24"/>
          <w:szCs w:val="24"/>
          <w:lang w:val="en-US"/>
        </w:rPr>
        <w:pPrChange w:id="5834" w:author="matheus" w:date="2011-07-25T14:00:00Z">
          <w:pPr>
            <w:jc w:val="both"/>
          </w:pPr>
        </w:pPrChange>
      </w:pPr>
      <w:del w:id="5835" w:author="Matheus Zingarelli" w:date="2011-07-26T15:35:00Z">
        <w:r w:rsidRPr="004F3007" w:rsidDel="00BB68A6">
          <w:rPr>
            <w:rFonts w:ascii="Times New Roman" w:hAnsi="Times New Roman" w:cs="Times New Roman"/>
            <w:sz w:val="24"/>
            <w:szCs w:val="24"/>
            <w:lang w:val="en-US"/>
            <w:rPrChange w:id="5836" w:author="matheus" w:date="2011-07-25T13:04:00Z">
              <w:rPr>
                <w:lang w:val="en-US"/>
              </w:rPr>
            </w:rPrChange>
          </w:rPr>
          <w:delText xml:space="preserve"> = </w:delText>
        </w:r>
        <w:r w:rsidR="002461DA" w:rsidRPr="004F3007" w:rsidDel="00BB68A6">
          <w:rPr>
            <w:rFonts w:ascii="Times New Roman" w:hAnsi="Times New Roman" w:cs="Times New Roman"/>
            <w:sz w:val="24"/>
            <w:szCs w:val="24"/>
            <w:rPrChange w:id="5837" w:author="matheus" w:date="2011-07-25T13:04:00Z">
              <w:rPr>
                <w:rStyle w:val="Hyperlink"/>
                <w:lang w:val="en-US"/>
              </w:rPr>
            </w:rPrChange>
          </w:rPr>
          <w:fldChar w:fldCharType="begin"/>
        </w:r>
        <w:r w:rsidR="002461DA" w:rsidRPr="004F3007" w:rsidDel="00BB68A6">
          <w:rPr>
            <w:rFonts w:ascii="Times New Roman" w:hAnsi="Times New Roman" w:cs="Times New Roman"/>
            <w:sz w:val="24"/>
            <w:szCs w:val="24"/>
            <w:lang w:val="en-US"/>
            <w:rPrChange w:id="5838" w:author="matheus" w:date="2011-07-25T13:04:00Z">
              <w:rPr>
                <w:lang w:val="en-US"/>
              </w:rPr>
            </w:rPrChange>
          </w:rPr>
          <w:delInstrText xml:space="preserve"> HYPERLINK "http://dx.doi.org/10.1109/ETCS.2009.249" </w:delInstrText>
        </w:r>
        <w:r w:rsidR="002461DA" w:rsidRPr="004F3007" w:rsidDel="00BB68A6">
          <w:rPr>
            <w:rFonts w:ascii="Times New Roman" w:hAnsi="Times New Roman" w:cs="Times New Roman"/>
            <w:sz w:val="24"/>
            <w:szCs w:val="24"/>
            <w:rPrChange w:id="5839" w:author="matheus" w:date="2011-07-25T13:04:00Z">
              <w:rPr>
                <w:rStyle w:val="Hyperlink"/>
                <w:lang w:val="en-US"/>
              </w:rPr>
            </w:rPrChange>
          </w:rPr>
          <w:fldChar w:fldCharType="separate"/>
        </w:r>
        <w:r w:rsidRPr="004F3007" w:rsidDel="00BB68A6">
          <w:rPr>
            <w:rStyle w:val="Hyperlink"/>
            <w:rFonts w:ascii="Times New Roman" w:hAnsi="Times New Roman" w:cs="Times New Roman"/>
            <w:sz w:val="24"/>
            <w:szCs w:val="24"/>
            <w:lang w:val="en-US"/>
            <w:rPrChange w:id="5840" w:author="matheus" w:date="2011-07-25T13:04:00Z">
              <w:rPr>
                <w:rStyle w:val="Hyperlink"/>
                <w:lang w:val="en-US"/>
              </w:rPr>
            </w:rPrChange>
          </w:rPr>
          <w:delText>http://dx.doi.org/10.1109/ETCS.2009.249</w:delText>
        </w:r>
        <w:r w:rsidR="002461DA" w:rsidRPr="004F3007" w:rsidDel="00BB68A6">
          <w:rPr>
            <w:rStyle w:val="Hyperlink"/>
            <w:rFonts w:ascii="Times New Roman" w:hAnsi="Times New Roman" w:cs="Times New Roman"/>
            <w:sz w:val="24"/>
            <w:szCs w:val="24"/>
            <w:lang w:val="en-US"/>
            <w:rPrChange w:id="5841" w:author="matheus" w:date="2011-07-25T13:04:00Z">
              <w:rPr>
                <w:rStyle w:val="Hyperlink"/>
                <w:lang w:val="en-US"/>
              </w:rPr>
            </w:rPrChange>
          </w:rPr>
          <w:fldChar w:fldCharType="end"/>
        </w:r>
      </w:del>
    </w:p>
    <w:p w:rsidR="004F3007" w:rsidRPr="004F3007" w:rsidRDefault="004F3007">
      <w:pPr>
        <w:spacing w:after="0" w:line="360" w:lineRule="auto"/>
        <w:jc w:val="both"/>
        <w:rPr>
          <w:rFonts w:ascii="Times New Roman" w:hAnsi="Times New Roman" w:cs="Times New Roman"/>
          <w:sz w:val="24"/>
          <w:szCs w:val="24"/>
          <w:lang w:val="en-US"/>
          <w:rPrChange w:id="5842" w:author="matheus" w:date="2011-07-25T13:04:00Z">
            <w:rPr>
              <w:lang w:val="en-US"/>
            </w:rPr>
          </w:rPrChange>
        </w:rPr>
        <w:pPrChange w:id="5843" w:author="matheus" w:date="2011-07-25T14:00:00Z">
          <w:pPr>
            <w:jc w:val="both"/>
          </w:pPr>
        </w:pPrChange>
      </w:pPr>
    </w:p>
    <w:p w:rsidR="00A06248" w:rsidRDefault="00A06248">
      <w:pPr>
        <w:spacing w:after="0" w:line="360" w:lineRule="auto"/>
        <w:jc w:val="both"/>
        <w:rPr>
          <w:ins w:id="5844" w:author="matheus" w:date="2011-07-25T13:11:00Z"/>
          <w:rFonts w:ascii="Times New Roman" w:hAnsi="Times New Roman" w:cs="Times New Roman"/>
          <w:sz w:val="24"/>
          <w:szCs w:val="24"/>
          <w:lang w:val="en-US"/>
        </w:rPr>
        <w:pPrChange w:id="5845" w:author="matheus" w:date="2011-07-25T14:00:00Z">
          <w:pPr>
            <w:jc w:val="both"/>
          </w:pPr>
        </w:pPrChange>
      </w:pPr>
      <w:del w:id="5846" w:author="Matheus Zingarelli" w:date="2011-07-26T14:15:00Z">
        <w:r w:rsidRPr="004F3007" w:rsidDel="00EB23AD">
          <w:rPr>
            <w:rFonts w:ascii="Times New Roman" w:hAnsi="Times New Roman" w:cs="Times New Roman"/>
            <w:sz w:val="24"/>
            <w:szCs w:val="24"/>
            <w:lang w:val="en-US"/>
            <w:rPrChange w:id="5847"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5848" w:author="matheus" w:date="2011-07-25T13:04:00Z">
              <w:rPr>
                <w:rFonts w:ascii="Times New Roman" w:hAnsi="Times New Roman" w:cs="Times New Roman"/>
                <w:sz w:val="24"/>
                <w:szCs w:val="24"/>
                <w:lang w:val="en-US"/>
              </w:rPr>
            </w:rPrChange>
          </w:rPr>
          <w:delText>LIPTON</w:delText>
        </w:r>
        <w:r w:rsidRPr="004F3007" w:rsidDel="00EB23AD">
          <w:rPr>
            <w:rFonts w:ascii="Times New Roman" w:hAnsi="Times New Roman" w:cs="Times New Roman"/>
            <w:sz w:val="24"/>
            <w:szCs w:val="24"/>
            <w:lang w:val="en-US"/>
            <w:rPrChange w:id="5849" w:author="matheus" w:date="2011-07-25T13:04:00Z">
              <w:rPr>
                <w:lang w:val="en-US"/>
              </w:rPr>
            </w:rPrChange>
          </w:rPr>
          <w:delText xml:space="preserve">, 1982) </w:delText>
        </w:r>
      </w:del>
      <w:r w:rsidR="001C6E0D" w:rsidRPr="004F3007">
        <w:rPr>
          <w:rFonts w:ascii="Times New Roman" w:hAnsi="Times New Roman" w:cs="Times New Roman"/>
          <w:sz w:val="24"/>
          <w:szCs w:val="24"/>
          <w:lang w:val="en-US"/>
          <w:rPrChange w:id="5850" w:author="matheus" w:date="2011-07-25T13:04:00Z">
            <w:rPr>
              <w:rFonts w:ascii="Times New Roman" w:hAnsi="Times New Roman" w:cs="Times New Roman"/>
              <w:sz w:val="24"/>
              <w:szCs w:val="24"/>
              <w:lang w:val="en-US"/>
            </w:rPr>
          </w:rPrChange>
        </w:rPr>
        <w:t>LIPTON, L</w:t>
      </w:r>
      <w:r w:rsidRPr="004F3007">
        <w:rPr>
          <w:rFonts w:ascii="Times New Roman" w:hAnsi="Times New Roman" w:cs="Times New Roman"/>
          <w:sz w:val="24"/>
          <w:szCs w:val="24"/>
          <w:lang w:val="en-US"/>
          <w:rPrChange w:id="5851" w:author="matheus" w:date="2011-07-25T13:04:00Z">
            <w:rPr>
              <w:lang w:val="en-US"/>
            </w:rPr>
          </w:rPrChange>
        </w:rPr>
        <w:t>.</w:t>
      </w:r>
      <w:del w:id="5852" w:author="Matheus Zingarelli" w:date="2011-07-26T15:36:00Z">
        <w:r w:rsidRPr="004F3007" w:rsidDel="00BB68A6">
          <w:rPr>
            <w:rFonts w:ascii="Times New Roman" w:hAnsi="Times New Roman" w:cs="Times New Roman"/>
            <w:sz w:val="24"/>
            <w:szCs w:val="24"/>
            <w:lang w:val="en-US"/>
            <w:rPrChange w:id="5853" w:author="matheus" w:date="2011-07-25T13:04:00Z">
              <w:rPr>
                <w:lang w:val="en-US"/>
              </w:rPr>
            </w:rPrChange>
          </w:rPr>
          <w:delText xml:space="preserve"> –</w:delText>
        </w:r>
      </w:del>
      <w:r w:rsidRPr="004F3007">
        <w:rPr>
          <w:rFonts w:ascii="Times New Roman" w:hAnsi="Times New Roman" w:cs="Times New Roman"/>
          <w:sz w:val="24"/>
          <w:szCs w:val="24"/>
          <w:lang w:val="en-US"/>
          <w:rPrChange w:id="5854" w:author="matheus" w:date="2011-07-25T13:04:00Z">
            <w:rPr>
              <w:lang w:val="en-US"/>
            </w:rPr>
          </w:rPrChange>
        </w:rPr>
        <w:t xml:space="preserve"> </w:t>
      </w:r>
      <w:r w:rsidRPr="00BB68A6">
        <w:rPr>
          <w:rFonts w:ascii="Times New Roman" w:hAnsi="Times New Roman" w:cs="Times New Roman"/>
          <w:b/>
          <w:sz w:val="24"/>
          <w:szCs w:val="24"/>
          <w:lang w:val="en-US"/>
          <w:rPrChange w:id="5855" w:author="Matheus Zingarelli" w:date="2011-07-26T15:36:00Z">
            <w:rPr>
              <w:lang w:val="en-US"/>
            </w:rPr>
          </w:rPrChange>
        </w:rPr>
        <w:t>Foundations of the Stereoscopic Cinema</w:t>
      </w:r>
      <w:r w:rsidRPr="004F3007">
        <w:rPr>
          <w:rFonts w:ascii="Times New Roman" w:hAnsi="Times New Roman" w:cs="Times New Roman"/>
          <w:sz w:val="24"/>
          <w:szCs w:val="24"/>
          <w:lang w:val="en-US"/>
          <w:rPrChange w:id="5856" w:author="matheus" w:date="2011-07-25T13:04:00Z">
            <w:rPr>
              <w:lang w:val="en-US"/>
            </w:rPr>
          </w:rPrChange>
        </w:rPr>
        <w:t xml:space="preserve">: a study in depth. </w:t>
      </w:r>
      <w:ins w:id="5857" w:author="Matheus Zingarelli" w:date="2011-07-26T15:37:00Z">
        <w:r w:rsidR="00BB68A6">
          <w:rPr>
            <w:rFonts w:ascii="Times New Roman" w:hAnsi="Times New Roman" w:cs="Times New Roman"/>
            <w:sz w:val="24"/>
            <w:szCs w:val="24"/>
            <w:lang w:val="en-US"/>
          </w:rPr>
          <w:t xml:space="preserve">New York: </w:t>
        </w:r>
      </w:ins>
      <w:r w:rsidRPr="004F3007">
        <w:rPr>
          <w:rFonts w:ascii="Times New Roman" w:hAnsi="Times New Roman" w:cs="Times New Roman"/>
          <w:sz w:val="24"/>
          <w:szCs w:val="24"/>
          <w:lang w:val="en-US"/>
          <w:rPrChange w:id="5858" w:author="matheus" w:date="2011-07-25T13:04:00Z">
            <w:rPr>
              <w:lang w:val="en-US"/>
            </w:rPr>
          </w:rPrChange>
        </w:rPr>
        <w:t>Van Nostrand Reinhold Company Inc</w:t>
      </w:r>
      <w:del w:id="5859" w:author="Matheus Zingarelli" w:date="2011-07-26T15:37:00Z">
        <w:r w:rsidRPr="004F3007" w:rsidDel="00BB68A6">
          <w:rPr>
            <w:rFonts w:ascii="Times New Roman" w:hAnsi="Times New Roman" w:cs="Times New Roman"/>
            <w:sz w:val="24"/>
            <w:szCs w:val="24"/>
            <w:lang w:val="en-US"/>
            <w:rPrChange w:id="5860" w:author="matheus" w:date="2011-07-25T13:04:00Z">
              <w:rPr>
                <w:lang w:val="en-US"/>
              </w:rPr>
            </w:rPrChange>
          </w:rPr>
          <w:delText>., United States</w:delText>
        </w:r>
      </w:del>
      <w:ins w:id="5861" w:author="Matheus Zingarelli" w:date="2011-07-26T15:37:00Z">
        <w:r w:rsidR="00BB68A6">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5862" w:author="matheus" w:date="2011-07-25T13:04:00Z">
            <w:rPr>
              <w:lang w:val="en-US"/>
            </w:rPr>
          </w:rPrChange>
        </w:rPr>
        <w:t>, 1982.</w:t>
      </w:r>
    </w:p>
    <w:p w:rsidR="004F3007" w:rsidRPr="004F3007" w:rsidRDefault="004F3007">
      <w:pPr>
        <w:spacing w:after="0" w:line="360" w:lineRule="auto"/>
        <w:jc w:val="both"/>
        <w:rPr>
          <w:rFonts w:ascii="Times New Roman" w:hAnsi="Times New Roman" w:cs="Times New Roman"/>
          <w:sz w:val="24"/>
          <w:szCs w:val="24"/>
          <w:lang w:val="en-US"/>
          <w:rPrChange w:id="5863" w:author="matheus" w:date="2011-07-25T13:04:00Z">
            <w:rPr>
              <w:lang w:val="en-US"/>
            </w:rPr>
          </w:rPrChange>
        </w:rPr>
        <w:pPrChange w:id="5864" w:author="matheus" w:date="2011-07-25T14:00:00Z">
          <w:pPr>
            <w:jc w:val="both"/>
          </w:pPr>
        </w:pPrChange>
      </w:pPr>
    </w:p>
    <w:p w:rsidR="00E32D6A" w:rsidRDefault="00E32D6A">
      <w:pPr>
        <w:spacing w:after="0" w:line="360" w:lineRule="auto"/>
        <w:jc w:val="both"/>
        <w:rPr>
          <w:ins w:id="5865" w:author="matheus" w:date="2011-07-25T13:11:00Z"/>
          <w:rFonts w:ascii="Times New Roman" w:hAnsi="Times New Roman" w:cs="Times New Roman"/>
          <w:sz w:val="24"/>
          <w:szCs w:val="24"/>
          <w:lang w:val="en-US"/>
        </w:rPr>
        <w:pPrChange w:id="5866" w:author="matheus" w:date="2011-07-25T14:00:00Z">
          <w:pPr>
            <w:jc w:val="both"/>
          </w:pPr>
        </w:pPrChange>
      </w:pPr>
      <w:del w:id="5867" w:author="Matheus Zingarelli" w:date="2011-07-26T14:16:00Z">
        <w:r w:rsidRPr="004F3007" w:rsidDel="00EB23AD">
          <w:rPr>
            <w:rFonts w:ascii="Times New Roman" w:hAnsi="Times New Roman" w:cs="Times New Roman"/>
            <w:sz w:val="24"/>
            <w:szCs w:val="24"/>
            <w:lang w:val="en-US"/>
            <w:rPrChange w:id="5868"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5869" w:author="matheus" w:date="2011-07-25T13:04:00Z">
              <w:rPr>
                <w:rFonts w:ascii="Times New Roman" w:hAnsi="Times New Roman" w:cs="Times New Roman"/>
                <w:sz w:val="24"/>
                <w:szCs w:val="24"/>
                <w:lang w:val="en-US"/>
              </w:rPr>
            </w:rPrChange>
          </w:rPr>
          <w:delText>LIPTON</w:delText>
        </w:r>
        <w:r w:rsidRPr="004F3007" w:rsidDel="00EB23AD">
          <w:rPr>
            <w:rFonts w:ascii="Times New Roman" w:hAnsi="Times New Roman" w:cs="Times New Roman"/>
            <w:sz w:val="24"/>
            <w:szCs w:val="24"/>
            <w:lang w:val="en-US"/>
            <w:rPrChange w:id="5870" w:author="matheus" w:date="2011-07-25T13:04:00Z">
              <w:rPr>
                <w:lang w:val="en-US"/>
              </w:rPr>
            </w:rPrChange>
          </w:rPr>
          <w:delText xml:space="preserve">, 1997) </w:delText>
        </w:r>
      </w:del>
      <w:r w:rsidR="001C6E0D" w:rsidRPr="004F3007">
        <w:rPr>
          <w:rFonts w:ascii="Times New Roman" w:hAnsi="Times New Roman" w:cs="Times New Roman"/>
          <w:sz w:val="24"/>
          <w:szCs w:val="24"/>
          <w:lang w:val="en-US"/>
          <w:rPrChange w:id="5871" w:author="matheus" w:date="2011-07-25T13:04:00Z">
            <w:rPr>
              <w:rFonts w:ascii="Times New Roman" w:hAnsi="Times New Roman" w:cs="Times New Roman"/>
              <w:sz w:val="24"/>
              <w:szCs w:val="24"/>
              <w:lang w:val="en-US"/>
            </w:rPr>
          </w:rPrChange>
        </w:rPr>
        <w:t>LIPTON, L</w:t>
      </w:r>
      <w:r w:rsidRPr="004F3007">
        <w:rPr>
          <w:rFonts w:ascii="Times New Roman" w:hAnsi="Times New Roman" w:cs="Times New Roman"/>
          <w:sz w:val="24"/>
          <w:szCs w:val="24"/>
          <w:lang w:val="en-US"/>
          <w:rPrChange w:id="5872" w:author="matheus" w:date="2011-07-25T13:04:00Z">
            <w:rPr>
              <w:lang w:val="en-US"/>
            </w:rPr>
          </w:rPrChange>
        </w:rPr>
        <w:t xml:space="preserve">. </w:t>
      </w:r>
      <w:del w:id="5873" w:author="Matheus Zingarelli" w:date="2011-07-26T15:37:00Z">
        <w:r w:rsidRPr="004F3007" w:rsidDel="00BB68A6">
          <w:rPr>
            <w:rFonts w:ascii="Times New Roman" w:hAnsi="Times New Roman" w:cs="Times New Roman"/>
            <w:sz w:val="24"/>
            <w:szCs w:val="24"/>
            <w:lang w:val="en-US"/>
            <w:rPrChange w:id="5874" w:author="matheus" w:date="2011-07-25T13:04:00Z">
              <w:rPr>
                <w:lang w:val="en-US"/>
              </w:rPr>
            </w:rPrChange>
          </w:rPr>
          <w:delText xml:space="preserve">– </w:delText>
        </w:r>
      </w:del>
      <w:r w:rsidRPr="004F3007">
        <w:rPr>
          <w:rFonts w:ascii="Times New Roman" w:hAnsi="Times New Roman" w:cs="Times New Roman"/>
          <w:sz w:val="24"/>
          <w:szCs w:val="24"/>
          <w:lang w:val="en-US"/>
          <w:rPrChange w:id="5875" w:author="matheus" w:date="2011-07-25T13:04:00Z">
            <w:rPr>
              <w:lang w:val="en-US"/>
            </w:rPr>
          </w:rPrChange>
        </w:rPr>
        <w:t xml:space="preserve">Stereo-Vision Formats for Video and Computer Graphics. </w:t>
      </w:r>
      <w:r w:rsidRPr="00BB68A6">
        <w:rPr>
          <w:rFonts w:ascii="Times New Roman" w:hAnsi="Times New Roman" w:cs="Times New Roman"/>
          <w:b/>
          <w:sz w:val="24"/>
          <w:szCs w:val="24"/>
          <w:lang w:val="en-US"/>
          <w:rPrChange w:id="5876" w:author="Matheus Zingarelli" w:date="2011-07-26T15:37:00Z">
            <w:rPr>
              <w:i/>
              <w:lang w:val="en-US"/>
            </w:rPr>
          </w:rPrChange>
        </w:rPr>
        <w:t>Proceedings SPIE</w:t>
      </w:r>
      <w:r w:rsidRPr="004F3007">
        <w:rPr>
          <w:rFonts w:ascii="Times New Roman" w:hAnsi="Times New Roman" w:cs="Times New Roman"/>
          <w:sz w:val="24"/>
          <w:szCs w:val="24"/>
          <w:lang w:val="en-US"/>
          <w:rPrChange w:id="5877" w:author="matheus" w:date="2011-07-25T13:04:00Z">
            <w:rPr>
              <w:lang w:val="en-US"/>
            </w:rPr>
          </w:rPrChange>
        </w:rPr>
        <w:t>,</w:t>
      </w:r>
      <w:ins w:id="5878" w:author="Matheus Zingarelli" w:date="2011-07-26T15:38:00Z">
        <w:r w:rsidR="009A46CA">
          <w:rPr>
            <w:rFonts w:ascii="Times New Roman" w:hAnsi="Times New Roman" w:cs="Times New Roman"/>
            <w:sz w:val="24"/>
            <w:szCs w:val="24"/>
            <w:lang w:val="en-US"/>
          </w:rPr>
          <w:t xml:space="preserve"> San Jose, p.</w:t>
        </w:r>
      </w:ins>
      <w:r w:rsidRPr="004F3007">
        <w:rPr>
          <w:rFonts w:ascii="Times New Roman" w:hAnsi="Times New Roman" w:cs="Times New Roman"/>
          <w:sz w:val="24"/>
          <w:szCs w:val="24"/>
          <w:lang w:val="en-US"/>
          <w:rPrChange w:id="5879" w:author="matheus" w:date="2011-07-25T13:04:00Z">
            <w:rPr>
              <w:lang w:val="en-US"/>
            </w:rPr>
          </w:rPrChange>
        </w:rPr>
        <w:t xml:space="preserve"> 239</w:t>
      </w:r>
      <w:r w:rsidR="00DA00D1" w:rsidRPr="004F3007">
        <w:rPr>
          <w:rFonts w:ascii="Times New Roman" w:hAnsi="Times New Roman" w:cs="Times New Roman"/>
          <w:sz w:val="24"/>
          <w:szCs w:val="24"/>
          <w:lang w:val="en-US"/>
          <w:rPrChange w:id="5880" w:author="matheus" w:date="2011-07-25T13:04:00Z">
            <w:rPr>
              <w:lang w:val="en-US"/>
            </w:rPr>
          </w:rPrChange>
        </w:rPr>
        <w:t>-244</w:t>
      </w:r>
      <w:r w:rsidRPr="004F3007">
        <w:rPr>
          <w:rFonts w:ascii="Times New Roman" w:hAnsi="Times New Roman" w:cs="Times New Roman"/>
          <w:sz w:val="24"/>
          <w:szCs w:val="24"/>
          <w:lang w:val="en-US"/>
          <w:rPrChange w:id="5881" w:author="matheus" w:date="2011-07-25T13:04:00Z">
            <w:rPr>
              <w:lang w:val="en-US"/>
            </w:rPr>
          </w:rPrChange>
        </w:rPr>
        <w:t xml:space="preserve">, </w:t>
      </w:r>
      <w:ins w:id="5882" w:author="Matheus Zingarelli" w:date="2011-07-26T15:39:00Z">
        <w:r w:rsidR="009A46CA">
          <w:rPr>
            <w:rFonts w:ascii="Times New Roman" w:hAnsi="Times New Roman" w:cs="Times New Roman"/>
            <w:sz w:val="24"/>
            <w:szCs w:val="24"/>
            <w:lang w:val="en-US"/>
          </w:rPr>
          <w:t xml:space="preserve">feb. </w:t>
        </w:r>
      </w:ins>
      <w:r w:rsidRPr="004F3007">
        <w:rPr>
          <w:rFonts w:ascii="Times New Roman" w:hAnsi="Times New Roman" w:cs="Times New Roman"/>
          <w:sz w:val="24"/>
          <w:szCs w:val="24"/>
          <w:lang w:val="en-US"/>
          <w:rPrChange w:id="5883" w:author="matheus" w:date="2011-07-25T13:04:00Z">
            <w:rPr>
              <w:lang w:val="en-US"/>
            </w:rPr>
          </w:rPrChange>
        </w:rPr>
        <w:t>1997. DOI</w:t>
      </w:r>
      <w:ins w:id="5884" w:author="Matheus Zingarelli" w:date="2011-07-26T15:37:00Z">
        <w:r w:rsidR="00BB68A6">
          <w:rPr>
            <w:rFonts w:ascii="Times New Roman" w:hAnsi="Times New Roman" w:cs="Times New Roman"/>
            <w:sz w:val="24"/>
            <w:szCs w:val="24"/>
            <w:lang w:val="en-US"/>
          </w:rPr>
          <w:t>:</w:t>
        </w:r>
      </w:ins>
      <w:ins w:id="5885" w:author="Matheus Zingarelli" w:date="2011-07-26T15:38:00Z">
        <w:r w:rsidR="009A46CA" w:rsidRPr="009A46CA">
          <w:rPr>
            <w:rFonts w:ascii="Times New Roman" w:hAnsi="Times New Roman" w:cs="Times New Roman"/>
            <w:sz w:val="24"/>
            <w:szCs w:val="24"/>
            <w:lang w:val="en-US"/>
          </w:rPr>
          <w:t>10.1117/12.274462</w:t>
        </w:r>
      </w:ins>
      <w:del w:id="5886" w:author="Matheus Zingarelli" w:date="2011-07-26T15:37:00Z">
        <w:r w:rsidRPr="004F3007" w:rsidDel="00BB68A6">
          <w:rPr>
            <w:rFonts w:ascii="Times New Roman" w:hAnsi="Times New Roman" w:cs="Times New Roman"/>
            <w:sz w:val="24"/>
            <w:szCs w:val="24"/>
            <w:lang w:val="en-US"/>
            <w:rPrChange w:id="5887" w:author="matheus" w:date="2011-07-25T13:04:00Z">
              <w:rPr>
                <w:lang w:val="en-US"/>
              </w:rPr>
            </w:rPrChange>
          </w:rPr>
          <w:delText xml:space="preserve"> = </w:delText>
        </w:r>
        <w:r w:rsidR="002461DA" w:rsidRPr="004F3007" w:rsidDel="00BB68A6">
          <w:rPr>
            <w:rFonts w:ascii="Times New Roman" w:hAnsi="Times New Roman" w:cs="Times New Roman"/>
            <w:sz w:val="24"/>
            <w:szCs w:val="24"/>
            <w:rPrChange w:id="5888" w:author="matheus" w:date="2011-07-25T13:04:00Z">
              <w:rPr>
                <w:rStyle w:val="Hyperlink"/>
                <w:lang w:val="en-US"/>
              </w:rPr>
            </w:rPrChange>
          </w:rPr>
          <w:fldChar w:fldCharType="begin"/>
        </w:r>
        <w:r w:rsidR="002461DA" w:rsidRPr="004F3007" w:rsidDel="00BB68A6">
          <w:rPr>
            <w:rFonts w:ascii="Times New Roman" w:hAnsi="Times New Roman" w:cs="Times New Roman"/>
            <w:sz w:val="24"/>
            <w:szCs w:val="24"/>
            <w:lang w:val="en-US"/>
            <w:rPrChange w:id="5889" w:author="matheus" w:date="2011-07-25T13:04:00Z">
              <w:rPr>
                <w:lang w:val="en-US"/>
              </w:rPr>
            </w:rPrChange>
          </w:rPr>
          <w:delInstrText xml:space="preserve"> HYPERLINK "http://dx.doi.org/10.1117/12.274462" </w:delInstrText>
        </w:r>
        <w:r w:rsidR="002461DA" w:rsidRPr="004F3007" w:rsidDel="00BB68A6">
          <w:rPr>
            <w:rFonts w:ascii="Times New Roman" w:hAnsi="Times New Roman" w:cs="Times New Roman"/>
            <w:sz w:val="24"/>
            <w:szCs w:val="24"/>
            <w:rPrChange w:id="5890" w:author="matheus" w:date="2011-07-25T13:04:00Z">
              <w:rPr>
                <w:rStyle w:val="Hyperlink"/>
                <w:lang w:val="en-US"/>
              </w:rPr>
            </w:rPrChange>
          </w:rPr>
          <w:fldChar w:fldCharType="separate"/>
        </w:r>
        <w:r w:rsidRPr="004F3007" w:rsidDel="00BB68A6">
          <w:rPr>
            <w:rStyle w:val="Hyperlink"/>
            <w:rFonts w:ascii="Times New Roman" w:hAnsi="Times New Roman" w:cs="Times New Roman"/>
            <w:sz w:val="24"/>
            <w:szCs w:val="24"/>
            <w:lang w:val="en-US"/>
            <w:rPrChange w:id="5891" w:author="matheus" w:date="2011-07-25T13:04:00Z">
              <w:rPr>
                <w:rStyle w:val="Hyperlink"/>
                <w:lang w:val="en-US"/>
              </w:rPr>
            </w:rPrChange>
          </w:rPr>
          <w:delText>http://dx.doi.org/10.1117/12.274462</w:delText>
        </w:r>
        <w:r w:rsidR="002461DA" w:rsidRPr="004F3007" w:rsidDel="00BB68A6">
          <w:rPr>
            <w:rStyle w:val="Hyperlink"/>
            <w:rFonts w:ascii="Times New Roman" w:hAnsi="Times New Roman" w:cs="Times New Roman"/>
            <w:sz w:val="24"/>
            <w:szCs w:val="24"/>
            <w:lang w:val="en-US"/>
            <w:rPrChange w:id="5892" w:author="matheus" w:date="2011-07-25T13:04:00Z">
              <w:rPr>
                <w:rStyle w:val="Hyperlink"/>
                <w:lang w:val="en-US"/>
              </w:rPr>
            </w:rPrChange>
          </w:rPr>
          <w:fldChar w:fldCharType="end"/>
        </w:r>
        <w:r w:rsidRPr="004F3007" w:rsidDel="00BB68A6">
          <w:rPr>
            <w:rFonts w:ascii="Times New Roman" w:hAnsi="Times New Roman" w:cs="Times New Roman"/>
            <w:sz w:val="24"/>
            <w:szCs w:val="24"/>
            <w:lang w:val="en-US"/>
            <w:rPrChange w:id="5893" w:author="matheus" w:date="2011-07-25T13:04:00Z">
              <w:rPr>
                <w:lang w:val="en-US"/>
              </w:rPr>
            </w:rPrChange>
          </w:rPr>
          <w:delText>.</w:delText>
        </w:r>
      </w:del>
      <w:ins w:id="5894" w:author="Matheus Zingarelli" w:date="2011-07-26T15:37:00Z">
        <w:r w:rsidR="00BB68A6">
          <w:rPr>
            <w:rFonts w:ascii="Times New Roman" w:hAnsi="Times New Roman" w:cs="Times New Roman"/>
            <w:sz w:val="24"/>
            <w:szCs w:val="24"/>
            <w:lang w:val="en-US"/>
          </w:rPr>
          <w:t>.</w:t>
        </w:r>
      </w:ins>
    </w:p>
    <w:p w:rsidR="004F3007" w:rsidRPr="004F3007" w:rsidRDefault="004F3007">
      <w:pPr>
        <w:spacing w:after="0" w:line="360" w:lineRule="auto"/>
        <w:jc w:val="both"/>
        <w:rPr>
          <w:rFonts w:ascii="Times New Roman" w:hAnsi="Times New Roman" w:cs="Times New Roman"/>
          <w:sz w:val="24"/>
          <w:szCs w:val="24"/>
          <w:lang w:val="en-US"/>
          <w:rPrChange w:id="5895" w:author="matheus" w:date="2011-07-25T13:04:00Z">
            <w:rPr>
              <w:lang w:val="en-US"/>
            </w:rPr>
          </w:rPrChange>
        </w:rPr>
        <w:pPrChange w:id="5896" w:author="matheus" w:date="2011-07-25T14:00:00Z">
          <w:pPr>
            <w:jc w:val="both"/>
          </w:pPr>
        </w:pPrChange>
      </w:pPr>
    </w:p>
    <w:p w:rsidR="00433542" w:rsidRDefault="00297D50">
      <w:pPr>
        <w:spacing w:after="0" w:line="360" w:lineRule="auto"/>
        <w:jc w:val="both"/>
        <w:rPr>
          <w:ins w:id="5897" w:author="matheus" w:date="2011-07-25T13:11:00Z"/>
          <w:rFonts w:ascii="Times New Roman" w:hAnsi="Times New Roman" w:cs="Times New Roman"/>
          <w:sz w:val="24"/>
          <w:szCs w:val="24"/>
          <w:lang w:val="en-US"/>
        </w:rPr>
        <w:pPrChange w:id="5898" w:author="matheus" w:date="2011-07-25T14:00:00Z">
          <w:pPr>
            <w:jc w:val="both"/>
          </w:pPr>
        </w:pPrChange>
      </w:pPr>
      <w:del w:id="5899" w:author="Matheus Zingarelli" w:date="2011-07-26T14:16:00Z">
        <w:r w:rsidRPr="004F3007" w:rsidDel="00EB23AD">
          <w:rPr>
            <w:rFonts w:ascii="Times New Roman" w:hAnsi="Times New Roman" w:cs="Times New Roman"/>
            <w:sz w:val="24"/>
            <w:szCs w:val="24"/>
            <w:lang w:val="en-US"/>
            <w:rPrChange w:id="5900"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5901" w:author="matheus" w:date="2011-07-25T13:04:00Z">
              <w:rPr>
                <w:rFonts w:ascii="Times New Roman" w:hAnsi="Times New Roman" w:cs="Times New Roman"/>
                <w:sz w:val="24"/>
                <w:szCs w:val="24"/>
                <w:lang w:val="en-US"/>
              </w:rPr>
            </w:rPrChange>
          </w:rPr>
          <w:delText>MENDIBURU</w:delText>
        </w:r>
        <w:r w:rsidRPr="004F3007" w:rsidDel="00EB23AD">
          <w:rPr>
            <w:rFonts w:ascii="Times New Roman" w:hAnsi="Times New Roman" w:cs="Times New Roman"/>
            <w:sz w:val="24"/>
            <w:szCs w:val="24"/>
            <w:lang w:val="en-US"/>
            <w:rPrChange w:id="5902" w:author="matheus" w:date="2011-07-25T13:04:00Z">
              <w:rPr>
                <w:lang w:val="en-US"/>
              </w:rPr>
            </w:rPrChange>
          </w:rPr>
          <w:delText>, 2009)</w:delText>
        </w:r>
        <w:r w:rsidR="008D5CB3" w:rsidRPr="004F3007" w:rsidDel="00EB23AD">
          <w:rPr>
            <w:rFonts w:ascii="Times New Roman" w:hAnsi="Times New Roman" w:cs="Times New Roman"/>
            <w:sz w:val="24"/>
            <w:szCs w:val="24"/>
            <w:lang w:val="en-US"/>
            <w:rPrChange w:id="5903" w:author="matheus" w:date="2011-07-25T13:04:00Z">
              <w:rPr>
                <w:lang w:val="en-US"/>
              </w:rPr>
            </w:rPrChange>
          </w:rPr>
          <w:delText xml:space="preserve"> </w:delText>
        </w:r>
      </w:del>
      <w:r w:rsidR="001C6E0D" w:rsidRPr="004F3007">
        <w:rPr>
          <w:rFonts w:ascii="Times New Roman" w:hAnsi="Times New Roman" w:cs="Times New Roman"/>
          <w:sz w:val="24"/>
          <w:szCs w:val="24"/>
          <w:lang w:val="en-US"/>
          <w:rPrChange w:id="5904" w:author="matheus" w:date="2011-07-25T13:04:00Z">
            <w:rPr>
              <w:rFonts w:ascii="Times New Roman" w:hAnsi="Times New Roman" w:cs="Times New Roman"/>
              <w:sz w:val="24"/>
              <w:szCs w:val="24"/>
              <w:lang w:val="en-US"/>
            </w:rPr>
          </w:rPrChange>
        </w:rPr>
        <w:t>MENDIBURU, B</w:t>
      </w:r>
      <w:r w:rsidR="008D5CB3" w:rsidRPr="004F3007">
        <w:rPr>
          <w:rFonts w:ascii="Times New Roman" w:hAnsi="Times New Roman" w:cs="Times New Roman"/>
          <w:sz w:val="24"/>
          <w:szCs w:val="24"/>
          <w:lang w:val="en-US"/>
          <w:rPrChange w:id="5905" w:author="matheus" w:date="2011-07-25T13:04:00Z">
            <w:rPr>
              <w:lang w:val="en-US"/>
            </w:rPr>
          </w:rPrChange>
        </w:rPr>
        <w:t xml:space="preserve">. </w:t>
      </w:r>
      <w:del w:id="5906" w:author="Matheus Zingarelli" w:date="2011-07-26T15:39:00Z">
        <w:r w:rsidR="008D5CB3" w:rsidRPr="004F3007" w:rsidDel="009A46CA">
          <w:rPr>
            <w:rFonts w:ascii="Times New Roman" w:hAnsi="Times New Roman" w:cs="Times New Roman"/>
            <w:sz w:val="24"/>
            <w:szCs w:val="24"/>
            <w:lang w:val="en-US"/>
            <w:rPrChange w:id="5907" w:author="matheus" w:date="2011-07-25T13:04:00Z">
              <w:rPr>
                <w:lang w:val="en-US"/>
              </w:rPr>
            </w:rPrChange>
          </w:rPr>
          <w:delText xml:space="preserve">– </w:delText>
        </w:r>
      </w:del>
      <w:r w:rsidR="008D5CB3" w:rsidRPr="009A46CA">
        <w:rPr>
          <w:rFonts w:ascii="Times New Roman" w:hAnsi="Times New Roman" w:cs="Times New Roman"/>
          <w:b/>
          <w:sz w:val="24"/>
          <w:szCs w:val="24"/>
          <w:lang w:val="en-US"/>
          <w:rPrChange w:id="5908" w:author="Matheus Zingarelli" w:date="2011-07-26T15:39:00Z">
            <w:rPr>
              <w:lang w:val="en-US"/>
            </w:rPr>
          </w:rPrChange>
        </w:rPr>
        <w:t>3D Movie Making</w:t>
      </w:r>
      <w:r w:rsidR="008D5CB3" w:rsidRPr="004F3007">
        <w:rPr>
          <w:rFonts w:ascii="Times New Roman" w:hAnsi="Times New Roman" w:cs="Times New Roman"/>
          <w:sz w:val="24"/>
          <w:szCs w:val="24"/>
          <w:lang w:val="en-US"/>
          <w:rPrChange w:id="5909" w:author="matheus" w:date="2011-07-25T13:04:00Z">
            <w:rPr>
              <w:lang w:val="en-US"/>
            </w:rPr>
          </w:rPrChange>
        </w:rPr>
        <w:t xml:space="preserve">: Stereoscopic Digital Cinema from Script to Screen. </w:t>
      </w:r>
      <w:ins w:id="5910" w:author="Matheus Zingarelli" w:date="2011-07-26T15:40:00Z">
        <w:r w:rsidR="009A46CA">
          <w:rPr>
            <w:rFonts w:ascii="Times New Roman" w:hAnsi="Times New Roman" w:cs="Times New Roman"/>
            <w:sz w:val="24"/>
            <w:szCs w:val="24"/>
            <w:lang w:val="en-US"/>
          </w:rPr>
          <w:t xml:space="preserve">Oxford: </w:t>
        </w:r>
      </w:ins>
      <w:r w:rsidR="001835B0" w:rsidRPr="004F3007">
        <w:rPr>
          <w:rFonts w:ascii="Times New Roman" w:hAnsi="Times New Roman" w:cs="Times New Roman"/>
          <w:sz w:val="24"/>
          <w:szCs w:val="24"/>
          <w:lang w:val="en-US"/>
          <w:rPrChange w:id="5911" w:author="matheus" w:date="2011-07-25T13:04:00Z">
            <w:rPr>
              <w:lang w:val="en-US"/>
            </w:rPr>
          </w:rPrChange>
        </w:rPr>
        <w:t xml:space="preserve">Elsevier, </w:t>
      </w:r>
      <w:del w:id="5912" w:author="Matheus Zingarelli" w:date="2011-07-26T15:40:00Z">
        <w:r w:rsidR="001835B0" w:rsidRPr="004F3007" w:rsidDel="009A46CA">
          <w:rPr>
            <w:rFonts w:ascii="Times New Roman" w:hAnsi="Times New Roman" w:cs="Times New Roman"/>
            <w:sz w:val="24"/>
            <w:szCs w:val="24"/>
            <w:lang w:val="en-US"/>
            <w:rPrChange w:id="5913" w:author="matheus" w:date="2011-07-25T13:04:00Z">
              <w:rPr>
                <w:lang w:val="en-US"/>
              </w:rPr>
            </w:rPrChange>
          </w:rPr>
          <w:delText xml:space="preserve">United Kingdom, </w:delText>
        </w:r>
      </w:del>
      <w:r w:rsidR="001835B0" w:rsidRPr="004F3007">
        <w:rPr>
          <w:rFonts w:ascii="Times New Roman" w:hAnsi="Times New Roman" w:cs="Times New Roman"/>
          <w:sz w:val="24"/>
          <w:szCs w:val="24"/>
          <w:lang w:val="en-US"/>
          <w:rPrChange w:id="5914" w:author="matheus" w:date="2011-07-25T13:04:00Z">
            <w:rPr>
              <w:lang w:val="en-US"/>
            </w:rPr>
          </w:rPrChange>
        </w:rPr>
        <w:t>2009.</w:t>
      </w:r>
      <w:r w:rsidR="008D5CB3" w:rsidRPr="004F3007">
        <w:rPr>
          <w:rFonts w:ascii="Times New Roman" w:hAnsi="Times New Roman" w:cs="Times New Roman"/>
          <w:sz w:val="24"/>
          <w:szCs w:val="24"/>
          <w:lang w:val="en-US"/>
          <w:rPrChange w:id="5915" w:author="matheus" w:date="2011-07-25T13:04:00Z">
            <w:rPr>
              <w:lang w:val="en-US"/>
            </w:rPr>
          </w:rPrChange>
        </w:rPr>
        <w:t xml:space="preserve"> </w:t>
      </w:r>
    </w:p>
    <w:p w:rsidR="004F3007" w:rsidRPr="004F3007" w:rsidRDefault="004F3007">
      <w:pPr>
        <w:spacing w:after="0" w:line="360" w:lineRule="auto"/>
        <w:jc w:val="both"/>
        <w:rPr>
          <w:rFonts w:ascii="Times New Roman" w:hAnsi="Times New Roman" w:cs="Times New Roman"/>
          <w:sz w:val="24"/>
          <w:szCs w:val="24"/>
          <w:lang w:val="en-US"/>
          <w:rPrChange w:id="5916" w:author="matheus" w:date="2011-07-25T13:04:00Z">
            <w:rPr>
              <w:lang w:val="en-US"/>
            </w:rPr>
          </w:rPrChange>
        </w:rPr>
        <w:pPrChange w:id="5917" w:author="matheus" w:date="2011-07-25T14:00:00Z">
          <w:pPr>
            <w:jc w:val="both"/>
          </w:pPr>
        </w:pPrChange>
      </w:pPr>
    </w:p>
    <w:p w:rsidR="003370C3" w:rsidRPr="002C32A4" w:rsidRDefault="003370C3">
      <w:pPr>
        <w:spacing w:after="0" w:line="360" w:lineRule="auto"/>
        <w:jc w:val="both"/>
        <w:rPr>
          <w:ins w:id="5918" w:author="matheus" w:date="2011-07-25T13:11:00Z"/>
          <w:rStyle w:val="Hyperlink"/>
          <w:rFonts w:ascii="Times New Roman" w:hAnsi="Times New Roman" w:cs="Times New Roman"/>
          <w:sz w:val="24"/>
          <w:szCs w:val="24"/>
          <w:rPrChange w:id="5919" w:author="Matheus Zingarelli" w:date="2011-07-26T15:43:00Z">
            <w:rPr>
              <w:ins w:id="5920" w:author="matheus" w:date="2011-07-25T13:11:00Z"/>
              <w:rStyle w:val="Hyperlink"/>
              <w:rFonts w:ascii="Times New Roman" w:hAnsi="Times New Roman" w:cs="Times New Roman"/>
              <w:sz w:val="24"/>
              <w:szCs w:val="24"/>
              <w:lang w:val="en-US"/>
            </w:rPr>
          </w:rPrChange>
        </w:rPr>
        <w:pPrChange w:id="5921" w:author="matheus" w:date="2011-07-25T14:00:00Z">
          <w:pPr>
            <w:jc w:val="both"/>
          </w:pPr>
        </w:pPrChange>
      </w:pPr>
      <w:del w:id="5922" w:author="Matheus Zingarelli" w:date="2011-07-26T14:16:00Z">
        <w:r w:rsidRPr="004F3007" w:rsidDel="00EB23AD">
          <w:rPr>
            <w:rFonts w:ascii="Times New Roman" w:hAnsi="Times New Roman" w:cs="Times New Roman"/>
            <w:sz w:val="24"/>
            <w:szCs w:val="24"/>
            <w:lang w:val="en-US"/>
            <w:rPrChange w:id="5923"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5924" w:author="matheus" w:date="2011-07-25T13:04:00Z">
              <w:rPr>
                <w:rFonts w:ascii="Times New Roman" w:hAnsi="Times New Roman" w:cs="Times New Roman"/>
                <w:sz w:val="24"/>
                <w:szCs w:val="24"/>
                <w:lang w:val="en-US"/>
              </w:rPr>
            </w:rPrChange>
          </w:rPr>
          <w:delText>MERKLE</w:delText>
        </w:r>
        <w:r w:rsidR="00E25CD4" w:rsidRPr="004F3007" w:rsidDel="00EB23AD">
          <w:rPr>
            <w:rFonts w:ascii="Times New Roman" w:hAnsi="Times New Roman" w:cs="Times New Roman"/>
            <w:sz w:val="24"/>
            <w:szCs w:val="24"/>
            <w:lang w:val="en-US"/>
            <w:rPrChange w:id="5925" w:author="matheus" w:date="2011-07-25T13:04:00Z">
              <w:rPr>
                <w:lang w:val="en-US"/>
              </w:rPr>
            </w:rPrChange>
          </w:rPr>
          <w:delText xml:space="preserve"> et al.</w:delText>
        </w:r>
        <w:r w:rsidRPr="004F3007" w:rsidDel="00EB23AD">
          <w:rPr>
            <w:rFonts w:ascii="Times New Roman" w:hAnsi="Times New Roman" w:cs="Times New Roman"/>
            <w:sz w:val="24"/>
            <w:szCs w:val="24"/>
            <w:lang w:val="en-US"/>
            <w:rPrChange w:id="5926" w:author="matheus" w:date="2011-07-25T13:04:00Z">
              <w:rPr>
                <w:lang w:val="en-US"/>
              </w:rPr>
            </w:rPrChange>
          </w:rPr>
          <w:delText xml:space="preserve">, 2007) </w:delText>
        </w:r>
      </w:del>
      <w:r w:rsidR="001C6E0D" w:rsidRPr="004F3007">
        <w:rPr>
          <w:rFonts w:ascii="Times New Roman" w:hAnsi="Times New Roman" w:cs="Times New Roman"/>
          <w:sz w:val="24"/>
          <w:szCs w:val="24"/>
          <w:lang w:val="en-US"/>
          <w:rPrChange w:id="5927" w:author="matheus" w:date="2011-07-25T13:04:00Z">
            <w:rPr>
              <w:rFonts w:ascii="Times New Roman" w:hAnsi="Times New Roman" w:cs="Times New Roman"/>
              <w:sz w:val="24"/>
              <w:szCs w:val="24"/>
              <w:lang w:val="en-US"/>
            </w:rPr>
          </w:rPrChange>
        </w:rPr>
        <w:t>MERKLE, P.</w:t>
      </w:r>
      <w:del w:id="5928" w:author="Matheus Zingarelli" w:date="2011-07-26T14:23:00Z">
        <w:r w:rsidR="001C6E0D" w:rsidRPr="004F3007" w:rsidDel="001C6E0D">
          <w:rPr>
            <w:rFonts w:ascii="Times New Roman" w:hAnsi="Times New Roman" w:cs="Times New Roman"/>
            <w:sz w:val="24"/>
            <w:szCs w:val="24"/>
            <w:lang w:val="en-US"/>
            <w:rPrChange w:id="5929" w:author="matheus" w:date="2011-07-25T13:04:00Z">
              <w:rPr>
                <w:rFonts w:ascii="Times New Roman" w:hAnsi="Times New Roman" w:cs="Times New Roman"/>
                <w:sz w:val="24"/>
                <w:szCs w:val="24"/>
                <w:lang w:val="en-US"/>
              </w:rPr>
            </w:rPrChange>
          </w:rPr>
          <w:delText>; SMOLIC, A.; MULLER, K.; WIEGAND, T</w:delText>
        </w:r>
      </w:del>
      <w:ins w:id="5930" w:author="Matheus Zingarelli" w:date="2011-07-26T14:23:00Z">
        <w:r w:rsidR="001C6E0D">
          <w:rPr>
            <w:rFonts w:ascii="Times New Roman" w:hAnsi="Times New Roman" w:cs="Times New Roman"/>
            <w:sz w:val="24"/>
            <w:szCs w:val="24"/>
            <w:lang w:val="en-US"/>
          </w:rPr>
          <w:t xml:space="preserve"> et al</w:t>
        </w:r>
      </w:ins>
      <w:r w:rsidR="001C6E0D" w:rsidRPr="004F3007">
        <w:rPr>
          <w:rFonts w:ascii="Times New Roman" w:hAnsi="Times New Roman" w:cs="Times New Roman"/>
          <w:sz w:val="24"/>
          <w:szCs w:val="24"/>
          <w:lang w:val="en-US"/>
          <w:rPrChange w:id="5931" w:author="matheus" w:date="2011-07-25T13:04:00Z">
            <w:rPr>
              <w:rFonts w:ascii="Times New Roman" w:hAnsi="Times New Roman" w:cs="Times New Roman"/>
              <w:sz w:val="24"/>
              <w:szCs w:val="24"/>
              <w:lang w:val="en-US"/>
            </w:rPr>
          </w:rPrChange>
        </w:rPr>
        <w:t xml:space="preserve">. </w:t>
      </w:r>
      <w:r w:rsidRPr="004F3007">
        <w:rPr>
          <w:rFonts w:ascii="Times New Roman" w:hAnsi="Times New Roman" w:cs="Times New Roman"/>
          <w:sz w:val="24"/>
          <w:szCs w:val="24"/>
          <w:lang w:val="en-US"/>
          <w:rPrChange w:id="5932" w:author="matheus" w:date="2011-07-25T13:04:00Z">
            <w:rPr>
              <w:lang w:val="en-US"/>
            </w:rPr>
          </w:rPrChange>
        </w:rPr>
        <w:t xml:space="preserve">Efficient Prediction Structures for Multiview Video Coding. </w:t>
      </w:r>
      <w:r w:rsidRPr="009A46CA">
        <w:rPr>
          <w:rFonts w:ascii="Times New Roman" w:hAnsi="Times New Roman" w:cs="Times New Roman"/>
          <w:b/>
          <w:sz w:val="24"/>
          <w:szCs w:val="24"/>
          <w:lang w:val="en-US"/>
          <w:rPrChange w:id="5933" w:author="Matheus Zingarelli" w:date="2011-07-26T15:41:00Z">
            <w:rPr>
              <w:i/>
              <w:lang w:val="en-US"/>
            </w:rPr>
          </w:rPrChange>
        </w:rPr>
        <w:t>IEEE Transactions on Circuits and Systems for Video Technology</w:t>
      </w:r>
      <w:r w:rsidRPr="004F3007">
        <w:rPr>
          <w:rFonts w:ascii="Times New Roman" w:hAnsi="Times New Roman" w:cs="Times New Roman"/>
          <w:sz w:val="24"/>
          <w:szCs w:val="24"/>
          <w:lang w:val="en-US"/>
          <w:rPrChange w:id="5934" w:author="matheus" w:date="2011-07-25T13:04:00Z">
            <w:rPr>
              <w:lang w:val="en-US"/>
            </w:rPr>
          </w:rPrChange>
        </w:rPr>
        <w:t xml:space="preserve">, </w:t>
      </w:r>
      <w:ins w:id="5935" w:author="Matheus Zingarelli" w:date="2011-07-26T15:42:00Z">
        <w:r w:rsidR="002C32A4">
          <w:rPr>
            <w:rFonts w:ascii="Times New Roman" w:hAnsi="Times New Roman" w:cs="Times New Roman"/>
            <w:sz w:val="24"/>
            <w:szCs w:val="24"/>
            <w:lang w:val="en-US"/>
          </w:rPr>
          <w:t xml:space="preserve">[S.l.], v. 17, n. 11, p. </w:t>
        </w:r>
      </w:ins>
      <w:r w:rsidRPr="004F3007">
        <w:rPr>
          <w:rFonts w:ascii="Times New Roman" w:hAnsi="Times New Roman" w:cs="Times New Roman"/>
          <w:sz w:val="24"/>
          <w:szCs w:val="24"/>
          <w:lang w:val="en-US"/>
          <w:rPrChange w:id="5936" w:author="matheus" w:date="2011-07-25T13:04:00Z">
            <w:rPr>
              <w:lang w:val="en-US"/>
            </w:rPr>
          </w:rPrChange>
        </w:rPr>
        <w:t xml:space="preserve">1461-1473, </w:t>
      </w:r>
      <w:ins w:id="5937" w:author="Matheus Zingarelli" w:date="2011-07-26T15:42:00Z">
        <w:r w:rsidR="002C32A4">
          <w:rPr>
            <w:rFonts w:ascii="Times New Roman" w:hAnsi="Times New Roman" w:cs="Times New Roman"/>
            <w:sz w:val="24"/>
            <w:szCs w:val="24"/>
            <w:lang w:val="en-US"/>
          </w:rPr>
          <w:t xml:space="preserve">nov. </w:t>
        </w:r>
      </w:ins>
      <w:r w:rsidRPr="004F3007">
        <w:rPr>
          <w:rFonts w:ascii="Times New Roman" w:hAnsi="Times New Roman" w:cs="Times New Roman"/>
          <w:sz w:val="24"/>
          <w:szCs w:val="24"/>
          <w:lang w:val="en-US"/>
          <w:rPrChange w:id="5938" w:author="matheus" w:date="2011-07-25T13:04:00Z">
            <w:rPr>
              <w:lang w:val="en-US"/>
            </w:rPr>
          </w:rPrChange>
        </w:rPr>
        <w:t xml:space="preserve">2007. </w:t>
      </w:r>
      <w:r w:rsidRPr="002C32A4">
        <w:rPr>
          <w:rFonts w:ascii="Times New Roman" w:hAnsi="Times New Roman" w:cs="Times New Roman"/>
          <w:sz w:val="24"/>
          <w:szCs w:val="24"/>
          <w:rPrChange w:id="5939" w:author="Matheus Zingarelli" w:date="2011-07-26T15:43:00Z">
            <w:rPr>
              <w:lang w:val="en-US"/>
            </w:rPr>
          </w:rPrChange>
        </w:rPr>
        <w:t>DOI</w:t>
      </w:r>
      <w:ins w:id="5940" w:author="Matheus Zingarelli" w:date="2011-07-26T15:41:00Z">
        <w:r w:rsidR="009A46CA" w:rsidRPr="002C32A4">
          <w:rPr>
            <w:rFonts w:ascii="Times New Roman" w:hAnsi="Times New Roman" w:cs="Times New Roman"/>
            <w:sz w:val="24"/>
            <w:szCs w:val="24"/>
            <w:rPrChange w:id="5941" w:author="Matheus Zingarelli" w:date="2011-07-26T15:43:00Z">
              <w:rPr>
                <w:rFonts w:ascii="Times New Roman" w:hAnsi="Times New Roman" w:cs="Times New Roman"/>
                <w:sz w:val="24"/>
                <w:szCs w:val="24"/>
                <w:lang w:val="en-US"/>
              </w:rPr>
            </w:rPrChange>
          </w:rPr>
          <w:t>:</w:t>
        </w:r>
      </w:ins>
      <w:ins w:id="5942" w:author="Matheus Zingarelli" w:date="2011-07-26T15:42:00Z">
        <w:r w:rsidR="002C32A4" w:rsidRPr="002C32A4">
          <w:rPr>
            <w:rFonts w:ascii="Times New Roman" w:hAnsi="Times New Roman" w:cs="Times New Roman"/>
            <w:sz w:val="24"/>
            <w:szCs w:val="24"/>
            <w:rPrChange w:id="5943" w:author="Matheus Zingarelli" w:date="2011-07-26T15:43:00Z">
              <w:rPr>
                <w:rFonts w:ascii="Times New Roman" w:hAnsi="Times New Roman" w:cs="Times New Roman"/>
                <w:sz w:val="24"/>
                <w:szCs w:val="24"/>
                <w:lang w:val="en-US"/>
              </w:rPr>
            </w:rPrChange>
          </w:rPr>
          <w:t>10.1109/TCSVT.2007.903665</w:t>
        </w:r>
      </w:ins>
      <w:del w:id="5944" w:author="Matheus Zingarelli" w:date="2011-07-26T15:41:00Z">
        <w:r w:rsidRPr="002C32A4" w:rsidDel="009A46CA">
          <w:rPr>
            <w:rFonts w:ascii="Times New Roman" w:hAnsi="Times New Roman" w:cs="Times New Roman"/>
            <w:sz w:val="24"/>
            <w:szCs w:val="24"/>
            <w:rPrChange w:id="5945" w:author="Matheus Zingarelli" w:date="2011-07-26T15:43:00Z">
              <w:rPr>
                <w:lang w:val="en-US"/>
              </w:rPr>
            </w:rPrChange>
          </w:rPr>
          <w:delText xml:space="preserve"> =</w:delText>
        </w:r>
      </w:del>
      <w:ins w:id="5946" w:author="Matheus Zingarelli" w:date="2011-07-26T15:41:00Z">
        <w:r w:rsidR="009A46CA" w:rsidRPr="002C32A4">
          <w:rPr>
            <w:rFonts w:ascii="Times New Roman" w:hAnsi="Times New Roman" w:cs="Times New Roman"/>
            <w:sz w:val="24"/>
            <w:szCs w:val="24"/>
            <w:rPrChange w:id="5947" w:author="Matheus Zingarelli" w:date="2011-07-26T15:43:00Z">
              <w:rPr>
                <w:rFonts w:ascii="Times New Roman" w:hAnsi="Times New Roman" w:cs="Times New Roman"/>
                <w:sz w:val="24"/>
                <w:szCs w:val="24"/>
                <w:lang w:val="en-US"/>
              </w:rPr>
            </w:rPrChange>
          </w:rPr>
          <w:t>.</w:t>
        </w:r>
      </w:ins>
      <w:r w:rsidRPr="002C32A4">
        <w:rPr>
          <w:rFonts w:ascii="Times New Roman" w:hAnsi="Times New Roman" w:cs="Times New Roman"/>
          <w:sz w:val="24"/>
          <w:szCs w:val="24"/>
          <w:rPrChange w:id="5948" w:author="Matheus Zingarelli" w:date="2011-07-26T15:43:00Z">
            <w:rPr>
              <w:lang w:val="en-US"/>
            </w:rPr>
          </w:rPrChange>
        </w:rPr>
        <w:t xml:space="preserve"> </w:t>
      </w:r>
      <w:del w:id="5949" w:author="Matheus Zingarelli" w:date="2011-07-26T15:41:00Z">
        <w:r w:rsidR="002461DA" w:rsidRPr="004F3007" w:rsidDel="009A46CA">
          <w:rPr>
            <w:rFonts w:ascii="Times New Roman" w:hAnsi="Times New Roman" w:cs="Times New Roman"/>
            <w:sz w:val="24"/>
            <w:szCs w:val="24"/>
            <w:rPrChange w:id="5950" w:author="matheus" w:date="2011-07-25T13:04:00Z">
              <w:rPr>
                <w:rStyle w:val="Hyperlink"/>
                <w:lang w:val="en-US"/>
              </w:rPr>
            </w:rPrChange>
          </w:rPr>
          <w:fldChar w:fldCharType="begin"/>
        </w:r>
        <w:r w:rsidR="002461DA" w:rsidRPr="002C32A4" w:rsidDel="009A46CA">
          <w:rPr>
            <w:rFonts w:ascii="Times New Roman" w:hAnsi="Times New Roman" w:cs="Times New Roman"/>
            <w:sz w:val="24"/>
            <w:szCs w:val="24"/>
            <w:rPrChange w:id="5951" w:author="Matheus Zingarelli" w:date="2011-07-26T15:43:00Z">
              <w:rPr>
                <w:lang w:val="en-US"/>
              </w:rPr>
            </w:rPrChange>
          </w:rPr>
          <w:delInstrText xml:space="preserve"> HYPERLINK "http://dx.doi.org/10.1109/TCSVT.2007.903665" </w:delInstrText>
        </w:r>
        <w:r w:rsidR="002461DA" w:rsidRPr="004F3007" w:rsidDel="009A46CA">
          <w:rPr>
            <w:rFonts w:ascii="Times New Roman" w:hAnsi="Times New Roman" w:cs="Times New Roman"/>
            <w:sz w:val="24"/>
            <w:szCs w:val="24"/>
            <w:rPrChange w:id="5952" w:author="matheus" w:date="2011-07-25T13:04:00Z">
              <w:rPr>
                <w:rStyle w:val="Hyperlink"/>
                <w:lang w:val="en-US"/>
              </w:rPr>
            </w:rPrChange>
          </w:rPr>
          <w:fldChar w:fldCharType="separate"/>
        </w:r>
        <w:r w:rsidRPr="002C32A4" w:rsidDel="009A46CA">
          <w:rPr>
            <w:rStyle w:val="Hyperlink"/>
            <w:rFonts w:ascii="Times New Roman" w:hAnsi="Times New Roman" w:cs="Times New Roman"/>
            <w:sz w:val="24"/>
            <w:szCs w:val="24"/>
            <w:rPrChange w:id="5953" w:author="Matheus Zingarelli" w:date="2011-07-26T15:43:00Z">
              <w:rPr>
                <w:rStyle w:val="Hyperlink"/>
                <w:lang w:val="en-US"/>
              </w:rPr>
            </w:rPrChange>
          </w:rPr>
          <w:delText>http://dx.doi.org/10.1109/TCSVT.2007.903665</w:delText>
        </w:r>
        <w:r w:rsidR="002461DA" w:rsidRPr="004F3007" w:rsidDel="009A46CA">
          <w:rPr>
            <w:rStyle w:val="Hyperlink"/>
            <w:rFonts w:ascii="Times New Roman" w:hAnsi="Times New Roman" w:cs="Times New Roman"/>
            <w:sz w:val="24"/>
            <w:szCs w:val="24"/>
            <w:lang w:val="en-US"/>
            <w:rPrChange w:id="5954" w:author="matheus" w:date="2011-07-25T13:04:00Z">
              <w:rPr>
                <w:rStyle w:val="Hyperlink"/>
                <w:lang w:val="en-US"/>
              </w:rPr>
            </w:rPrChange>
          </w:rPr>
          <w:fldChar w:fldCharType="end"/>
        </w:r>
      </w:del>
    </w:p>
    <w:p w:rsidR="004F3007" w:rsidRPr="002C32A4" w:rsidRDefault="004F3007">
      <w:pPr>
        <w:spacing w:after="0" w:line="360" w:lineRule="auto"/>
        <w:jc w:val="both"/>
        <w:rPr>
          <w:rFonts w:ascii="Times New Roman" w:hAnsi="Times New Roman" w:cs="Times New Roman"/>
          <w:sz w:val="24"/>
          <w:szCs w:val="24"/>
          <w:rPrChange w:id="5955" w:author="Matheus Zingarelli" w:date="2011-07-26T15:43:00Z">
            <w:rPr>
              <w:lang w:val="en-US"/>
            </w:rPr>
          </w:rPrChange>
        </w:rPr>
        <w:pPrChange w:id="5956" w:author="matheus" w:date="2011-07-25T14:00:00Z">
          <w:pPr>
            <w:jc w:val="both"/>
          </w:pPr>
        </w:pPrChange>
      </w:pPr>
    </w:p>
    <w:p w:rsidR="006929F3" w:rsidRPr="002C32A4" w:rsidRDefault="006929F3">
      <w:pPr>
        <w:spacing w:after="0" w:line="360" w:lineRule="auto"/>
        <w:jc w:val="both"/>
        <w:rPr>
          <w:ins w:id="5957" w:author="matheus" w:date="2011-07-25T13:11:00Z"/>
          <w:rFonts w:ascii="Times New Roman" w:hAnsi="Times New Roman" w:cs="Times New Roman"/>
          <w:sz w:val="24"/>
          <w:szCs w:val="24"/>
          <w:rPrChange w:id="5958" w:author="Matheus Zingarelli" w:date="2011-07-26T15:43:00Z">
            <w:rPr>
              <w:ins w:id="5959" w:author="matheus" w:date="2011-07-25T13:11:00Z"/>
              <w:rFonts w:ascii="Times New Roman" w:hAnsi="Times New Roman" w:cs="Times New Roman"/>
              <w:sz w:val="24"/>
              <w:szCs w:val="24"/>
              <w:lang w:val="en-US"/>
            </w:rPr>
          </w:rPrChange>
        </w:rPr>
        <w:pPrChange w:id="5960" w:author="matheus" w:date="2011-07-25T14:00:00Z">
          <w:pPr>
            <w:jc w:val="both"/>
          </w:pPr>
        </w:pPrChange>
      </w:pPr>
      <w:del w:id="5961" w:author="Matheus Zingarelli" w:date="2011-07-26T14:16:00Z">
        <w:r w:rsidRPr="002C32A4" w:rsidDel="00EB23AD">
          <w:rPr>
            <w:rFonts w:ascii="Times New Roman" w:hAnsi="Times New Roman" w:cs="Times New Roman"/>
            <w:sz w:val="24"/>
            <w:szCs w:val="24"/>
            <w:rPrChange w:id="5962" w:author="Matheus Zingarelli" w:date="2011-07-26T15:43:00Z">
              <w:rPr/>
            </w:rPrChange>
          </w:rPr>
          <w:delText>(</w:delText>
        </w:r>
        <w:r w:rsidR="00107AF9" w:rsidRPr="002C32A4" w:rsidDel="00EB23AD">
          <w:rPr>
            <w:rFonts w:ascii="Times New Roman" w:hAnsi="Times New Roman" w:cs="Times New Roman"/>
            <w:sz w:val="24"/>
            <w:szCs w:val="24"/>
            <w:rPrChange w:id="5963" w:author="Matheus Zingarelli" w:date="2011-07-26T15:43:00Z">
              <w:rPr>
                <w:rFonts w:ascii="Times New Roman" w:hAnsi="Times New Roman" w:cs="Times New Roman"/>
                <w:sz w:val="24"/>
                <w:szCs w:val="24"/>
              </w:rPr>
            </w:rPrChange>
          </w:rPr>
          <w:delText>NINTENDO</w:delText>
        </w:r>
        <w:r w:rsidRPr="002C32A4" w:rsidDel="00EB23AD">
          <w:rPr>
            <w:rFonts w:ascii="Times New Roman" w:hAnsi="Times New Roman" w:cs="Times New Roman"/>
            <w:sz w:val="24"/>
            <w:szCs w:val="24"/>
            <w:rPrChange w:id="5964" w:author="Matheus Zingarelli" w:date="2011-07-26T15:43:00Z">
              <w:rPr/>
            </w:rPrChange>
          </w:rPr>
          <w:delText xml:space="preserve">, 2011) </w:delText>
        </w:r>
      </w:del>
      <w:r w:rsidR="001C6E0D" w:rsidRPr="002C32A4">
        <w:rPr>
          <w:rFonts w:ascii="Times New Roman" w:hAnsi="Times New Roman" w:cs="Times New Roman"/>
          <w:sz w:val="24"/>
          <w:szCs w:val="24"/>
          <w:rPrChange w:id="5965" w:author="Matheus Zingarelli" w:date="2011-07-26T15:43:00Z">
            <w:rPr>
              <w:rFonts w:ascii="Times New Roman" w:hAnsi="Times New Roman" w:cs="Times New Roman"/>
              <w:sz w:val="24"/>
              <w:szCs w:val="24"/>
            </w:rPr>
          </w:rPrChange>
        </w:rPr>
        <w:t>NINTENDO OF AMERICA INC.</w:t>
      </w:r>
      <w:del w:id="5966" w:author="Matheus Zingarelli" w:date="2011-07-26T15:43:00Z">
        <w:r w:rsidR="001C6E0D" w:rsidRPr="002C32A4" w:rsidDel="002C32A4">
          <w:rPr>
            <w:rFonts w:ascii="Times New Roman" w:hAnsi="Times New Roman" w:cs="Times New Roman"/>
            <w:sz w:val="24"/>
            <w:szCs w:val="24"/>
            <w:rPrChange w:id="5967" w:author="Matheus Zingarelli" w:date="2011-07-26T15:43:00Z">
              <w:rPr>
                <w:rFonts w:ascii="Times New Roman" w:hAnsi="Times New Roman" w:cs="Times New Roman"/>
                <w:sz w:val="24"/>
                <w:szCs w:val="24"/>
              </w:rPr>
            </w:rPrChange>
          </w:rPr>
          <w:delText xml:space="preserve"> </w:delText>
        </w:r>
        <w:r w:rsidRPr="002C32A4" w:rsidDel="002C32A4">
          <w:rPr>
            <w:rFonts w:ascii="Times New Roman" w:hAnsi="Times New Roman" w:cs="Times New Roman"/>
            <w:sz w:val="24"/>
            <w:szCs w:val="24"/>
            <w:rPrChange w:id="5968" w:author="Matheus Zingarelli" w:date="2011-07-26T15:43:00Z">
              <w:rPr/>
            </w:rPrChange>
          </w:rPr>
          <w:delText xml:space="preserve">– </w:delText>
        </w:r>
      </w:del>
      <w:ins w:id="5969" w:author="Matheus Zingarelli" w:date="2011-07-26T15:43:00Z">
        <w:r w:rsidR="002C32A4" w:rsidRPr="002C32A4">
          <w:rPr>
            <w:rFonts w:ascii="Times New Roman" w:hAnsi="Times New Roman" w:cs="Times New Roman"/>
            <w:sz w:val="24"/>
            <w:szCs w:val="24"/>
            <w:rPrChange w:id="5970" w:author="Matheus Zingarelli" w:date="2011-07-26T15:43:00Z">
              <w:rPr>
                <w:rFonts w:ascii="Times New Roman" w:hAnsi="Times New Roman" w:cs="Times New Roman"/>
                <w:sz w:val="24"/>
                <w:szCs w:val="24"/>
                <w:lang w:val="en-US"/>
              </w:rPr>
            </w:rPrChange>
          </w:rPr>
          <w:t xml:space="preserve"> </w:t>
        </w:r>
      </w:ins>
      <w:r w:rsidRPr="002C32A4">
        <w:rPr>
          <w:rFonts w:ascii="Times New Roman" w:hAnsi="Times New Roman" w:cs="Times New Roman"/>
          <w:b/>
          <w:sz w:val="24"/>
          <w:szCs w:val="24"/>
          <w:rPrChange w:id="5971" w:author="Matheus Zingarelli" w:date="2011-07-26T15:43:00Z">
            <w:rPr/>
          </w:rPrChange>
        </w:rPr>
        <w:t>Nintendo 3DS</w:t>
      </w:r>
      <w:ins w:id="5972" w:author="Matheus Zingarelli" w:date="2011-07-26T15:43:00Z">
        <w:r w:rsidR="002C32A4">
          <w:rPr>
            <w:rFonts w:ascii="Times New Roman" w:hAnsi="Times New Roman" w:cs="Times New Roman"/>
            <w:sz w:val="24"/>
            <w:szCs w:val="24"/>
          </w:rPr>
          <w:t>. Apresentação de videogame com tela estereoscópica</w:t>
        </w:r>
      </w:ins>
      <w:del w:id="5973" w:author="Matheus Zingarelli" w:date="2011-07-26T15:43:00Z">
        <w:r w:rsidRPr="002C32A4" w:rsidDel="002C32A4">
          <w:rPr>
            <w:rFonts w:ascii="Times New Roman" w:hAnsi="Times New Roman" w:cs="Times New Roman"/>
            <w:sz w:val="24"/>
            <w:szCs w:val="24"/>
            <w:rPrChange w:id="5974" w:author="Matheus Zingarelli" w:date="2011-07-26T15:43:00Z">
              <w:rPr/>
            </w:rPrChange>
          </w:rPr>
          <w:delText>, 2011</w:delText>
        </w:r>
      </w:del>
      <w:r w:rsidRPr="002C32A4">
        <w:rPr>
          <w:rFonts w:ascii="Times New Roman" w:hAnsi="Times New Roman" w:cs="Times New Roman"/>
          <w:sz w:val="24"/>
          <w:szCs w:val="24"/>
          <w:rPrChange w:id="5975" w:author="Matheus Zingarelli" w:date="2011-07-26T15:43:00Z">
            <w:rPr/>
          </w:rPrChange>
        </w:rPr>
        <w:t xml:space="preserve">. </w:t>
      </w:r>
      <w:r w:rsidRPr="004F3007">
        <w:rPr>
          <w:rFonts w:ascii="Times New Roman" w:hAnsi="Times New Roman" w:cs="Times New Roman"/>
          <w:sz w:val="24"/>
          <w:szCs w:val="24"/>
          <w:rPrChange w:id="5976" w:author="matheus" w:date="2011-07-25T13:04:00Z">
            <w:rPr/>
          </w:rPrChange>
        </w:rPr>
        <w:t>Disponível em</w:t>
      </w:r>
      <w:ins w:id="5977" w:author="Matheus Zingarelli" w:date="2011-07-26T15:43:00Z">
        <w:r w:rsidR="002C32A4">
          <w:rPr>
            <w:rFonts w:ascii="Times New Roman" w:hAnsi="Times New Roman" w:cs="Times New Roman"/>
            <w:sz w:val="24"/>
            <w:szCs w:val="24"/>
          </w:rPr>
          <w:t>:</w:t>
        </w:r>
      </w:ins>
      <w:r w:rsidRPr="004F3007">
        <w:rPr>
          <w:rFonts w:ascii="Times New Roman" w:hAnsi="Times New Roman" w:cs="Times New Roman"/>
          <w:sz w:val="24"/>
          <w:szCs w:val="24"/>
          <w:rPrChange w:id="5978" w:author="matheus" w:date="2011-07-25T13:04:00Z">
            <w:rPr/>
          </w:rPrChange>
        </w:rPr>
        <w:t xml:space="preserve"> </w:t>
      </w:r>
      <w:ins w:id="5979" w:author="Matheus Zingarelli" w:date="2011-07-26T15:43:00Z">
        <w:r w:rsidR="002C32A4">
          <w:rPr>
            <w:rFonts w:ascii="Times New Roman" w:hAnsi="Times New Roman" w:cs="Times New Roman"/>
            <w:sz w:val="24"/>
            <w:szCs w:val="24"/>
          </w:rPr>
          <w:t>&lt;</w:t>
        </w:r>
      </w:ins>
      <w:r w:rsidR="002461DA" w:rsidRPr="004F3007">
        <w:rPr>
          <w:rFonts w:ascii="Times New Roman" w:hAnsi="Times New Roman" w:cs="Times New Roman"/>
          <w:sz w:val="24"/>
          <w:szCs w:val="24"/>
          <w:rPrChange w:id="5980" w:author="matheus" w:date="2011-07-25T13:04:00Z">
            <w:rPr>
              <w:rStyle w:val="Hyperlink"/>
            </w:rPr>
          </w:rPrChange>
        </w:rPr>
        <w:fldChar w:fldCharType="begin"/>
      </w:r>
      <w:r w:rsidR="002461DA" w:rsidRPr="004F3007">
        <w:rPr>
          <w:rFonts w:ascii="Times New Roman" w:hAnsi="Times New Roman" w:cs="Times New Roman"/>
          <w:sz w:val="24"/>
          <w:szCs w:val="24"/>
          <w:rPrChange w:id="5981" w:author="matheus" w:date="2011-07-25T13:04:00Z">
            <w:rPr/>
          </w:rPrChange>
        </w:rPr>
        <w:instrText xml:space="preserve"> HYPERLINK "http://www.nintendo.com/3ds/hardware" </w:instrText>
      </w:r>
      <w:r w:rsidR="002461DA" w:rsidRPr="004F3007">
        <w:rPr>
          <w:rFonts w:ascii="Times New Roman" w:hAnsi="Times New Roman" w:cs="Times New Roman"/>
          <w:sz w:val="24"/>
          <w:szCs w:val="24"/>
          <w:rPrChange w:id="5982" w:author="matheus" w:date="2011-07-25T13:04:00Z">
            <w:rPr>
              <w:rStyle w:val="Hyperlink"/>
            </w:rPr>
          </w:rPrChange>
        </w:rPr>
        <w:fldChar w:fldCharType="separate"/>
      </w:r>
      <w:r w:rsidRPr="004F3007">
        <w:rPr>
          <w:rStyle w:val="Hyperlink"/>
          <w:rFonts w:ascii="Times New Roman" w:hAnsi="Times New Roman" w:cs="Times New Roman"/>
          <w:sz w:val="24"/>
          <w:szCs w:val="24"/>
          <w:rPrChange w:id="5983" w:author="matheus" w:date="2011-07-25T13:04:00Z">
            <w:rPr>
              <w:rStyle w:val="Hyperlink"/>
            </w:rPr>
          </w:rPrChange>
        </w:rPr>
        <w:t>http://www.nintendo.com/3ds/hardware</w:t>
      </w:r>
      <w:r w:rsidR="002461DA" w:rsidRPr="004F3007">
        <w:rPr>
          <w:rStyle w:val="Hyperlink"/>
          <w:rFonts w:ascii="Times New Roman" w:hAnsi="Times New Roman" w:cs="Times New Roman"/>
          <w:sz w:val="24"/>
          <w:szCs w:val="24"/>
          <w:rPrChange w:id="5984" w:author="matheus" w:date="2011-07-25T13:04:00Z">
            <w:rPr>
              <w:rStyle w:val="Hyperlink"/>
            </w:rPr>
          </w:rPrChange>
        </w:rPr>
        <w:fldChar w:fldCharType="end"/>
      </w:r>
      <w:ins w:id="5985" w:author="Matheus Zingarelli" w:date="2011-07-26T15:43:00Z">
        <w:r w:rsidR="002C32A4" w:rsidRPr="002C32A4">
          <w:rPr>
            <w:rStyle w:val="Hyperlink"/>
            <w:rFonts w:ascii="Times New Roman" w:hAnsi="Times New Roman" w:cs="Times New Roman"/>
            <w:color w:val="auto"/>
            <w:sz w:val="24"/>
            <w:szCs w:val="24"/>
            <w:u w:val="none"/>
            <w:rPrChange w:id="5986" w:author="Matheus Zingarelli" w:date="2011-07-26T15:43: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5987" w:author="matheus" w:date="2011-07-25T13:04:00Z">
            <w:rPr/>
          </w:rPrChange>
        </w:rPr>
        <w:t>.</w:t>
      </w:r>
      <w:del w:id="5988" w:author="Matheus Zingarelli" w:date="2011-07-26T15:43:00Z">
        <w:r w:rsidRPr="004F3007" w:rsidDel="002C32A4">
          <w:rPr>
            <w:rFonts w:ascii="Times New Roman" w:hAnsi="Times New Roman" w:cs="Times New Roman"/>
            <w:sz w:val="24"/>
            <w:szCs w:val="24"/>
            <w:rPrChange w:id="5989" w:author="matheus" w:date="2011-07-25T13:04:00Z">
              <w:rPr/>
            </w:rPrChange>
          </w:rPr>
          <w:delText xml:space="preserve"> </w:delText>
        </w:r>
        <w:r w:rsidRPr="002C32A4" w:rsidDel="002C32A4">
          <w:rPr>
            <w:rFonts w:ascii="Times New Roman" w:hAnsi="Times New Roman" w:cs="Times New Roman"/>
            <w:sz w:val="24"/>
            <w:szCs w:val="24"/>
            <w:rPrChange w:id="5990" w:author="Matheus Zingarelli" w:date="2011-07-26T15:43:00Z">
              <w:rPr>
                <w:lang w:val="en-US"/>
              </w:rPr>
            </w:rPrChange>
          </w:rPr>
          <w:delText xml:space="preserve">Último </w:delText>
        </w:r>
      </w:del>
      <w:ins w:id="5991" w:author="Matheus Zingarelli" w:date="2011-07-26T15:43:00Z">
        <w:r w:rsidR="002C32A4" w:rsidRPr="002C32A4">
          <w:rPr>
            <w:rFonts w:ascii="Times New Roman" w:hAnsi="Times New Roman" w:cs="Times New Roman"/>
            <w:sz w:val="24"/>
            <w:szCs w:val="24"/>
            <w:rPrChange w:id="5992" w:author="Matheus Zingarelli" w:date="2011-07-26T15:43:00Z">
              <w:rPr>
                <w:rFonts w:ascii="Times New Roman" w:hAnsi="Times New Roman" w:cs="Times New Roman"/>
                <w:sz w:val="24"/>
                <w:szCs w:val="24"/>
                <w:lang w:val="en-US"/>
              </w:rPr>
            </w:rPrChange>
          </w:rPr>
          <w:t xml:space="preserve"> </w:t>
        </w:r>
      </w:ins>
      <w:del w:id="5993" w:author="Matheus Zingarelli" w:date="2011-07-26T15:43:00Z">
        <w:r w:rsidRPr="002C32A4" w:rsidDel="002C32A4">
          <w:rPr>
            <w:rFonts w:ascii="Times New Roman" w:hAnsi="Times New Roman" w:cs="Times New Roman"/>
            <w:sz w:val="24"/>
            <w:szCs w:val="24"/>
            <w:rPrChange w:id="5994" w:author="Matheus Zingarelli" w:date="2011-07-26T15:43:00Z">
              <w:rPr>
                <w:lang w:val="en-US"/>
              </w:rPr>
            </w:rPrChange>
          </w:rPr>
          <w:delText>a</w:delText>
        </w:r>
      </w:del>
      <w:ins w:id="5995" w:author="Matheus Zingarelli" w:date="2011-07-26T15:43:00Z">
        <w:r w:rsidR="002C32A4">
          <w:rPr>
            <w:rFonts w:ascii="Times New Roman" w:hAnsi="Times New Roman" w:cs="Times New Roman"/>
            <w:sz w:val="24"/>
            <w:szCs w:val="24"/>
          </w:rPr>
          <w:t>A</w:t>
        </w:r>
      </w:ins>
      <w:r w:rsidRPr="002C32A4">
        <w:rPr>
          <w:rFonts w:ascii="Times New Roman" w:hAnsi="Times New Roman" w:cs="Times New Roman"/>
          <w:sz w:val="24"/>
          <w:szCs w:val="24"/>
          <w:rPrChange w:id="5996" w:author="Matheus Zingarelli" w:date="2011-07-26T15:43:00Z">
            <w:rPr>
              <w:lang w:val="en-US"/>
            </w:rPr>
          </w:rPrChange>
        </w:rPr>
        <w:t xml:space="preserve">cesso </w:t>
      </w:r>
      <w:del w:id="5997" w:author="Matheus Zingarelli" w:date="2011-07-26T15:43:00Z">
        <w:r w:rsidRPr="002C32A4" w:rsidDel="002C32A4">
          <w:rPr>
            <w:rFonts w:ascii="Times New Roman" w:hAnsi="Times New Roman" w:cs="Times New Roman"/>
            <w:sz w:val="24"/>
            <w:szCs w:val="24"/>
            <w:rPrChange w:id="5998" w:author="Matheus Zingarelli" w:date="2011-07-26T15:43:00Z">
              <w:rPr>
                <w:lang w:val="en-US"/>
              </w:rPr>
            </w:rPrChange>
          </w:rPr>
          <w:delText xml:space="preserve">feito </w:delText>
        </w:r>
      </w:del>
      <w:r w:rsidRPr="002C32A4">
        <w:rPr>
          <w:rFonts w:ascii="Times New Roman" w:hAnsi="Times New Roman" w:cs="Times New Roman"/>
          <w:sz w:val="24"/>
          <w:szCs w:val="24"/>
          <w:rPrChange w:id="5999" w:author="Matheus Zingarelli" w:date="2011-07-26T15:43:00Z">
            <w:rPr>
              <w:lang w:val="en-US"/>
            </w:rPr>
          </w:rPrChange>
        </w:rPr>
        <w:t>em</w:t>
      </w:r>
      <w:ins w:id="6000" w:author="Matheus Zingarelli" w:date="2011-07-26T15:44:00Z">
        <w:r w:rsidR="002C32A4">
          <w:rPr>
            <w:rFonts w:ascii="Times New Roman" w:hAnsi="Times New Roman" w:cs="Times New Roman"/>
            <w:sz w:val="24"/>
            <w:szCs w:val="24"/>
          </w:rPr>
          <w:t>: 26 jul. 2011</w:t>
        </w:r>
      </w:ins>
      <w:del w:id="6001" w:author="Matheus Zingarelli" w:date="2011-07-26T15:44:00Z">
        <w:r w:rsidRPr="002C32A4" w:rsidDel="002C32A4">
          <w:rPr>
            <w:rFonts w:ascii="Times New Roman" w:hAnsi="Times New Roman" w:cs="Times New Roman"/>
            <w:sz w:val="24"/>
            <w:szCs w:val="24"/>
            <w:rPrChange w:id="6002" w:author="Matheus Zingarelli" w:date="2011-07-26T15:43:00Z">
              <w:rPr>
                <w:lang w:val="en-US"/>
              </w:rPr>
            </w:rPrChange>
          </w:rPr>
          <w:delText xml:space="preserve"> 24/06/2011</w:delText>
        </w:r>
      </w:del>
      <w:r w:rsidRPr="002C32A4">
        <w:rPr>
          <w:rFonts w:ascii="Times New Roman" w:hAnsi="Times New Roman" w:cs="Times New Roman"/>
          <w:sz w:val="24"/>
          <w:szCs w:val="24"/>
          <w:rPrChange w:id="6003" w:author="Matheus Zingarelli" w:date="2011-07-26T15:43:00Z">
            <w:rPr>
              <w:lang w:val="en-US"/>
            </w:rPr>
          </w:rPrChange>
        </w:rPr>
        <w:t>.</w:t>
      </w:r>
    </w:p>
    <w:p w:rsidR="004F3007" w:rsidRPr="002C32A4" w:rsidRDefault="004F3007">
      <w:pPr>
        <w:spacing w:after="0" w:line="360" w:lineRule="auto"/>
        <w:jc w:val="both"/>
        <w:rPr>
          <w:rFonts w:ascii="Times New Roman" w:hAnsi="Times New Roman" w:cs="Times New Roman"/>
          <w:sz w:val="24"/>
          <w:szCs w:val="24"/>
          <w:rPrChange w:id="6004" w:author="Matheus Zingarelli" w:date="2011-07-26T15:43:00Z">
            <w:rPr>
              <w:lang w:val="en-US"/>
            </w:rPr>
          </w:rPrChange>
        </w:rPr>
        <w:pPrChange w:id="6005" w:author="matheus" w:date="2011-07-25T14:00:00Z">
          <w:pPr>
            <w:jc w:val="both"/>
          </w:pPr>
        </w:pPrChange>
      </w:pPr>
    </w:p>
    <w:p w:rsidR="001C5BE0" w:rsidRDefault="001C5BE0">
      <w:pPr>
        <w:spacing w:after="0" w:line="360" w:lineRule="auto"/>
        <w:jc w:val="both"/>
        <w:rPr>
          <w:ins w:id="6006" w:author="matheus" w:date="2011-07-25T13:11:00Z"/>
          <w:rFonts w:ascii="Times New Roman" w:hAnsi="Times New Roman" w:cs="Times New Roman"/>
          <w:sz w:val="24"/>
          <w:szCs w:val="24"/>
          <w:lang w:val="en-US"/>
        </w:rPr>
        <w:pPrChange w:id="6007" w:author="matheus" w:date="2011-07-25T14:00:00Z">
          <w:pPr>
            <w:jc w:val="both"/>
          </w:pPr>
        </w:pPrChange>
      </w:pPr>
      <w:del w:id="6008" w:author="Matheus Zingarelli" w:date="2011-07-26T14:16:00Z">
        <w:r w:rsidRPr="002C32A4" w:rsidDel="00EB23AD">
          <w:rPr>
            <w:rFonts w:ascii="Times New Roman" w:hAnsi="Times New Roman" w:cs="Times New Roman"/>
            <w:sz w:val="24"/>
            <w:szCs w:val="24"/>
            <w:rPrChange w:id="6009" w:author="Matheus Zingarelli" w:date="2011-07-26T15:44:00Z">
              <w:rPr>
                <w:lang w:val="en-US"/>
              </w:rPr>
            </w:rPrChange>
          </w:rPr>
          <w:delText>(</w:delText>
        </w:r>
        <w:r w:rsidR="00107AF9" w:rsidRPr="002C32A4" w:rsidDel="00EB23AD">
          <w:rPr>
            <w:rFonts w:ascii="Times New Roman" w:hAnsi="Times New Roman" w:cs="Times New Roman"/>
            <w:sz w:val="24"/>
            <w:szCs w:val="24"/>
            <w:rPrChange w:id="6010" w:author="Matheus Zingarelli" w:date="2011-07-26T15:44:00Z">
              <w:rPr>
                <w:rFonts w:ascii="Times New Roman" w:hAnsi="Times New Roman" w:cs="Times New Roman"/>
                <w:sz w:val="24"/>
                <w:szCs w:val="24"/>
                <w:lang w:val="en-US"/>
              </w:rPr>
            </w:rPrChange>
          </w:rPr>
          <w:delText>RICHARDSON</w:delText>
        </w:r>
        <w:r w:rsidRPr="002C32A4" w:rsidDel="00EB23AD">
          <w:rPr>
            <w:rFonts w:ascii="Times New Roman" w:hAnsi="Times New Roman" w:cs="Times New Roman"/>
            <w:sz w:val="24"/>
            <w:szCs w:val="24"/>
            <w:rPrChange w:id="6011" w:author="Matheus Zingarelli" w:date="2011-07-26T15:44:00Z">
              <w:rPr>
                <w:lang w:val="en-US"/>
              </w:rPr>
            </w:rPrChange>
          </w:rPr>
          <w:delText xml:space="preserve">, 2003) </w:delText>
        </w:r>
      </w:del>
      <w:r w:rsidR="001C6E0D" w:rsidRPr="002C32A4">
        <w:rPr>
          <w:rFonts w:ascii="Times New Roman" w:hAnsi="Times New Roman" w:cs="Times New Roman"/>
          <w:sz w:val="24"/>
          <w:szCs w:val="24"/>
          <w:rPrChange w:id="6012" w:author="Matheus Zingarelli" w:date="2011-07-26T15:44:00Z">
            <w:rPr>
              <w:rFonts w:ascii="Times New Roman" w:hAnsi="Times New Roman" w:cs="Times New Roman"/>
              <w:sz w:val="24"/>
              <w:szCs w:val="24"/>
              <w:lang w:val="en-US"/>
            </w:rPr>
          </w:rPrChange>
        </w:rPr>
        <w:t xml:space="preserve">RICHARDSON, I. E. G. </w:t>
      </w:r>
      <w:del w:id="6013" w:author="Matheus Zingarelli" w:date="2011-07-26T15:44:00Z">
        <w:r w:rsidRPr="002C32A4" w:rsidDel="002C32A4">
          <w:rPr>
            <w:rFonts w:ascii="Times New Roman" w:hAnsi="Times New Roman" w:cs="Times New Roman"/>
            <w:sz w:val="24"/>
            <w:szCs w:val="24"/>
            <w:rPrChange w:id="6014" w:author="Matheus Zingarelli" w:date="2011-07-26T15:44:00Z">
              <w:rPr>
                <w:lang w:val="en-US"/>
              </w:rPr>
            </w:rPrChange>
          </w:rPr>
          <w:delText xml:space="preserve">– </w:delText>
        </w:r>
      </w:del>
      <w:r w:rsidRPr="002C32A4">
        <w:rPr>
          <w:rFonts w:ascii="Times New Roman" w:hAnsi="Times New Roman" w:cs="Times New Roman"/>
          <w:b/>
          <w:sz w:val="24"/>
          <w:szCs w:val="24"/>
          <w:rPrChange w:id="6015" w:author="Matheus Zingarelli" w:date="2011-07-26T15:44:00Z">
            <w:rPr>
              <w:lang w:val="en-US"/>
            </w:rPr>
          </w:rPrChange>
        </w:rPr>
        <w:t>H.264 and MPEG-4 Video Compression</w:t>
      </w:r>
      <w:r w:rsidRPr="002C32A4">
        <w:rPr>
          <w:rFonts w:ascii="Times New Roman" w:hAnsi="Times New Roman" w:cs="Times New Roman"/>
          <w:sz w:val="24"/>
          <w:szCs w:val="24"/>
          <w:rPrChange w:id="6016" w:author="Matheus Zingarelli" w:date="2011-07-26T15:44:00Z">
            <w:rPr>
              <w:lang w:val="en-US"/>
            </w:rPr>
          </w:rPrChange>
        </w:rPr>
        <w:t xml:space="preserve"> – Video Coding for Next-generation Multi</w:t>
      </w:r>
      <w:r w:rsidRPr="004F3007">
        <w:rPr>
          <w:rFonts w:ascii="Times New Roman" w:hAnsi="Times New Roman" w:cs="Times New Roman"/>
          <w:sz w:val="24"/>
          <w:szCs w:val="24"/>
          <w:lang w:val="en-US"/>
          <w:rPrChange w:id="6017" w:author="matheus" w:date="2011-07-25T13:04:00Z">
            <w:rPr>
              <w:lang w:val="en-US"/>
            </w:rPr>
          </w:rPrChange>
        </w:rPr>
        <w:t xml:space="preserve">media. </w:t>
      </w:r>
      <w:ins w:id="6018" w:author="Matheus Zingarelli" w:date="2011-07-26T15:45:00Z">
        <w:r w:rsidR="0081019C" w:rsidRPr="0081019C">
          <w:rPr>
            <w:rFonts w:ascii="Times New Roman" w:hAnsi="Times New Roman" w:cs="Times New Roman"/>
            <w:sz w:val="24"/>
            <w:szCs w:val="24"/>
            <w:lang w:val="en-US"/>
          </w:rPr>
          <w:t>West Sussex</w:t>
        </w:r>
        <w:r w:rsidR="0081019C">
          <w:rPr>
            <w:rFonts w:ascii="Times New Roman" w:hAnsi="Times New Roman" w:cs="Times New Roman"/>
            <w:sz w:val="24"/>
            <w:szCs w:val="24"/>
            <w:lang w:val="en-US"/>
          </w:rPr>
          <w:t xml:space="preserve">: </w:t>
        </w:r>
      </w:ins>
      <w:r w:rsidRPr="004F3007">
        <w:rPr>
          <w:rFonts w:ascii="Times New Roman" w:hAnsi="Times New Roman" w:cs="Times New Roman"/>
          <w:sz w:val="24"/>
          <w:szCs w:val="24"/>
          <w:lang w:val="en-US"/>
          <w:rPrChange w:id="6019" w:author="matheus" w:date="2011-07-25T13:04:00Z">
            <w:rPr>
              <w:lang w:val="en-US"/>
            </w:rPr>
          </w:rPrChange>
        </w:rPr>
        <w:t xml:space="preserve">Wiley, </w:t>
      </w:r>
      <w:del w:id="6020" w:author="Matheus Zingarelli" w:date="2011-07-26T15:45:00Z">
        <w:r w:rsidRPr="004F3007" w:rsidDel="0081019C">
          <w:rPr>
            <w:rFonts w:ascii="Times New Roman" w:hAnsi="Times New Roman" w:cs="Times New Roman"/>
            <w:sz w:val="24"/>
            <w:szCs w:val="24"/>
            <w:lang w:val="en-US"/>
            <w:rPrChange w:id="6021" w:author="matheus" w:date="2011-07-25T13:04:00Z">
              <w:rPr>
                <w:lang w:val="en-US"/>
              </w:rPr>
            </w:rPrChange>
          </w:rPr>
          <w:delText xml:space="preserve">England, </w:delText>
        </w:r>
      </w:del>
      <w:r w:rsidRPr="004F3007">
        <w:rPr>
          <w:rFonts w:ascii="Times New Roman" w:hAnsi="Times New Roman" w:cs="Times New Roman"/>
          <w:sz w:val="24"/>
          <w:szCs w:val="24"/>
          <w:lang w:val="en-US"/>
          <w:rPrChange w:id="6022" w:author="matheus" w:date="2011-07-25T13:04:00Z">
            <w:rPr>
              <w:lang w:val="en-US"/>
            </w:rPr>
          </w:rPrChange>
        </w:rPr>
        <w:t>2003.</w:t>
      </w:r>
    </w:p>
    <w:p w:rsidR="004F3007" w:rsidRPr="004F3007" w:rsidRDefault="004F3007">
      <w:pPr>
        <w:spacing w:after="0" w:line="360" w:lineRule="auto"/>
        <w:jc w:val="both"/>
        <w:rPr>
          <w:rFonts w:ascii="Times New Roman" w:hAnsi="Times New Roman" w:cs="Times New Roman"/>
          <w:sz w:val="24"/>
          <w:szCs w:val="24"/>
          <w:lang w:val="en-US"/>
          <w:rPrChange w:id="6023" w:author="matheus" w:date="2011-07-25T13:04:00Z">
            <w:rPr>
              <w:lang w:val="en-US"/>
            </w:rPr>
          </w:rPrChange>
        </w:rPr>
        <w:pPrChange w:id="6024" w:author="matheus" w:date="2011-07-25T14:00:00Z">
          <w:pPr>
            <w:jc w:val="both"/>
          </w:pPr>
        </w:pPrChange>
      </w:pPr>
    </w:p>
    <w:p w:rsidR="00302708" w:rsidRDefault="00302708">
      <w:pPr>
        <w:spacing w:after="0" w:line="360" w:lineRule="auto"/>
        <w:jc w:val="both"/>
        <w:rPr>
          <w:ins w:id="6025" w:author="matheus" w:date="2011-07-25T13:11:00Z"/>
          <w:rFonts w:ascii="Times New Roman" w:hAnsi="Times New Roman" w:cs="Times New Roman"/>
          <w:sz w:val="24"/>
          <w:szCs w:val="24"/>
          <w:lang w:val="en-US"/>
        </w:rPr>
        <w:pPrChange w:id="6026" w:author="matheus" w:date="2011-07-25T14:00:00Z">
          <w:pPr>
            <w:jc w:val="both"/>
          </w:pPr>
        </w:pPrChange>
      </w:pPr>
      <w:del w:id="6027" w:author="Matheus Zingarelli" w:date="2011-07-26T14:16:00Z">
        <w:r w:rsidRPr="004F3007" w:rsidDel="00EB23AD">
          <w:rPr>
            <w:rFonts w:ascii="Times New Roman" w:hAnsi="Times New Roman" w:cs="Times New Roman"/>
            <w:sz w:val="24"/>
            <w:szCs w:val="24"/>
            <w:lang w:val="en-US"/>
            <w:rPrChange w:id="6028"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6029" w:author="matheus" w:date="2011-07-25T13:04:00Z">
              <w:rPr>
                <w:rFonts w:ascii="Times New Roman" w:hAnsi="Times New Roman" w:cs="Times New Roman"/>
                <w:sz w:val="24"/>
                <w:szCs w:val="24"/>
                <w:lang w:val="en-US"/>
              </w:rPr>
            </w:rPrChange>
          </w:rPr>
          <w:delText>SALOMON</w:delText>
        </w:r>
        <w:r w:rsidRPr="004F3007" w:rsidDel="00EB23AD">
          <w:rPr>
            <w:rFonts w:ascii="Times New Roman" w:hAnsi="Times New Roman" w:cs="Times New Roman"/>
            <w:sz w:val="24"/>
            <w:szCs w:val="24"/>
            <w:lang w:val="en-US"/>
            <w:rPrChange w:id="6030" w:author="matheus" w:date="2011-07-25T13:04:00Z">
              <w:rPr>
                <w:lang w:val="en-US"/>
              </w:rPr>
            </w:rPrChange>
          </w:rPr>
          <w:delText xml:space="preserve">, 2008) </w:delText>
        </w:r>
      </w:del>
      <w:r w:rsidR="001C6E0D" w:rsidRPr="004F3007">
        <w:rPr>
          <w:rFonts w:ascii="Times New Roman" w:hAnsi="Times New Roman" w:cs="Times New Roman"/>
          <w:sz w:val="24"/>
          <w:szCs w:val="24"/>
          <w:lang w:val="en-US"/>
          <w:rPrChange w:id="6031" w:author="matheus" w:date="2011-07-25T13:04:00Z">
            <w:rPr>
              <w:rFonts w:ascii="Times New Roman" w:hAnsi="Times New Roman" w:cs="Times New Roman"/>
              <w:sz w:val="24"/>
              <w:szCs w:val="24"/>
              <w:lang w:val="en-US"/>
            </w:rPr>
          </w:rPrChange>
        </w:rPr>
        <w:t>SALOMON, D</w:t>
      </w:r>
      <w:r w:rsidRPr="004F3007">
        <w:rPr>
          <w:rFonts w:ascii="Times New Roman" w:hAnsi="Times New Roman" w:cs="Times New Roman"/>
          <w:sz w:val="24"/>
          <w:szCs w:val="24"/>
          <w:lang w:val="en-US"/>
          <w:rPrChange w:id="6032" w:author="matheus" w:date="2011-07-25T13:04:00Z">
            <w:rPr>
              <w:lang w:val="en-US"/>
            </w:rPr>
          </w:rPrChange>
        </w:rPr>
        <w:t xml:space="preserve">. </w:t>
      </w:r>
      <w:del w:id="6033" w:author="Matheus Zingarelli" w:date="2011-07-26T15:46:00Z">
        <w:r w:rsidRPr="004F3007" w:rsidDel="0081019C">
          <w:rPr>
            <w:rFonts w:ascii="Times New Roman" w:hAnsi="Times New Roman" w:cs="Times New Roman"/>
            <w:sz w:val="24"/>
            <w:szCs w:val="24"/>
            <w:lang w:val="en-US"/>
            <w:rPrChange w:id="6034" w:author="matheus" w:date="2011-07-25T13:04:00Z">
              <w:rPr>
                <w:lang w:val="en-US"/>
              </w:rPr>
            </w:rPrChange>
          </w:rPr>
          <w:delText xml:space="preserve">– </w:delText>
        </w:r>
      </w:del>
      <w:r w:rsidRPr="0081019C">
        <w:rPr>
          <w:rFonts w:ascii="Times New Roman" w:hAnsi="Times New Roman" w:cs="Times New Roman"/>
          <w:b/>
          <w:sz w:val="24"/>
          <w:szCs w:val="24"/>
          <w:lang w:val="en-US"/>
          <w:rPrChange w:id="6035" w:author="Matheus Zingarelli" w:date="2011-07-26T15:46:00Z">
            <w:rPr>
              <w:lang w:val="en-US"/>
            </w:rPr>
          </w:rPrChange>
        </w:rPr>
        <w:t>A Concise Introduction to Data Compression</w:t>
      </w:r>
      <w:r w:rsidRPr="004F3007">
        <w:rPr>
          <w:rFonts w:ascii="Times New Roman" w:hAnsi="Times New Roman" w:cs="Times New Roman"/>
          <w:sz w:val="24"/>
          <w:szCs w:val="24"/>
          <w:lang w:val="en-US"/>
          <w:rPrChange w:id="6036" w:author="matheus" w:date="2011-07-25T13:04:00Z">
            <w:rPr>
              <w:lang w:val="en-US"/>
            </w:rPr>
          </w:rPrChange>
        </w:rPr>
        <w:t xml:space="preserve"> (Undergraduate Topics in Computer Science). </w:t>
      </w:r>
      <w:ins w:id="6037" w:author="Matheus Zingarelli" w:date="2011-07-26T15:47:00Z">
        <w:r w:rsidR="0081019C">
          <w:rPr>
            <w:rFonts w:ascii="Times New Roman" w:hAnsi="Times New Roman" w:cs="Times New Roman"/>
            <w:sz w:val="24"/>
            <w:szCs w:val="24"/>
            <w:lang w:val="en-US"/>
          </w:rPr>
          <w:t xml:space="preserve">London: </w:t>
        </w:r>
      </w:ins>
      <w:r w:rsidRPr="004F3007">
        <w:rPr>
          <w:rFonts w:ascii="Times New Roman" w:hAnsi="Times New Roman" w:cs="Times New Roman"/>
          <w:sz w:val="24"/>
          <w:szCs w:val="24"/>
          <w:lang w:val="en-US"/>
          <w:rPrChange w:id="6038" w:author="matheus" w:date="2011-07-25T13:04:00Z">
            <w:rPr>
              <w:lang w:val="en-US"/>
            </w:rPr>
          </w:rPrChange>
        </w:rPr>
        <w:t>Springer</w:t>
      </w:r>
      <w:del w:id="6039" w:author="Matheus Zingarelli" w:date="2011-07-26T15:47:00Z">
        <w:r w:rsidRPr="004F3007" w:rsidDel="0081019C">
          <w:rPr>
            <w:rFonts w:ascii="Times New Roman" w:hAnsi="Times New Roman" w:cs="Times New Roman"/>
            <w:sz w:val="24"/>
            <w:szCs w:val="24"/>
            <w:lang w:val="en-US"/>
            <w:rPrChange w:id="6040" w:author="matheus" w:date="2011-07-25T13:04:00Z">
              <w:rPr>
                <w:lang w:val="en-US"/>
              </w:rPr>
            </w:rPrChange>
          </w:rPr>
          <w:delText>, England</w:delText>
        </w:r>
      </w:del>
      <w:r w:rsidRPr="004F3007">
        <w:rPr>
          <w:rFonts w:ascii="Times New Roman" w:hAnsi="Times New Roman" w:cs="Times New Roman"/>
          <w:sz w:val="24"/>
          <w:szCs w:val="24"/>
          <w:lang w:val="en-US"/>
          <w:rPrChange w:id="6041" w:author="matheus" w:date="2011-07-25T13:04:00Z">
            <w:rPr>
              <w:lang w:val="en-US"/>
            </w:rPr>
          </w:rPrChange>
        </w:rPr>
        <w:t>, 2008.</w:t>
      </w:r>
    </w:p>
    <w:p w:rsidR="004F3007" w:rsidRPr="004F3007" w:rsidRDefault="004F3007">
      <w:pPr>
        <w:spacing w:after="0" w:line="360" w:lineRule="auto"/>
        <w:jc w:val="both"/>
        <w:rPr>
          <w:rFonts w:ascii="Times New Roman" w:hAnsi="Times New Roman" w:cs="Times New Roman"/>
          <w:sz w:val="24"/>
          <w:szCs w:val="24"/>
          <w:lang w:val="en-US"/>
          <w:rPrChange w:id="6042" w:author="matheus" w:date="2011-07-25T13:04:00Z">
            <w:rPr>
              <w:lang w:val="en-US"/>
            </w:rPr>
          </w:rPrChange>
        </w:rPr>
        <w:pPrChange w:id="6043" w:author="matheus" w:date="2011-07-25T14:00:00Z">
          <w:pPr>
            <w:jc w:val="both"/>
          </w:pPr>
        </w:pPrChange>
      </w:pPr>
    </w:p>
    <w:p w:rsidR="004E5385" w:rsidRDefault="004E5385">
      <w:pPr>
        <w:spacing w:after="0" w:line="360" w:lineRule="auto"/>
        <w:jc w:val="both"/>
        <w:rPr>
          <w:ins w:id="6044" w:author="matheus" w:date="2011-07-25T13:11:00Z"/>
          <w:rFonts w:ascii="Times New Roman" w:hAnsi="Times New Roman" w:cs="Times New Roman"/>
          <w:sz w:val="24"/>
          <w:szCs w:val="24"/>
          <w:lang w:val="en-US"/>
        </w:rPr>
        <w:pPrChange w:id="6045" w:author="matheus" w:date="2011-07-25T14:00:00Z">
          <w:pPr>
            <w:jc w:val="both"/>
          </w:pPr>
        </w:pPrChange>
      </w:pPr>
      <w:del w:id="6046" w:author="Matheus Zingarelli" w:date="2011-07-26T14:16:00Z">
        <w:r w:rsidRPr="004F3007" w:rsidDel="00EB23AD">
          <w:rPr>
            <w:rFonts w:ascii="Times New Roman" w:hAnsi="Times New Roman" w:cs="Times New Roman"/>
            <w:sz w:val="24"/>
            <w:szCs w:val="24"/>
            <w:lang w:val="en-US"/>
            <w:rPrChange w:id="6047"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6048" w:author="matheus" w:date="2011-07-25T13:04:00Z">
              <w:rPr>
                <w:rFonts w:ascii="Times New Roman" w:hAnsi="Times New Roman" w:cs="Times New Roman"/>
                <w:sz w:val="24"/>
                <w:szCs w:val="24"/>
                <w:lang w:val="en-US"/>
              </w:rPr>
            </w:rPrChange>
          </w:rPr>
          <w:delText>SAYOOD</w:delText>
        </w:r>
        <w:r w:rsidRPr="004F3007" w:rsidDel="00EB23AD">
          <w:rPr>
            <w:rFonts w:ascii="Times New Roman" w:hAnsi="Times New Roman" w:cs="Times New Roman"/>
            <w:sz w:val="24"/>
            <w:szCs w:val="24"/>
            <w:lang w:val="en-US"/>
            <w:rPrChange w:id="6049" w:author="matheus" w:date="2011-07-25T13:04:00Z">
              <w:rPr>
                <w:lang w:val="en-US"/>
              </w:rPr>
            </w:rPrChange>
          </w:rPr>
          <w:delText xml:space="preserve">, 2005) </w:delText>
        </w:r>
      </w:del>
      <w:r w:rsidR="001C6E0D" w:rsidRPr="004F3007">
        <w:rPr>
          <w:rFonts w:ascii="Times New Roman" w:hAnsi="Times New Roman" w:cs="Times New Roman"/>
          <w:sz w:val="24"/>
          <w:szCs w:val="24"/>
          <w:lang w:val="en-US"/>
          <w:rPrChange w:id="6050" w:author="matheus" w:date="2011-07-25T13:04:00Z">
            <w:rPr>
              <w:rFonts w:ascii="Times New Roman" w:hAnsi="Times New Roman" w:cs="Times New Roman"/>
              <w:sz w:val="24"/>
              <w:szCs w:val="24"/>
              <w:lang w:val="en-US"/>
            </w:rPr>
          </w:rPrChange>
        </w:rPr>
        <w:t xml:space="preserve">SAYOOD, K. </w:t>
      </w:r>
      <w:del w:id="6051" w:author="Matheus Zingarelli" w:date="2011-07-26T15:47:00Z">
        <w:r w:rsidRPr="004F3007" w:rsidDel="0081019C">
          <w:rPr>
            <w:rFonts w:ascii="Times New Roman" w:hAnsi="Times New Roman" w:cs="Times New Roman"/>
            <w:sz w:val="24"/>
            <w:szCs w:val="24"/>
            <w:lang w:val="en-US"/>
            <w:rPrChange w:id="6052" w:author="matheus" w:date="2011-07-25T13:04:00Z">
              <w:rPr>
                <w:lang w:val="en-US"/>
              </w:rPr>
            </w:rPrChange>
          </w:rPr>
          <w:delText xml:space="preserve">– </w:delText>
        </w:r>
      </w:del>
      <w:r w:rsidRPr="0081019C">
        <w:rPr>
          <w:rFonts w:ascii="Times New Roman" w:hAnsi="Times New Roman" w:cs="Times New Roman"/>
          <w:b/>
          <w:sz w:val="24"/>
          <w:szCs w:val="24"/>
          <w:lang w:val="en-US"/>
          <w:rPrChange w:id="6053" w:author="Matheus Zingarelli" w:date="2011-07-26T15:47:00Z">
            <w:rPr>
              <w:lang w:val="en-US"/>
            </w:rPr>
          </w:rPrChange>
        </w:rPr>
        <w:t>Introduction to Data Compression</w:t>
      </w:r>
      <w:r w:rsidRPr="004F3007">
        <w:rPr>
          <w:rFonts w:ascii="Times New Roman" w:hAnsi="Times New Roman" w:cs="Times New Roman"/>
          <w:sz w:val="24"/>
          <w:szCs w:val="24"/>
          <w:lang w:val="en-US"/>
          <w:rPrChange w:id="6054" w:author="matheus" w:date="2011-07-25T13:04:00Z">
            <w:rPr>
              <w:lang w:val="en-US"/>
            </w:rPr>
          </w:rPrChange>
        </w:rPr>
        <w:t xml:space="preserve">, </w:t>
      </w:r>
      <w:del w:id="6055" w:author="Matheus Zingarelli" w:date="2011-07-26T15:48:00Z">
        <w:r w:rsidRPr="004F3007" w:rsidDel="0081019C">
          <w:rPr>
            <w:rFonts w:ascii="Times New Roman" w:hAnsi="Times New Roman" w:cs="Times New Roman"/>
            <w:sz w:val="24"/>
            <w:szCs w:val="24"/>
            <w:lang w:val="en-US"/>
            <w:rPrChange w:id="6056" w:author="matheus" w:date="2011-07-25T13:04:00Z">
              <w:rPr>
                <w:lang w:val="en-US"/>
              </w:rPr>
            </w:rPrChange>
          </w:rPr>
          <w:delText>3ª Edição</w:delText>
        </w:r>
      </w:del>
      <w:ins w:id="6057" w:author="Matheus Zingarelli" w:date="2011-07-26T15:48:00Z">
        <w:r w:rsidR="0081019C">
          <w:rPr>
            <w:rFonts w:ascii="Times New Roman" w:hAnsi="Times New Roman" w:cs="Times New Roman"/>
            <w:sz w:val="24"/>
            <w:szCs w:val="24"/>
            <w:lang w:val="en-US"/>
          </w:rPr>
          <w:t>3rd ed</w:t>
        </w:r>
      </w:ins>
      <w:r w:rsidRPr="004F3007">
        <w:rPr>
          <w:rFonts w:ascii="Times New Roman" w:hAnsi="Times New Roman" w:cs="Times New Roman"/>
          <w:sz w:val="24"/>
          <w:szCs w:val="24"/>
          <w:lang w:val="en-US"/>
          <w:rPrChange w:id="6058" w:author="matheus" w:date="2011-07-25T13:04:00Z">
            <w:rPr>
              <w:lang w:val="en-US"/>
            </w:rPr>
          </w:rPrChange>
        </w:rPr>
        <w:t>.</w:t>
      </w:r>
      <w:ins w:id="6059" w:author="Matheus Zingarelli" w:date="2011-07-26T15:51:00Z">
        <w:r w:rsidR="0081019C">
          <w:rPr>
            <w:rFonts w:ascii="Times New Roman" w:hAnsi="Times New Roman" w:cs="Times New Roman"/>
            <w:sz w:val="24"/>
            <w:szCs w:val="24"/>
            <w:lang w:val="en-US"/>
          </w:rPr>
          <w:t xml:space="preserve"> San </w:t>
        </w:r>
      </w:ins>
      <w:ins w:id="6060" w:author="Matheus Zingarelli" w:date="2011-07-26T15:52:00Z">
        <w:r w:rsidR="002A6561">
          <w:rPr>
            <w:rFonts w:ascii="Times New Roman" w:hAnsi="Times New Roman" w:cs="Times New Roman"/>
            <w:sz w:val="24"/>
            <w:szCs w:val="24"/>
            <w:lang w:val="en-US"/>
          </w:rPr>
          <w:t>Francisco</w:t>
        </w:r>
      </w:ins>
      <w:ins w:id="6061" w:author="Matheus Zingarelli" w:date="2011-07-26T15:51:00Z">
        <w:r w:rsidR="0081019C">
          <w:rPr>
            <w:rFonts w:ascii="Times New Roman" w:hAnsi="Times New Roman" w:cs="Times New Roman"/>
            <w:sz w:val="24"/>
            <w:szCs w:val="24"/>
            <w:lang w:val="en-US"/>
          </w:rPr>
          <w:t xml:space="preserve">: </w:t>
        </w:r>
      </w:ins>
      <w:ins w:id="6062" w:author="Matheus Zingarelli" w:date="2011-07-26T15:52:00Z">
        <w:r w:rsidR="002A6561">
          <w:rPr>
            <w:rFonts w:ascii="Times New Roman" w:hAnsi="Times New Roman" w:cs="Times New Roman"/>
            <w:sz w:val="24"/>
            <w:szCs w:val="24"/>
            <w:lang w:val="en-US"/>
          </w:rPr>
          <w:t>Elsevier</w:t>
        </w:r>
      </w:ins>
      <w:del w:id="6063" w:author="Matheus Zingarelli" w:date="2011-07-26T15:51:00Z">
        <w:r w:rsidRPr="004F3007" w:rsidDel="0081019C">
          <w:rPr>
            <w:rFonts w:ascii="Times New Roman" w:hAnsi="Times New Roman" w:cs="Times New Roman"/>
            <w:sz w:val="24"/>
            <w:szCs w:val="24"/>
            <w:lang w:val="en-US"/>
            <w:rPrChange w:id="6064" w:author="matheus" w:date="2011-07-25T13:04:00Z">
              <w:rPr>
                <w:lang w:val="en-US"/>
              </w:rPr>
            </w:rPrChange>
          </w:rPr>
          <w:delText xml:space="preserve"> Morgan Kaufmann Publishers Inc., USA</w:delText>
        </w:r>
      </w:del>
      <w:r w:rsidR="00FF4F46" w:rsidRPr="004F3007">
        <w:rPr>
          <w:rFonts w:ascii="Times New Roman" w:hAnsi="Times New Roman" w:cs="Times New Roman"/>
          <w:sz w:val="24"/>
          <w:szCs w:val="24"/>
          <w:lang w:val="en-US"/>
          <w:rPrChange w:id="6065" w:author="matheus" w:date="2011-07-25T13:04:00Z">
            <w:rPr>
              <w:lang w:val="en-US"/>
            </w:rPr>
          </w:rPrChange>
        </w:rPr>
        <w:t>, 2005</w:t>
      </w:r>
      <w:r w:rsidRPr="004F3007">
        <w:rPr>
          <w:rFonts w:ascii="Times New Roman" w:hAnsi="Times New Roman" w:cs="Times New Roman"/>
          <w:sz w:val="24"/>
          <w:szCs w:val="24"/>
          <w:lang w:val="en-US"/>
          <w:rPrChange w:id="6066" w:author="matheus" w:date="2011-07-25T13:04:00Z">
            <w:rPr>
              <w:lang w:val="en-US"/>
            </w:rPr>
          </w:rPrChange>
        </w:rPr>
        <w:t>.</w:t>
      </w:r>
    </w:p>
    <w:p w:rsidR="004F3007" w:rsidRPr="004F3007" w:rsidRDefault="004F3007">
      <w:pPr>
        <w:spacing w:after="0" w:line="360" w:lineRule="auto"/>
        <w:jc w:val="both"/>
        <w:rPr>
          <w:rFonts w:ascii="Times New Roman" w:hAnsi="Times New Roman" w:cs="Times New Roman"/>
          <w:sz w:val="24"/>
          <w:szCs w:val="24"/>
          <w:lang w:val="en-US"/>
          <w:rPrChange w:id="6067" w:author="matheus" w:date="2011-07-25T13:04:00Z">
            <w:rPr>
              <w:lang w:val="en-US"/>
            </w:rPr>
          </w:rPrChange>
        </w:rPr>
        <w:pPrChange w:id="6068" w:author="matheus" w:date="2011-07-25T14:00:00Z">
          <w:pPr>
            <w:jc w:val="both"/>
          </w:pPr>
        </w:pPrChange>
      </w:pPr>
    </w:p>
    <w:p w:rsidR="009247E0" w:rsidRPr="004F3007" w:rsidDel="004F3007" w:rsidRDefault="00B77AE0">
      <w:pPr>
        <w:spacing w:after="0" w:line="360" w:lineRule="auto"/>
        <w:jc w:val="both"/>
        <w:rPr>
          <w:del w:id="6069" w:author="matheus" w:date="2011-07-25T13:11:00Z"/>
          <w:rFonts w:ascii="Times New Roman" w:hAnsi="Times New Roman" w:cs="Times New Roman"/>
          <w:sz w:val="24"/>
          <w:szCs w:val="24"/>
          <w:lang w:val="en-US"/>
          <w:rPrChange w:id="6070" w:author="matheus" w:date="2011-07-25T13:04:00Z">
            <w:rPr>
              <w:del w:id="6071" w:author="matheus" w:date="2011-07-25T13:11:00Z"/>
              <w:lang w:val="en-US"/>
            </w:rPr>
          </w:rPrChange>
        </w:rPr>
        <w:pPrChange w:id="6072" w:author="matheus" w:date="2011-07-25T14:00:00Z">
          <w:pPr>
            <w:spacing w:after="0"/>
            <w:jc w:val="both"/>
          </w:pPr>
        </w:pPrChange>
      </w:pPr>
      <w:del w:id="6073" w:author="Matheus Zingarelli" w:date="2011-07-26T14:16:00Z">
        <w:r w:rsidRPr="004F3007" w:rsidDel="00EB23AD">
          <w:rPr>
            <w:rFonts w:ascii="Times New Roman" w:hAnsi="Times New Roman" w:cs="Times New Roman"/>
            <w:sz w:val="24"/>
            <w:szCs w:val="24"/>
            <w:lang w:val="en-US"/>
            <w:rPrChange w:id="6074" w:author="matheus" w:date="2011-07-25T13:04:00Z">
              <w:rPr>
                <w:lang w:val="en-US"/>
              </w:rPr>
            </w:rPrChange>
          </w:rPr>
          <w:lastRenderedPageBreak/>
          <w:delText>(</w:delText>
        </w:r>
        <w:r w:rsidR="00107AF9" w:rsidRPr="004F3007" w:rsidDel="00EB23AD">
          <w:rPr>
            <w:rFonts w:ascii="Times New Roman" w:hAnsi="Times New Roman" w:cs="Times New Roman"/>
            <w:sz w:val="24"/>
            <w:szCs w:val="24"/>
            <w:lang w:val="en-US"/>
            <w:rPrChange w:id="6075" w:author="matheus" w:date="2011-07-25T13:04:00Z">
              <w:rPr>
                <w:rFonts w:ascii="Times New Roman" w:hAnsi="Times New Roman" w:cs="Times New Roman"/>
                <w:sz w:val="24"/>
                <w:szCs w:val="24"/>
                <w:lang w:val="en-US"/>
              </w:rPr>
            </w:rPrChange>
          </w:rPr>
          <w:delText xml:space="preserve">SMOLIC </w:delText>
        </w:r>
        <w:r w:rsidRPr="004F3007" w:rsidDel="00EB23AD">
          <w:rPr>
            <w:rFonts w:ascii="Times New Roman" w:hAnsi="Times New Roman" w:cs="Times New Roman"/>
            <w:sz w:val="24"/>
            <w:szCs w:val="24"/>
            <w:lang w:val="en-US"/>
            <w:rPrChange w:id="6076" w:author="matheus" w:date="2011-07-25T13:04:00Z">
              <w:rPr>
                <w:lang w:val="en-US"/>
              </w:rPr>
            </w:rPrChange>
          </w:rPr>
          <w:delText>et al.</w:delText>
        </w:r>
        <w:r w:rsidR="0027557B" w:rsidRPr="004F3007" w:rsidDel="00EB23AD">
          <w:rPr>
            <w:rFonts w:ascii="Times New Roman" w:hAnsi="Times New Roman" w:cs="Times New Roman"/>
            <w:sz w:val="24"/>
            <w:szCs w:val="24"/>
            <w:lang w:val="en-US"/>
            <w:rPrChange w:id="6077" w:author="matheus" w:date="2011-07-25T13:04:00Z">
              <w:rPr>
                <w:lang w:val="en-US"/>
              </w:rPr>
            </w:rPrChange>
          </w:rPr>
          <w:delText>, 2009</w:delText>
        </w:r>
        <w:r w:rsidRPr="004F3007" w:rsidDel="00EB23AD">
          <w:rPr>
            <w:rFonts w:ascii="Times New Roman" w:hAnsi="Times New Roman" w:cs="Times New Roman"/>
            <w:sz w:val="24"/>
            <w:szCs w:val="24"/>
            <w:lang w:val="en-US"/>
            <w:rPrChange w:id="6078" w:author="matheus" w:date="2011-07-25T13:04:00Z">
              <w:rPr>
                <w:lang w:val="en-US"/>
              </w:rPr>
            </w:rPrChange>
          </w:rPr>
          <w:delText xml:space="preserve">) </w:delText>
        </w:r>
      </w:del>
      <w:r w:rsidR="00EB23AD" w:rsidRPr="004F3007">
        <w:rPr>
          <w:rFonts w:ascii="Times New Roman" w:hAnsi="Times New Roman" w:cs="Times New Roman"/>
          <w:sz w:val="24"/>
          <w:szCs w:val="24"/>
          <w:lang w:val="en-US"/>
          <w:rPrChange w:id="6079" w:author="matheus" w:date="2011-07-25T13:04:00Z">
            <w:rPr>
              <w:rFonts w:ascii="Times New Roman" w:hAnsi="Times New Roman" w:cs="Times New Roman"/>
              <w:sz w:val="24"/>
              <w:szCs w:val="24"/>
              <w:lang w:val="en-US"/>
            </w:rPr>
          </w:rPrChange>
        </w:rPr>
        <w:t>SMOLIC, A.</w:t>
      </w:r>
      <w:del w:id="6080" w:author="Matheus Zingarelli" w:date="2011-07-26T14:24:00Z">
        <w:r w:rsidR="00EB23AD" w:rsidRPr="004F3007" w:rsidDel="001C6E0D">
          <w:rPr>
            <w:rFonts w:ascii="Times New Roman" w:hAnsi="Times New Roman" w:cs="Times New Roman"/>
            <w:sz w:val="24"/>
            <w:szCs w:val="24"/>
            <w:lang w:val="en-US"/>
            <w:rPrChange w:id="6081" w:author="matheus" w:date="2011-07-25T13:04:00Z">
              <w:rPr>
                <w:rFonts w:ascii="Times New Roman" w:hAnsi="Times New Roman" w:cs="Times New Roman"/>
                <w:sz w:val="24"/>
                <w:szCs w:val="24"/>
                <w:lang w:val="en-US"/>
              </w:rPr>
            </w:rPrChange>
          </w:rPr>
          <w:delText>; MUELLER, K.; MERKLE, P.; KAUFF, P.; WIEGAND, T</w:delText>
        </w:r>
      </w:del>
      <w:ins w:id="6082" w:author="Matheus Zingarelli" w:date="2011-07-26T14:24:00Z">
        <w:r w:rsidR="001C6E0D">
          <w:rPr>
            <w:rFonts w:ascii="Times New Roman" w:hAnsi="Times New Roman" w:cs="Times New Roman"/>
            <w:sz w:val="24"/>
            <w:szCs w:val="24"/>
            <w:lang w:val="en-US"/>
          </w:rPr>
          <w:t xml:space="preserve"> et al</w:t>
        </w:r>
      </w:ins>
      <w:r w:rsidRPr="004F3007">
        <w:rPr>
          <w:rFonts w:ascii="Times New Roman" w:hAnsi="Times New Roman" w:cs="Times New Roman"/>
          <w:sz w:val="24"/>
          <w:szCs w:val="24"/>
          <w:lang w:val="en-US"/>
          <w:rPrChange w:id="6083" w:author="matheus" w:date="2011-07-25T13:04:00Z">
            <w:rPr>
              <w:lang w:val="en-US"/>
            </w:rPr>
          </w:rPrChange>
        </w:rPr>
        <w:t xml:space="preserve">. An overview of available and emerging 3D video formats and depth enhanced stereo as efficient generic-solution. </w:t>
      </w:r>
      <w:r w:rsidRPr="002A6561">
        <w:rPr>
          <w:rFonts w:ascii="Times New Roman" w:hAnsi="Times New Roman" w:cs="Times New Roman"/>
          <w:b/>
          <w:sz w:val="24"/>
          <w:szCs w:val="24"/>
          <w:lang w:val="en-US"/>
          <w:rPrChange w:id="6084" w:author="Matheus Zingarelli" w:date="2011-07-26T15:52:00Z">
            <w:rPr>
              <w:i/>
              <w:lang w:val="en-US"/>
            </w:rPr>
          </w:rPrChange>
        </w:rPr>
        <w:t>Picture Coding Symposium</w:t>
      </w:r>
      <w:r w:rsidRPr="004F3007">
        <w:rPr>
          <w:rFonts w:ascii="Times New Roman" w:hAnsi="Times New Roman" w:cs="Times New Roman"/>
          <w:sz w:val="24"/>
          <w:szCs w:val="24"/>
          <w:lang w:val="en-US"/>
          <w:rPrChange w:id="6085" w:author="matheus" w:date="2011-07-25T13:04:00Z">
            <w:rPr>
              <w:lang w:val="en-US"/>
            </w:rPr>
          </w:rPrChange>
        </w:rPr>
        <w:t>,</w:t>
      </w:r>
      <w:r w:rsidR="0084261C" w:rsidRPr="004F3007">
        <w:rPr>
          <w:rFonts w:ascii="Times New Roman" w:hAnsi="Times New Roman" w:cs="Times New Roman"/>
          <w:sz w:val="24"/>
          <w:szCs w:val="24"/>
          <w:lang w:val="en-US"/>
          <w:rPrChange w:id="6086" w:author="matheus" w:date="2011-07-25T13:04:00Z">
            <w:rPr>
              <w:lang w:val="en-US"/>
            </w:rPr>
          </w:rPrChange>
        </w:rPr>
        <w:t xml:space="preserve"> </w:t>
      </w:r>
      <w:ins w:id="6087" w:author="Matheus Zingarelli" w:date="2011-07-26T15:52:00Z">
        <w:r w:rsidR="002A6561">
          <w:rPr>
            <w:rFonts w:ascii="Times New Roman" w:hAnsi="Times New Roman" w:cs="Times New Roman"/>
            <w:sz w:val="24"/>
            <w:szCs w:val="24"/>
            <w:lang w:val="en-US"/>
          </w:rPr>
          <w:t xml:space="preserve">Chicago, p. </w:t>
        </w:r>
      </w:ins>
      <w:r w:rsidR="0084261C" w:rsidRPr="004F3007">
        <w:rPr>
          <w:rFonts w:ascii="Times New Roman" w:hAnsi="Times New Roman" w:cs="Times New Roman"/>
          <w:sz w:val="24"/>
          <w:szCs w:val="24"/>
          <w:lang w:val="en-US"/>
          <w:rPrChange w:id="6088" w:author="matheus" w:date="2011-07-25T13:04:00Z">
            <w:rPr>
              <w:lang w:val="en-US"/>
            </w:rPr>
          </w:rPrChange>
        </w:rPr>
        <w:t>1-4,</w:t>
      </w:r>
      <w:r w:rsidRPr="004F3007">
        <w:rPr>
          <w:rFonts w:ascii="Times New Roman" w:hAnsi="Times New Roman" w:cs="Times New Roman"/>
          <w:sz w:val="24"/>
          <w:szCs w:val="24"/>
          <w:lang w:val="en-US"/>
          <w:rPrChange w:id="6089" w:author="matheus" w:date="2011-07-25T13:04:00Z">
            <w:rPr>
              <w:lang w:val="en-US"/>
            </w:rPr>
          </w:rPrChange>
        </w:rPr>
        <w:t xml:space="preserve"> </w:t>
      </w:r>
      <w:ins w:id="6090" w:author="Matheus Zingarelli" w:date="2011-07-26T15:52:00Z">
        <w:r w:rsidR="002A6561">
          <w:rPr>
            <w:rFonts w:ascii="Times New Roman" w:hAnsi="Times New Roman" w:cs="Times New Roman"/>
            <w:sz w:val="24"/>
            <w:szCs w:val="24"/>
            <w:lang w:val="en-US"/>
          </w:rPr>
          <w:t xml:space="preserve">may </w:t>
        </w:r>
      </w:ins>
      <w:r w:rsidRPr="004F3007">
        <w:rPr>
          <w:rFonts w:ascii="Times New Roman" w:hAnsi="Times New Roman" w:cs="Times New Roman"/>
          <w:sz w:val="24"/>
          <w:szCs w:val="24"/>
          <w:lang w:val="en-US"/>
          <w:rPrChange w:id="6091" w:author="matheus" w:date="2011-07-25T13:04:00Z">
            <w:rPr>
              <w:lang w:val="en-US"/>
            </w:rPr>
          </w:rPrChange>
        </w:rPr>
        <w:t>2009.</w:t>
      </w:r>
      <w:r w:rsidR="0084261C" w:rsidRPr="004F3007">
        <w:rPr>
          <w:rFonts w:ascii="Times New Roman" w:hAnsi="Times New Roman" w:cs="Times New Roman"/>
          <w:sz w:val="24"/>
          <w:szCs w:val="24"/>
          <w:lang w:val="en-US"/>
          <w:rPrChange w:id="6092" w:author="matheus" w:date="2011-07-25T13:04:00Z">
            <w:rPr>
              <w:lang w:val="en-US"/>
            </w:rPr>
          </w:rPrChange>
        </w:rPr>
        <w:t xml:space="preserve"> </w:t>
      </w:r>
    </w:p>
    <w:p w:rsidR="004F3007" w:rsidRPr="000C196A" w:rsidRDefault="0084261C">
      <w:pPr>
        <w:spacing w:after="0" w:line="360" w:lineRule="auto"/>
        <w:jc w:val="both"/>
        <w:rPr>
          <w:ins w:id="6093" w:author="matheus" w:date="2011-07-25T13:11:00Z"/>
          <w:rFonts w:ascii="Times New Roman" w:hAnsi="Times New Roman" w:cs="Times New Roman"/>
          <w:sz w:val="24"/>
          <w:szCs w:val="24"/>
          <w:lang w:val="en-US"/>
          <w:rPrChange w:id="6094" w:author="Matheus Zingarelli" w:date="2011-07-26T10:56:00Z">
            <w:rPr>
              <w:ins w:id="6095" w:author="matheus" w:date="2011-07-25T13:11:00Z"/>
              <w:rFonts w:ascii="Times New Roman" w:hAnsi="Times New Roman" w:cs="Times New Roman"/>
              <w:sz w:val="24"/>
              <w:szCs w:val="24"/>
            </w:rPr>
          </w:rPrChange>
        </w:rPr>
        <w:pPrChange w:id="6096" w:author="matheus" w:date="2011-07-25T14:00:00Z">
          <w:pPr>
            <w:jc w:val="both"/>
          </w:pPr>
        </w:pPrChange>
      </w:pPr>
      <w:r w:rsidRPr="000C196A">
        <w:rPr>
          <w:rFonts w:ascii="Times New Roman" w:hAnsi="Times New Roman" w:cs="Times New Roman"/>
          <w:sz w:val="24"/>
          <w:szCs w:val="24"/>
          <w:lang w:val="en-US"/>
          <w:rPrChange w:id="6097" w:author="Matheus Zingarelli" w:date="2011-07-26T10:56:00Z">
            <w:rPr>
              <w:lang w:val="en-US"/>
            </w:rPr>
          </w:rPrChange>
        </w:rPr>
        <w:t>DOI</w:t>
      </w:r>
      <w:del w:id="6098" w:author="Matheus Zingarelli" w:date="2011-07-26T15:53:00Z">
        <w:r w:rsidRPr="000C196A" w:rsidDel="002A6561">
          <w:rPr>
            <w:rFonts w:ascii="Times New Roman" w:hAnsi="Times New Roman" w:cs="Times New Roman"/>
            <w:sz w:val="24"/>
            <w:szCs w:val="24"/>
            <w:lang w:val="en-US"/>
            <w:rPrChange w:id="6099" w:author="Matheus Zingarelli" w:date="2011-07-26T10:56:00Z">
              <w:rPr>
                <w:lang w:val="en-US"/>
              </w:rPr>
            </w:rPrChange>
          </w:rPr>
          <w:delText xml:space="preserve"> =</w:delText>
        </w:r>
      </w:del>
      <w:ins w:id="6100" w:author="Matheus Zingarelli" w:date="2011-07-26T15:53:00Z">
        <w:r w:rsidR="002A6561">
          <w:rPr>
            <w:rFonts w:ascii="Times New Roman" w:hAnsi="Times New Roman" w:cs="Times New Roman"/>
            <w:sz w:val="24"/>
            <w:szCs w:val="24"/>
            <w:lang w:val="en-US"/>
          </w:rPr>
          <w:t>:</w:t>
        </w:r>
        <w:r w:rsidR="002A6561" w:rsidRPr="002A6561">
          <w:rPr>
            <w:rFonts w:ascii="Times New Roman" w:hAnsi="Times New Roman" w:cs="Times New Roman"/>
            <w:sz w:val="24"/>
            <w:szCs w:val="24"/>
            <w:lang w:val="en-US"/>
          </w:rPr>
          <w:t>10.1109/PCS.2009.5167358</w:t>
        </w:r>
        <w:r w:rsidR="002A6561">
          <w:rPr>
            <w:rFonts w:ascii="Times New Roman" w:hAnsi="Times New Roman" w:cs="Times New Roman"/>
            <w:sz w:val="24"/>
            <w:szCs w:val="24"/>
            <w:lang w:val="en-US"/>
          </w:rPr>
          <w:t>.</w:t>
        </w:r>
      </w:ins>
      <w:r w:rsidRPr="000C196A">
        <w:rPr>
          <w:rFonts w:ascii="Times New Roman" w:hAnsi="Times New Roman" w:cs="Times New Roman"/>
          <w:sz w:val="24"/>
          <w:szCs w:val="24"/>
          <w:lang w:val="en-US"/>
          <w:rPrChange w:id="6101" w:author="Matheus Zingarelli" w:date="2011-07-26T10:56:00Z">
            <w:rPr>
              <w:lang w:val="en-US"/>
            </w:rPr>
          </w:rPrChange>
        </w:rPr>
        <w:t xml:space="preserve"> </w:t>
      </w:r>
    </w:p>
    <w:p w:rsidR="00B77AE0" w:rsidRPr="000C196A" w:rsidDel="002A6561" w:rsidRDefault="002461DA">
      <w:pPr>
        <w:spacing w:after="0" w:line="360" w:lineRule="auto"/>
        <w:jc w:val="both"/>
        <w:rPr>
          <w:ins w:id="6102" w:author="matheus" w:date="2011-07-25T13:11:00Z"/>
          <w:del w:id="6103" w:author="Matheus Zingarelli" w:date="2011-07-26T15:52:00Z"/>
          <w:rStyle w:val="Hyperlink"/>
          <w:rFonts w:ascii="Times New Roman" w:hAnsi="Times New Roman" w:cs="Times New Roman"/>
          <w:sz w:val="24"/>
          <w:szCs w:val="24"/>
          <w:lang w:val="en-US"/>
          <w:rPrChange w:id="6104" w:author="Matheus Zingarelli" w:date="2011-07-26T10:56:00Z">
            <w:rPr>
              <w:ins w:id="6105" w:author="matheus" w:date="2011-07-25T13:11:00Z"/>
              <w:del w:id="6106" w:author="Matheus Zingarelli" w:date="2011-07-26T15:52:00Z"/>
              <w:rStyle w:val="Hyperlink"/>
              <w:rFonts w:ascii="Times New Roman" w:hAnsi="Times New Roman" w:cs="Times New Roman"/>
              <w:sz w:val="24"/>
              <w:szCs w:val="24"/>
              <w:lang w:val="en-US"/>
            </w:rPr>
          </w:rPrChange>
        </w:rPr>
        <w:pPrChange w:id="6107" w:author="matheus" w:date="2011-07-25T14:00:00Z">
          <w:pPr>
            <w:jc w:val="both"/>
          </w:pPr>
        </w:pPrChange>
      </w:pPr>
      <w:del w:id="6108" w:author="Matheus Zingarelli" w:date="2011-07-26T15:52:00Z">
        <w:r w:rsidRPr="004F3007" w:rsidDel="002A6561">
          <w:rPr>
            <w:rFonts w:ascii="Times New Roman" w:hAnsi="Times New Roman" w:cs="Times New Roman"/>
            <w:sz w:val="24"/>
            <w:szCs w:val="24"/>
            <w:rPrChange w:id="6109" w:author="matheus" w:date="2011-07-25T13:04:00Z">
              <w:rPr>
                <w:rStyle w:val="Hyperlink"/>
                <w:lang w:val="en-US"/>
              </w:rPr>
            </w:rPrChange>
          </w:rPr>
          <w:fldChar w:fldCharType="begin"/>
        </w:r>
        <w:r w:rsidRPr="000C196A" w:rsidDel="002A6561">
          <w:rPr>
            <w:rFonts w:ascii="Times New Roman" w:hAnsi="Times New Roman" w:cs="Times New Roman"/>
            <w:sz w:val="24"/>
            <w:szCs w:val="24"/>
            <w:lang w:val="en-US"/>
            <w:rPrChange w:id="6110" w:author="Matheus Zingarelli" w:date="2011-07-26T10:56:00Z">
              <w:rPr/>
            </w:rPrChange>
          </w:rPr>
          <w:delInstrText xml:space="preserve"> HYPERLINK "http://dx.doi.org/10.1109/PCS.2009.5167358" </w:delInstrText>
        </w:r>
        <w:r w:rsidRPr="004F3007" w:rsidDel="002A6561">
          <w:rPr>
            <w:rFonts w:ascii="Times New Roman" w:hAnsi="Times New Roman" w:cs="Times New Roman"/>
            <w:sz w:val="24"/>
            <w:szCs w:val="24"/>
            <w:rPrChange w:id="6111" w:author="matheus" w:date="2011-07-25T13:04:00Z">
              <w:rPr>
                <w:rStyle w:val="Hyperlink"/>
                <w:lang w:val="en-US"/>
              </w:rPr>
            </w:rPrChange>
          </w:rPr>
          <w:fldChar w:fldCharType="separate"/>
        </w:r>
        <w:r w:rsidR="004A5579" w:rsidRPr="000C196A" w:rsidDel="002A6561">
          <w:rPr>
            <w:rStyle w:val="Hyperlink"/>
            <w:rFonts w:ascii="Times New Roman" w:hAnsi="Times New Roman" w:cs="Times New Roman"/>
            <w:sz w:val="24"/>
            <w:szCs w:val="24"/>
            <w:lang w:val="en-US"/>
            <w:rPrChange w:id="6112" w:author="Matheus Zingarelli" w:date="2011-07-26T10:56:00Z">
              <w:rPr>
                <w:rStyle w:val="Hyperlink"/>
                <w:lang w:val="en-US"/>
              </w:rPr>
            </w:rPrChange>
          </w:rPr>
          <w:delText>http://dx.doi.org/10.1109/PCS.2009.5167358</w:delText>
        </w:r>
        <w:r w:rsidRPr="004F3007" w:rsidDel="002A6561">
          <w:rPr>
            <w:rStyle w:val="Hyperlink"/>
            <w:rFonts w:ascii="Times New Roman" w:hAnsi="Times New Roman" w:cs="Times New Roman"/>
            <w:sz w:val="24"/>
            <w:szCs w:val="24"/>
            <w:lang w:val="en-US"/>
            <w:rPrChange w:id="6113" w:author="matheus" w:date="2011-07-25T13:04:00Z">
              <w:rPr>
                <w:rStyle w:val="Hyperlink"/>
                <w:lang w:val="en-US"/>
              </w:rPr>
            </w:rPrChange>
          </w:rPr>
          <w:fldChar w:fldCharType="end"/>
        </w:r>
      </w:del>
    </w:p>
    <w:p w:rsidR="004F3007" w:rsidRPr="000C196A" w:rsidRDefault="004F3007">
      <w:pPr>
        <w:spacing w:after="0" w:line="360" w:lineRule="auto"/>
        <w:jc w:val="both"/>
        <w:rPr>
          <w:rFonts w:ascii="Times New Roman" w:hAnsi="Times New Roman" w:cs="Times New Roman"/>
          <w:sz w:val="24"/>
          <w:szCs w:val="24"/>
          <w:lang w:val="en-US"/>
          <w:rPrChange w:id="6114" w:author="Matheus Zingarelli" w:date="2011-07-26T10:56:00Z">
            <w:rPr>
              <w:lang w:val="en-US"/>
            </w:rPr>
          </w:rPrChange>
        </w:rPr>
        <w:pPrChange w:id="6115" w:author="matheus" w:date="2011-07-25T14:00:00Z">
          <w:pPr>
            <w:jc w:val="both"/>
          </w:pPr>
        </w:pPrChange>
      </w:pPr>
    </w:p>
    <w:p w:rsidR="00433542" w:rsidRPr="006358C2" w:rsidRDefault="00433542">
      <w:pPr>
        <w:spacing w:after="0" w:line="360" w:lineRule="auto"/>
        <w:rPr>
          <w:ins w:id="6116" w:author="matheus" w:date="2011-07-25T13:12:00Z"/>
          <w:rFonts w:ascii="Times New Roman" w:hAnsi="Times New Roman" w:cs="Times New Roman"/>
          <w:sz w:val="24"/>
          <w:szCs w:val="24"/>
          <w:lang w:val="en-US"/>
          <w:rPrChange w:id="6117" w:author="Matheus Zingarelli" w:date="2011-07-26T15:54:00Z">
            <w:rPr>
              <w:ins w:id="6118" w:author="matheus" w:date="2011-07-25T13:12:00Z"/>
              <w:rFonts w:ascii="Times New Roman" w:hAnsi="Times New Roman" w:cs="Times New Roman"/>
              <w:sz w:val="24"/>
              <w:szCs w:val="24"/>
              <w:lang w:val="en-US"/>
            </w:rPr>
          </w:rPrChange>
        </w:rPr>
        <w:pPrChange w:id="6119" w:author="matheus" w:date="2011-07-25T14:00:00Z">
          <w:pPr/>
        </w:pPrChange>
      </w:pPr>
      <w:del w:id="6120" w:author="Matheus Zingarelli" w:date="2011-07-26T14:16:00Z">
        <w:r w:rsidRPr="004F3007" w:rsidDel="00EB23AD">
          <w:rPr>
            <w:rFonts w:ascii="Times New Roman" w:hAnsi="Times New Roman" w:cs="Times New Roman"/>
            <w:sz w:val="24"/>
            <w:szCs w:val="24"/>
            <w:lang w:val="en-US"/>
            <w:rPrChange w:id="6121"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6122" w:author="matheus" w:date="2011-07-25T13:04:00Z">
              <w:rPr>
                <w:rFonts w:ascii="Times New Roman" w:hAnsi="Times New Roman" w:cs="Times New Roman"/>
                <w:sz w:val="24"/>
                <w:szCs w:val="24"/>
                <w:lang w:val="en-US"/>
              </w:rPr>
            </w:rPrChange>
          </w:rPr>
          <w:delText>SONY</w:delText>
        </w:r>
        <w:r w:rsidRPr="004F3007" w:rsidDel="00EB23AD">
          <w:rPr>
            <w:rFonts w:ascii="Times New Roman" w:hAnsi="Times New Roman" w:cs="Times New Roman"/>
            <w:sz w:val="24"/>
            <w:szCs w:val="24"/>
            <w:lang w:val="en-US"/>
            <w:rPrChange w:id="6123" w:author="matheus" w:date="2011-07-25T13:04:00Z">
              <w:rPr>
                <w:lang w:val="en-US"/>
              </w:rPr>
            </w:rPrChange>
          </w:rPr>
          <w:delText>, 201</w:delText>
        </w:r>
        <w:r w:rsidR="00111F3A" w:rsidRPr="004F3007" w:rsidDel="00EB23AD">
          <w:rPr>
            <w:rFonts w:ascii="Times New Roman" w:hAnsi="Times New Roman" w:cs="Times New Roman"/>
            <w:sz w:val="24"/>
            <w:szCs w:val="24"/>
            <w:lang w:val="en-US"/>
            <w:rPrChange w:id="6124" w:author="matheus" w:date="2011-07-25T13:04:00Z">
              <w:rPr>
                <w:lang w:val="en-US"/>
              </w:rPr>
            </w:rPrChange>
          </w:rPr>
          <w:delText>1</w:delText>
        </w:r>
        <w:r w:rsidRPr="004F3007" w:rsidDel="00EB23AD">
          <w:rPr>
            <w:rFonts w:ascii="Times New Roman" w:hAnsi="Times New Roman" w:cs="Times New Roman"/>
            <w:sz w:val="24"/>
            <w:szCs w:val="24"/>
            <w:lang w:val="en-US"/>
            <w:rPrChange w:id="6125" w:author="matheus" w:date="2011-07-25T13:04:00Z">
              <w:rPr>
                <w:lang w:val="en-US"/>
              </w:rPr>
            </w:rPrChange>
          </w:rPr>
          <w:delText xml:space="preserve">) </w:delText>
        </w:r>
      </w:del>
      <w:r w:rsidR="00EB23AD" w:rsidRPr="004F3007">
        <w:rPr>
          <w:rFonts w:ascii="Times New Roman" w:hAnsi="Times New Roman" w:cs="Times New Roman"/>
          <w:sz w:val="24"/>
          <w:szCs w:val="24"/>
          <w:lang w:val="en-US"/>
          <w:rPrChange w:id="6126" w:author="matheus" w:date="2011-07-25T13:04:00Z">
            <w:rPr>
              <w:rFonts w:ascii="Times New Roman" w:hAnsi="Times New Roman" w:cs="Times New Roman"/>
              <w:sz w:val="24"/>
              <w:szCs w:val="24"/>
              <w:lang w:val="en-US"/>
            </w:rPr>
          </w:rPrChange>
        </w:rPr>
        <w:t>SONY CORPORATION</w:t>
      </w:r>
      <w:del w:id="6127" w:author="Matheus Zingarelli" w:date="2011-07-26T15:53:00Z">
        <w:r w:rsidR="00EB23AD" w:rsidRPr="004F3007" w:rsidDel="006358C2">
          <w:rPr>
            <w:rFonts w:ascii="Times New Roman" w:hAnsi="Times New Roman" w:cs="Times New Roman"/>
            <w:sz w:val="24"/>
            <w:szCs w:val="24"/>
            <w:lang w:val="en-US"/>
            <w:rPrChange w:id="6128" w:author="matheus" w:date="2011-07-25T13:04:00Z">
              <w:rPr>
                <w:rFonts w:ascii="Times New Roman" w:hAnsi="Times New Roman" w:cs="Times New Roman"/>
                <w:sz w:val="24"/>
                <w:szCs w:val="24"/>
                <w:lang w:val="en-US"/>
              </w:rPr>
            </w:rPrChange>
          </w:rPr>
          <w:delText xml:space="preserve"> </w:delText>
        </w:r>
        <w:r w:rsidR="00562402" w:rsidRPr="004F3007" w:rsidDel="006358C2">
          <w:rPr>
            <w:rFonts w:ascii="Times New Roman" w:hAnsi="Times New Roman" w:cs="Times New Roman"/>
            <w:sz w:val="24"/>
            <w:szCs w:val="24"/>
            <w:lang w:val="en-US"/>
            <w:rPrChange w:id="6129" w:author="matheus" w:date="2011-07-25T13:04:00Z">
              <w:rPr>
                <w:lang w:val="en-US"/>
              </w:rPr>
            </w:rPrChange>
          </w:rPr>
          <w:delText xml:space="preserve">– </w:delText>
        </w:r>
      </w:del>
      <w:ins w:id="6130" w:author="Matheus Zingarelli" w:date="2011-07-26T15:53:00Z">
        <w:r w:rsidR="006358C2">
          <w:rPr>
            <w:rFonts w:ascii="Times New Roman" w:hAnsi="Times New Roman" w:cs="Times New Roman"/>
            <w:sz w:val="24"/>
            <w:szCs w:val="24"/>
            <w:lang w:val="en-US"/>
          </w:rPr>
          <w:t xml:space="preserve">. </w:t>
        </w:r>
      </w:ins>
      <w:r w:rsidRPr="006358C2">
        <w:rPr>
          <w:rFonts w:ascii="Times New Roman" w:hAnsi="Times New Roman" w:cs="Times New Roman"/>
          <w:b/>
          <w:sz w:val="24"/>
          <w:szCs w:val="24"/>
          <w:rPrChange w:id="6131" w:author="Matheus Zingarelli" w:date="2011-07-26T15:54:00Z">
            <w:rPr>
              <w:lang w:val="en-US"/>
            </w:rPr>
          </w:rPrChange>
        </w:rPr>
        <w:t>Sony 3D TV Technology</w:t>
      </w:r>
      <w:del w:id="6132" w:author="Matheus Zingarelli" w:date="2011-07-26T15:53:00Z">
        <w:r w:rsidRPr="006358C2" w:rsidDel="006358C2">
          <w:rPr>
            <w:rFonts w:ascii="Times New Roman" w:hAnsi="Times New Roman" w:cs="Times New Roman"/>
            <w:sz w:val="24"/>
            <w:szCs w:val="24"/>
            <w:rPrChange w:id="6133" w:author="Matheus Zingarelli" w:date="2011-07-26T15:54:00Z">
              <w:rPr>
                <w:lang w:val="en-US"/>
              </w:rPr>
            </w:rPrChange>
          </w:rPr>
          <w:delText>,</w:delText>
        </w:r>
      </w:del>
      <w:ins w:id="6134" w:author="Matheus Zingarelli" w:date="2011-07-26T15:53:00Z">
        <w:r w:rsidR="006358C2" w:rsidRPr="006358C2">
          <w:rPr>
            <w:rFonts w:ascii="Times New Roman" w:hAnsi="Times New Roman" w:cs="Times New Roman"/>
            <w:sz w:val="24"/>
            <w:szCs w:val="24"/>
            <w:rPrChange w:id="6135" w:author="Matheus Zingarelli" w:date="2011-07-26T15:54:00Z">
              <w:rPr>
                <w:rFonts w:ascii="Times New Roman" w:hAnsi="Times New Roman" w:cs="Times New Roman"/>
                <w:sz w:val="24"/>
                <w:szCs w:val="24"/>
                <w:lang w:val="en-US"/>
              </w:rPr>
            </w:rPrChange>
          </w:rPr>
          <w:t>. Apresentação da tecnologia de televisores 3D da Sony.</w:t>
        </w:r>
      </w:ins>
      <w:ins w:id="6136" w:author="Matheus Zingarelli" w:date="2011-07-26T15:54:00Z">
        <w:r w:rsidR="006358C2">
          <w:rPr>
            <w:rFonts w:ascii="Times New Roman" w:hAnsi="Times New Roman" w:cs="Times New Roman"/>
            <w:sz w:val="24"/>
            <w:szCs w:val="24"/>
          </w:rPr>
          <w:t xml:space="preserve"> </w:t>
        </w:r>
      </w:ins>
      <w:del w:id="6137" w:author="Matheus Zingarelli" w:date="2011-07-26T15:54:00Z">
        <w:r w:rsidRPr="006358C2" w:rsidDel="006358C2">
          <w:rPr>
            <w:rFonts w:ascii="Times New Roman" w:hAnsi="Times New Roman" w:cs="Times New Roman"/>
            <w:sz w:val="24"/>
            <w:szCs w:val="24"/>
            <w:rPrChange w:id="6138" w:author="Matheus Zingarelli" w:date="2011-07-26T15:54:00Z">
              <w:rPr>
                <w:lang w:val="en-US"/>
              </w:rPr>
            </w:rPrChange>
          </w:rPr>
          <w:delText xml:space="preserve"> 201</w:delText>
        </w:r>
        <w:r w:rsidR="00111F3A" w:rsidRPr="006358C2" w:rsidDel="006358C2">
          <w:rPr>
            <w:rFonts w:ascii="Times New Roman" w:hAnsi="Times New Roman" w:cs="Times New Roman"/>
            <w:sz w:val="24"/>
            <w:szCs w:val="24"/>
            <w:rPrChange w:id="6139" w:author="Matheus Zingarelli" w:date="2011-07-26T15:54:00Z">
              <w:rPr>
                <w:lang w:val="en-US"/>
              </w:rPr>
            </w:rPrChange>
          </w:rPr>
          <w:delText>1</w:delText>
        </w:r>
        <w:r w:rsidRPr="006358C2" w:rsidDel="006358C2">
          <w:rPr>
            <w:rFonts w:ascii="Times New Roman" w:hAnsi="Times New Roman" w:cs="Times New Roman"/>
            <w:sz w:val="24"/>
            <w:szCs w:val="24"/>
            <w:rPrChange w:id="6140" w:author="Matheus Zingarelli" w:date="2011-07-26T15:54:00Z">
              <w:rPr>
                <w:lang w:val="en-US"/>
              </w:rPr>
            </w:rPrChange>
          </w:rPr>
          <w:delText xml:space="preserve">. </w:delText>
        </w:r>
      </w:del>
      <w:r w:rsidRPr="004F3007">
        <w:rPr>
          <w:rFonts w:ascii="Times New Roman" w:hAnsi="Times New Roman" w:cs="Times New Roman"/>
          <w:sz w:val="24"/>
          <w:szCs w:val="24"/>
          <w:rPrChange w:id="6141" w:author="matheus" w:date="2011-07-25T13:04:00Z">
            <w:rPr/>
          </w:rPrChange>
        </w:rPr>
        <w:t>Disponível em</w:t>
      </w:r>
      <w:ins w:id="6142" w:author="Matheus Zingarelli" w:date="2011-07-26T15:54:00Z">
        <w:r w:rsidR="006358C2">
          <w:rPr>
            <w:rFonts w:ascii="Times New Roman" w:hAnsi="Times New Roman" w:cs="Times New Roman"/>
            <w:sz w:val="24"/>
            <w:szCs w:val="24"/>
          </w:rPr>
          <w:t>:</w:t>
        </w:r>
      </w:ins>
      <w:r w:rsidRPr="004F3007">
        <w:rPr>
          <w:rFonts w:ascii="Times New Roman" w:hAnsi="Times New Roman" w:cs="Times New Roman"/>
          <w:sz w:val="24"/>
          <w:szCs w:val="24"/>
          <w:rPrChange w:id="6143" w:author="matheus" w:date="2011-07-25T13:04:00Z">
            <w:rPr/>
          </w:rPrChange>
        </w:rPr>
        <w:t xml:space="preserve"> </w:t>
      </w:r>
      <w:ins w:id="6144" w:author="Matheus Zingarelli" w:date="2011-07-26T15:54:00Z">
        <w:r w:rsidR="006358C2">
          <w:rPr>
            <w:rFonts w:ascii="Times New Roman" w:hAnsi="Times New Roman" w:cs="Times New Roman"/>
            <w:sz w:val="24"/>
            <w:szCs w:val="24"/>
          </w:rPr>
          <w:t>&lt;</w:t>
        </w:r>
      </w:ins>
      <w:r w:rsidR="002461DA" w:rsidRPr="004F3007">
        <w:rPr>
          <w:rFonts w:ascii="Times New Roman" w:hAnsi="Times New Roman" w:cs="Times New Roman"/>
          <w:sz w:val="24"/>
          <w:szCs w:val="24"/>
          <w:rPrChange w:id="6145" w:author="matheus" w:date="2011-07-25T13:04:00Z">
            <w:rPr>
              <w:rStyle w:val="Hyperlink"/>
            </w:rPr>
          </w:rPrChange>
        </w:rPr>
        <w:fldChar w:fldCharType="begin"/>
      </w:r>
      <w:r w:rsidR="002461DA" w:rsidRPr="004F3007">
        <w:rPr>
          <w:rFonts w:ascii="Times New Roman" w:hAnsi="Times New Roman" w:cs="Times New Roman"/>
          <w:sz w:val="24"/>
          <w:szCs w:val="24"/>
          <w:rPrChange w:id="6146" w:author="matheus" w:date="2011-07-25T13:04:00Z">
            <w:rPr/>
          </w:rPrChange>
        </w:rPr>
        <w:instrText xml:space="preserve"> HYPERLINK "http://www.sony.net/united/3D/" \l "technology/3dtv/" </w:instrText>
      </w:r>
      <w:r w:rsidR="002461DA" w:rsidRPr="004F3007">
        <w:rPr>
          <w:rFonts w:ascii="Times New Roman" w:hAnsi="Times New Roman" w:cs="Times New Roman"/>
          <w:sz w:val="24"/>
          <w:szCs w:val="24"/>
          <w:rPrChange w:id="6147" w:author="matheus" w:date="2011-07-25T13:04:00Z">
            <w:rPr>
              <w:rStyle w:val="Hyperlink"/>
            </w:rPr>
          </w:rPrChange>
        </w:rPr>
        <w:fldChar w:fldCharType="separate"/>
      </w:r>
      <w:r w:rsidRPr="004F3007">
        <w:rPr>
          <w:rStyle w:val="Hyperlink"/>
          <w:rFonts w:ascii="Times New Roman" w:hAnsi="Times New Roman" w:cs="Times New Roman"/>
          <w:sz w:val="24"/>
          <w:szCs w:val="24"/>
          <w:rPrChange w:id="6148" w:author="matheus" w:date="2011-07-25T13:04:00Z">
            <w:rPr>
              <w:rStyle w:val="Hyperlink"/>
            </w:rPr>
          </w:rPrChange>
        </w:rPr>
        <w:t>http://www.sony.net/united/3D/#technology/3dtv/</w:t>
      </w:r>
      <w:r w:rsidR="002461DA" w:rsidRPr="004F3007">
        <w:rPr>
          <w:rStyle w:val="Hyperlink"/>
          <w:rFonts w:ascii="Times New Roman" w:hAnsi="Times New Roman" w:cs="Times New Roman"/>
          <w:sz w:val="24"/>
          <w:szCs w:val="24"/>
          <w:rPrChange w:id="6149" w:author="matheus" w:date="2011-07-25T13:04:00Z">
            <w:rPr>
              <w:rStyle w:val="Hyperlink"/>
            </w:rPr>
          </w:rPrChange>
        </w:rPr>
        <w:fldChar w:fldCharType="end"/>
      </w:r>
      <w:ins w:id="6150" w:author="Matheus Zingarelli" w:date="2011-07-26T15:54:00Z">
        <w:r w:rsidR="006358C2" w:rsidRPr="006358C2">
          <w:rPr>
            <w:rStyle w:val="Hyperlink"/>
            <w:rFonts w:ascii="Times New Roman" w:hAnsi="Times New Roman" w:cs="Times New Roman"/>
            <w:color w:val="auto"/>
            <w:sz w:val="24"/>
            <w:szCs w:val="24"/>
            <w:u w:val="none"/>
            <w:rPrChange w:id="6151" w:author="Matheus Zingarelli" w:date="2011-07-26T15:54: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6152" w:author="matheus" w:date="2011-07-25T13:04:00Z">
            <w:rPr/>
          </w:rPrChange>
        </w:rPr>
        <w:t xml:space="preserve">. </w:t>
      </w:r>
      <w:del w:id="6153" w:author="Matheus Zingarelli" w:date="2011-07-26T15:54:00Z">
        <w:r w:rsidRPr="006358C2" w:rsidDel="006358C2">
          <w:rPr>
            <w:rFonts w:ascii="Times New Roman" w:hAnsi="Times New Roman" w:cs="Times New Roman"/>
            <w:sz w:val="24"/>
            <w:szCs w:val="24"/>
            <w:rPrChange w:id="6154" w:author="Matheus Zingarelli" w:date="2011-07-26T15:54:00Z">
              <w:rPr>
                <w:lang w:val="en-US"/>
              </w:rPr>
            </w:rPrChange>
          </w:rPr>
          <w:delText>Último a</w:delText>
        </w:r>
      </w:del>
      <w:ins w:id="6155" w:author="Matheus Zingarelli" w:date="2011-07-26T15:54:00Z">
        <w:r w:rsidR="006358C2" w:rsidRPr="006358C2">
          <w:rPr>
            <w:rFonts w:ascii="Times New Roman" w:hAnsi="Times New Roman" w:cs="Times New Roman"/>
            <w:sz w:val="24"/>
            <w:szCs w:val="24"/>
            <w:lang w:val="en-US"/>
            <w:rPrChange w:id="6156" w:author="Matheus Zingarelli" w:date="2011-07-26T15:54:00Z">
              <w:rPr>
                <w:rFonts w:ascii="Times New Roman" w:hAnsi="Times New Roman" w:cs="Times New Roman"/>
                <w:sz w:val="24"/>
                <w:szCs w:val="24"/>
              </w:rPr>
            </w:rPrChange>
          </w:rPr>
          <w:t>A</w:t>
        </w:r>
      </w:ins>
      <w:r w:rsidRPr="006358C2">
        <w:rPr>
          <w:rFonts w:ascii="Times New Roman" w:hAnsi="Times New Roman" w:cs="Times New Roman"/>
          <w:sz w:val="24"/>
          <w:szCs w:val="24"/>
          <w:lang w:val="en-US"/>
          <w:rPrChange w:id="6157" w:author="Matheus Zingarelli" w:date="2011-07-26T15:54:00Z">
            <w:rPr>
              <w:lang w:val="en-US"/>
            </w:rPr>
          </w:rPrChange>
        </w:rPr>
        <w:t xml:space="preserve">cesso </w:t>
      </w:r>
      <w:del w:id="6158" w:author="Matheus Zingarelli" w:date="2011-07-26T15:54:00Z">
        <w:r w:rsidRPr="006358C2" w:rsidDel="006358C2">
          <w:rPr>
            <w:rFonts w:ascii="Times New Roman" w:hAnsi="Times New Roman" w:cs="Times New Roman"/>
            <w:sz w:val="24"/>
            <w:szCs w:val="24"/>
            <w:lang w:val="en-US"/>
            <w:rPrChange w:id="6159" w:author="Matheus Zingarelli" w:date="2011-07-26T15:54:00Z">
              <w:rPr>
                <w:lang w:val="en-US"/>
              </w:rPr>
            </w:rPrChange>
          </w:rPr>
          <w:delText xml:space="preserve">feito </w:delText>
        </w:r>
      </w:del>
      <w:r w:rsidRPr="006358C2">
        <w:rPr>
          <w:rFonts w:ascii="Times New Roman" w:hAnsi="Times New Roman" w:cs="Times New Roman"/>
          <w:sz w:val="24"/>
          <w:szCs w:val="24"/>
          <w:lang w:val="en-US"/>
          <w:rPrChange w:id="6160" w:author="Matheus Zingarelli" w:date="2011-07-26T15:54:00Z">
            <w:rPr>
              <w:lang w:val="en-US"/>
            </w:rPr>
          </w:rPrChange>
        </w:rPr>
        <w:t>em</w:t>
      </w:r>
      <w:ins w:id="6161" w:author="Matheus Zingarelli" w:date="2011-07-26T15:54:00Z">
        <w:r w:rsidR="006358C2" w:rsidRPr="006358C2">
          <w:rPr>
            <w:rFonts w:ascii="Times New Roman" w:hAnsi="Times New Roman" w:cs="Times New Roman"/>
            <w:sz w:val="24"/>
            <w:szCs w:val="24"/>
            <w:lang w:val="en-US"/>
            <w:rPrChange w:id="6162" w:author="Matheus Zingarelli" w:date="2011-07-26T15:54:00Z">
              <w:rPr>
                <w:rFonts w:ascii="Times New Roman" w:hAnsi="Times New Roman" w:cs="Times New Roman"/>
                <w:sz w:val="24"/>
                <w:szCs w:val="24"/>
              </w:rPr>
            </w:rPrChange>
          </w:rPr>
          <w:t>:</w:t>
        </w:r>
      </w:ins>
      <w:r w:rsidRPr="006358C2">
        <w:rPr>
          <w:rFonts w:ascii="Times New Roman" w:hAnsi="Times New Roman" w:cs="Times New Roman"/>
          <w:sz w:val="24"/>
          <w:szCs w:val="24"/>
          <w:lang w:val="en-US"/>
          <w:rPrChange w:id="6163" w:author="Matheus Zingarelli" w:date="2011-07-26T15:54:00Z">
            <w:rPr>
              <w:lang w:val="en-US"/>
            </w:rPr>
          </w:rPrChange>
        </w:rPr>
        <w:t xml:space="preserve"> </w:t>
      </w:r>
      <w:del w:id="6164" w:author="Matheus Zingarelli" w:date="2011-07-26T15:54:00Z">
        <w:r w:rsidRPr="006358C2" w:rsidDel="006358C2">
          <w:rPr>
            <w:rFonts w:ascii="Times New Roman" w:hAnsi="Times New Roman" w:cs="Times New Roman"/>
            <w:sz w:val="24"/>
            <w:szCs w:val="24"/>
            <w:lang w:val="en-US"/>
            <w:rPrChange w:id="6165" w:author="Matheus Zingarelli" w:date="2011-07-26T15:54:00Z">
              <w:rPr>
                <w:lang w:val="en-US"/>
              </w:rPr>
            </w:rPrChange>
          </w:rPr>
          <w:delText>24/06/2011</w:delText>
        </w:r>
      </w:del>
      <w:ins w:id="6166" w:author="Matheus Zingarelli" w:date="2011-07-26T15:54:00Z">
        <w:r w:rsidR="006358C2" w:rsidRPr="006358C2">
          <w:rPr>
            <w:rFonts w:ascii="Times New Roman" w:hAnsi="Times New Roman" w:cs="Times New Roman"/>
            <w:sz w:val="24"/>
            <w:szCs w:val="24"/>
            <w:lang w:val="en-US"/>
            <w:rPrChange w:id="6167" w:author="Matheus Zingarelli" w:date="2011-07-26T15:54:00Z">
              <w:rPr>
                <w:rFonts w:ascii="Times New Roman" w:hAnsi="Times New Roman" w:cs="Times New Roman"/>
                <w:sz w:val="24"/>
                <w:szCs w:val="24"/>
              </w:rPr>
            </w:rPrChange>
          </w:rPr>
          <w:t>26 jul. 2011</w:t>
        </w:r>
      </w:ins>
      <w:r w:rsidRPr="006358C2">
        <w:rPr>
          <w:rFonts w:ascii="Times New Roman" w:hAnsi="Times New Roman" w:cs="Times New Roman"/>
          <w:sz w:val="24"/>
          <w:szCs w:val="24"/>
          <w:lang w:val="en-US"/>
          <w:rPrChange w:id="6168" w:author="Matheus Zingarelli" w:date="2011-07-26T15:54:00Z">
            <w:rPr>
              <w:lang w:val="en-US"/>
            </w:rPr>
          </w:rPrChange>
        </w:rPr>
        <w:t>.</w:t>
      </w:r>
    </w:p>
    <w:p w:rsidR="004F3007" w:rsidRPr="006358C2" w:rsidRDefault="004F3007">
      <w:pPr>
        <w:spacing w:after="0" w:line="360" w:lineRule="auto"/>
        <w:rPr>
          <w:rFonts w:ascii="Times New Roman" w:hAnsi="Times New Roman" w:cs="Times New Roman"/>
          <w:sz w:val="24"/>
          <w:szCs w:val="24"/>
          <w:lang w:val="en-US"/>
          <w:rPrChange w:id="6169" w:author="Matheus Zingarelli" w:date="2011-07-26T15:54:00Z">
            <w:rPr>
              <w:lang w:val="en-US"/>
            </w:rPr>
          </w:rPrChange>
        </w:rPr>
        <w:pPrChange w:id="6170" w:author="matheus" w:date="2011-07-25T14:00:00Z">
          <w:pPr/>
        </w:pPrChange>
      </w:pPr>
    </w:p>
    <w:p w:rsidR="002B2F84" w:rsidRDefault="002B2F84">
      <w:pPr>
        <w:spacing w:after="0" w:line="360" w:lineRule="auto"/>
        <w:rPr>
          <w:ins w:id="6171" w:author="matheus" w:date="2011-07-25T13:12:00Z"/>
          <w:rFonts w:ascii="Times New Roman" w:hAnsi="Times New Roman" w:cs="Times New Roman"/>
          <w:sz w:val="24"/>
          <w:szCs w:val="24"/>
          <w:lang w:val="en-US"/>
        </w:rPr>
        <w:pPrChange w:id="6172" w:author="matheus" w:date="2011-07-25T14:00:00Z">
          <w:pPr/>
        </w:pPrChange>
      </w:pPr>
      <w:del w:id="6173" w:author="Matheus Zingarelli" w:date="2011-07-26T14:16:00Z">
        <w:r w:rsidRPr="006358C2" w:rsidDel="00EB23AD">
          <w:rPr>
            <w:rFonts w:ascii="Times New Roman" w:hAnsi="Times New Roman" w:cs="Times New Roman"/>
            <w:sz w:val="24"/>
            <w:szCs w:val="24"/>
            <w:lang w:val="en-US"/>
            <w:rPrChange w:id="6174" w:author="Matheus Zingarelli" w:date="2011-07-26T15:54:00Z">
              <w:rPr>
                <w:lang w:val="en-US"/>
              </w:rPr>
            </w:rPrChange>
          </w:rPr>
          <w:delText>(</w:delText>
        </w:r>
        <w:r w:rsidR="00107AF9" w:rsidRPr="006358C2" w:rsidDel="00EB23AD">
          <w:rPr>
            <w:rFonts w:ascii="Times New Roman" w:hAnsi="Times New Roman" w:cs="Times New Roman"/>
            <w:sz w:val="24"/>
            <w:szCs w:val="24"/>
            <w:lang w:val="en-US"/>
            <w:rPrChange w:id="6175" w:author="Matheus Zingarelli" w:date="2011-07-26T15:54:00Z">
              <w:rPr>
                <w:rFonts w:ascii="Times New Roman" w:hAnsi="Times New Roman" w:cs="Times New Roman"/>
                <w:sz w:val="24"/>
                <w:szCs w:val="24"/>
                <w:lang w:val="en-US"/>
              </w:rPr>
            </w:rPrChange>
          </w:rPr>
          <w:delText>STEREOGRAPHICS</w:delText>
        </w:r>
        <w:r w:rsidRPr="006358C2" w:rsidDel="00EB23AD">
          <w:rPr>
            <w:rFonts w:ascii="Times New Roman" w:hAnsi="Times New Roman" w:cs="Times New Roman"/>
            <w:sz w:val="24"/>
            <w:szCs w:val="24"/>
            <w:lang w:val="en-US"/>
            <w:rPrChange w:id="6176" w:author="Matheus Zingarelli" w:date="2011-07-26T15:54:00Z">
              <w:rPr>
                <w:lang w:val="en-US"/>
              </w:rPr>
            </w:rPrChange>
          </w:rPr>
          <w:delText xml:space="preserve">, 1997) </w:delText>
        </w:r>
      </w:del>
      <w:r w:rsidR="00EB23AD" w:rsidRPr="006358C2">
        <w:rPr>
          <w:rFonts w:ascii="Times New Roman" w:hAnsi="Times New Roman" w:cs="Times New Roman"/>
          <w:sz w:val="24"/>
          <w:szCs w:val="24"/>
          <w:lang w:val="en-US"/>
          <w:rPrChange w:id="6177" w:author="Matheus Zingarelli" w:date="2011-07-26T15:54:00Z">
            <w:rPr>
              <w:rFonts w:ascii="Times New Roman" w:hAnsi="Times New Roman" w:cs="Times New Roman"/>
              <w:sz w:val="24"/>
              <w:szCs w:val="24"/>
              <w:lang w:val="en-US"/>
            </w:rPr>
          </w:rPrChange>
        </w:rPr>
        <w:t>STEREOGRAPHICS CORPOR</w:t>
      </w:r>
      <w:r w:rsidR="00EB23AD" w:rsidRPr="004F3007">
        <w:rPr>
          <w:rFonts w:ascii="Times New Roman" w:hAnsi="Times New Roman" w:cs="Times New Roman"/>
          <w:sz w:val="24"/>
          <w:szCs w:val="24"/>
          <w:lang w:val="en-US"/>
          <w:rPrChange w:id="6178" w:author="matheus" w:date="2011-07-25T13:04:00Z">
            <w:rPr>
              <w:rFonts w:ascii="Times New Roman" w:hAnsi="Times New Roman" w:cs="Times New Roman"/>
              <w:sz w:val="24"/>
              <w:szCs w:val="24"/>
              <w:lang w:val="en-US"/>
            </w:rPr>
          </w:rPrChange>
        </w:rPr>
        <w:t>ATION</w:t>
      </w:r>
      <w:del w:id="6179" w:author="Matheus Zingarelli" w:date="2011-07-26T15:54:00Z">
        <w:r w:rsidR="00EB23AD" w:rsidRPr="004F3007" w:rsidDel="006358C2">
          <w:rPr>
            <w:rFonts w:ascii="Times New Roman" w:hAnsi="Times New Roman" w:cs="Times New Roman"/>
            <w:sz w:val="24"/>
            <w:szCs w:val="24"/>
            <w:lang w:val="en-US"/>
            <w:rPrChange w:id="6180" w:author="matheus" w:date="2011-07-25T13:04:00Z">
              <w:rPr>
                <w:rFonts w:ascii="Times New Roman" w:hAnsi="Times New Roman" w:cs="Times New Roman"/>
                <w:sz w:val="24"/>
                <w:szCs w:val="24"/>
                <w:lang w:val="en-US"/>
              </w:rPr>
            </w:rPrChange>
          </w:rPr>
          <w:delText xml:space="preserve"> </w:delText>
        </w:r>
        <w:r w:rsidRPr="004F3007" w:rsidDel="006358C2">
          <w:rPr>
            <w:rFonts w:ascii="Times New Roman" w:hAnsi="Times New Roman" w:cs="Times New Roman"/>
            <w:sz w:val="24"/>
            <w:szCs w:val="24"/>
            <w:lang w:val="en-US"/>
            <w:rPrChange w:id="6181" w:author="matheus" w:date="2011-07-25T13:04:00Z">
              <w:rPr>
                <w:lang w:val="en-US"/>
              </w:rPr>
            </w:rPrChange>
          </w:rPr>
          <w:delText>–</w:delText>
        </w:r>
      </w:del>
      <w:ins w:id="6182" w:author="Matheus Zingarelli" w:date="2011-07-26T15:54:00Z">
        <w:r w:rsidR="006358C2">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6183" w:author="matheus" w:date="2011-07-25T13:04:00Z">
            <w:rPr>
              <w:lang w:val="en-US"/>
            </w:rPr>
          </w:rPrChange>
        </w:rPr>
        <w:t xml:space="preserve"> </w:t>
      </w:r>
      <w:r w:rsidRPr="006358C2">
        <w:rPr>
          <w:rFonts w:ascii="Times New Roman" w:hAnsi="Times New Roman" w:cs="Times New Roman"/>
          <w:b/>
          <w:sz w:val="24"/>
          <w:szCs w:val="24"/>
          <w:lang w:val="en-US"/>
          <w:rPrChange w:id="6184" w:author="Matheus Zingarelli" w:date="2011-07-26T15:54:00Z">
            <w:rPr>
              <w:lang w:val="en-US"/>
            </w:rPr>
          </w:rPrChange>
        </w:rPr>
        <w:t>Stereographics® Developers’ Handbook</w:t>
      </w:r>
      <w:r w:rsidRPr="004F3007">
        <w:rPr>
          <w:rFonts w:ascii="Times New Roman" w:hAnsi="Times New Roman" w:cs="Times New Roman"/>
          <w:sz w:val="24"/>
          <w:szCs w:val="24"/>
          <w:lang w:val="en-US"/>
          <w:rPrChange w:id="6185" w:author="matheus" w:date="2011-07-25T13:04:00Z">
            <w:rPr>
              <w:lang w:val="en-US"/>
            </w:rPr>
          </w:rPrChange>
        </w:rPr>
        <w:t>: background on creating images for CrystalEyes® and SimulEyes®</w:t>
      </w:r>
      <w:r w:rsidR="006166DE" w:rsidRPr="004F3007">
        <w:rPr>
          <w:rFonts w:ascii="Times New Roman" w:hAnsi="Times New Roman" w:cs="Times New Roman"/>
          <w:sz w:val="24"/>
          <w:szCs w:val="24"/>
          <w:lang w:val="en-US"/>
          <w:rPrChange w:id="6186" w:author="matheus" w:date="2011-07-25T13:04:00Z">
            <w:rPr>
              <w:lang w:val="en-US"/>
            </w:rPr>
          </w:rPrChange>
        </w:rPr>
        <w:t xml:space="preserve">, </w:t>
      </w:r>
      <w:ins w:id="6187" w:author="Matheus Zingarelli" w:date="2011-07-26T15:55:00Z">
        <w:r w:rsidR="006358C2">
          <w:rPr>
            <w:rFonts w:ascii="Times New Roman" w:hAnsi="Times New Roman" w:cs="Times New Roman"/>
            <w:sz w:val="24"/>
            <w:szCs w:val="24"/>
            <w:lang w:val="en-US"/>
          </w:rPr>
          <w:t xml:space="preserve">[S.l.], Stereographics Corporation, </w:t>
        </w:r>
      </w:ins>
      <w:r w:rsidR="006166DE" w:rsidRPr="004F3007">
        <w:rPr>
          <w:rFonts w:ascii="Times New Roman" w:hAnsi="Times New Roman" w:cs="Times New Roman"/>
          <w:sz w:val="24"/>
          <w:szCs w:val="24"/>
          <w:lang w:val="en-US"/>
          <w:rPrChange w:id="6188" w:author="matheus" w:date="2011-07-25T13:04:00Z">
            <w:rPr>
              <w:lang w:val="en-US"/>
            </w:rPr>
          </w:rPrChange>
        </w:rPr>
        <w:t>1997</w:t>
      </w:r>
      <w:r w:rsidRPr="004F3007">
        <w:rPr>
          <w:rFonts w:ascii="Times New Roman" w:hAnsi="Times New Roman" w:cs="Times New Roman"/>
          <w:sz w:val="24"/>
          <w:szCs w:val="24"/>
          <w:lang w:val="en-US"/>
          <w:rPrChange w:id="6189" w:author="matheus" w:date="2011-07-25T13:04:00Z">
            <w:rPr>
              <w:lang w:val="en-US"/>
            </w:rPr>
          </w:rPrChange>
        </w:rPr>
        <w:t>.</w:t>
      </w:r>
    </w:p>
    <w:p w:rsidR="004F3007" w:rsidRPr="004F3007" w:rsidRDefault="004F3007">
      <w:pPr>
        <w:spacing w:after="0" w:line="360" w:lineRule="auto"/>
        <w:rPr>
          <w:rFonts w:ascii="Times New Roman" w:hAnsi="Times New Roman" w:cs="Times New Roman"/>
          <w:sz w:val="24"/>
          <w:szCs w:val="24"/>
          <w:lang w:val="en-US"/>
          <w:rPrChange w:id="6190" w:author="matheus" w:date="2011-07-25T13:04:00Z">
            <w:rPr>
              <w:lang w:val="en-US"/>
            </w:rPr>
          </w:rPrChange>
        </w:rPr>
        <w:pPrChange w:id="6191" w:author="matheus" w:date="2011-07-25T14:00:00Z">
          <w:pPr/>
        </w:pPrChange>
      </w:pPr>
    </w:p>
    <w:p w:rsidR="00181031" w:rsidRDefault="004A5579">
      <w:pPr>
        <w:spacing w:after="0" w:line="360" w:lineRule="auto"/>
        <w:rPr>
          <w:ins w:id="6192" w:author="Matheus Zingarelli" w:date="2011-07-26T15:56:00Z"/>
          <w:rFonts w:ascii="Times New Roman" w:hAnsi="Times New Roman" w:cs="Times New Roman"/>
          <w:sz w:val="24"/>
          <w:szCs w:val="24"/>
          <w:lang w:val="en-US"/>
        </w:rPr>
        <w:pPrChange w:id="6193" w:author="matheus" w:date="2011-07-25T14:00:00Z">
          <w:pPr/>
        </w:pPrChange>
      </w:pPr>
      <w:del w:id="6194" w:author="Matheus Zingarelli" w:date="2011-07-26T14:16:00Z">
        <w:r w:rsidRPr="004F3007" w:rsidDel="00EB23AD">
          <w:rPr>
            <w:rFonts w:ascii="Times New Roman" w:hAnsi="Times New Roman" w:cs="Times New Roman"/>
            <w:sz w:val="24"/>
            <w:szCs w:val="24"/>
            <w:lang w:val="en-US"/>
            <w:rPrChange w:id="6195" w:author="matheus" w:date="2011-07-25T13:04:00Z">
              <w:rPr>
                <w:lang w:val="en-US"/>
              </w:rPr>
            </w:rPrChange>
          </w:rPr>
          <w:delText>(</w:delText>
        </w:r>
      </w:del>
      <w:del w:id="6196" w:author="Matheus Zingarelli" w:date="2011-07-26T12:09:00Z">
        <w:r w:rsidRPr="004F3007" w:rsidDel="00107AF9">
          <w:rPr>
            <w:rFonts w:ascii="Times New Roman" w:hAnsi="Times New Roman" w:cs="Times New Roman"/>
            <w:sz w:val="24"/>
            <w:szCs w:val="24"/>
            <w:lang w:val="en-US"/>
            <w:rPrChange w:id="6197" w:author="matheus" w:date="2011-07-25T13:04:00Z">
              <w:rPr>
                <w:lang w:val="en-US"/>
              </w:rPr>
            </w:rPrChange>
          </w:rPr>
          <w:delText>Tam &amp; Zhang</w:delText>
        </w:r>
      </w:del>
      <w:del w:id="6198" w:author="Matheus Zingarelli" w:date="2011-07-26T14:16:00Z">
        <w:r w:rsidRPr="004F3007" w:rsidDel="00EB23AD">
          <w:rPr>
            <w:rFonts w:ascii="Times New Roman" w:hAnsi="Times New Roman" w:cs="Times New Roman"/>
            <w:sz w:val="24"/>
            <w:szCs w:val="24"/>
            <w:lang w:val="en-US"/>
            <w:rPrChange w:id="6199" w:author="matheus" w:date="2011-07-25T13:04:00Z">
              <w:rPr>
                <w:lang w:val="en-US"/>
              </w:rPr>
            </w:rPrChange>
          </w:rPr>
          <w:delText xml:space="preserve">, 2006) </w:delText>
        </w:r>
      </w:del>
      <w:r w:rsidR="00EB23AD" w:rsidRPr="004F3007">
        <w:rPr>
          <w:rFonts w:ascii="Times New Roman" w:hAnsi="Times New Roman" w:cs="Times New Roman"/>
          <w:sz w:val="24"/>
          <w:szCs w:val="24"/>
          <w:lang w:val="en-US"/>
          <w:rPrChange w:id="6200" w:author="matheus" w:date="2011-07-25T13:04:00Z">
            <w:rPr>
              <w:rFonts w:ascii="Times New Roman" w:hAnsi="Times New Roman" w:cs="Times New Roman"/>
              <w:sz w:val="24"/>
              <w:szCs w:val="24"/>
              <w:lang w:val="en-US"/>
            </w:rPr>
          </w:rPrChange>
        </w:rPr>
        <w:t xml:space="preserve">TAM, W. J.; ZHANG, L. </w:t>
      </w:r>
      <w:del w:id="6201" w:author="Matheus Zingarelli" w:date="2011-07-26T15:56:00Z">
        <w:r w:rsidRPr="004F3007" w:rsidDel="00181031">
          <w:rPr>
            <w:rFonts w:ascii="Times New Roman" w:hAnsi="Times New Roman" w:cs="Times New Roman"/>
            <w:sz w:val="24"/>
            <w:szCs w:val="24"/>
            <w:lang w:val="en-US"/>
            <w:rPrChange w:id="6202" w:author="matheus" w:date="2011-07-25T13:04:00Z">
              <w:rPr>
                <w:lang w:val="en-US"/>
              </w:rPr>
            </w:rPrChange>
          </w:rPr>
          <w:delText xml:space="preserve">– </w:delText>
        </w:r>
      </w:del>
      <w:r w:rsidRPr="004F3007">
        <w:rPr>
          <w:rFonts w:ascii="Times New Roman" w:hAnsi="Times New Roman" w:cs="Times New Roman"/>
          <w:sz w:val="24"/>
          <w:szCs w:val="24"/>
          <w:lang w:val="en-US"/>
          <w:rPrChange w:id="6203" w:author="matheus" w:date="2011-07-25T13:04:00Z">
            <w:rPr>
              <w:lang w:val="en-US"/>
            </w:rPr>
          </w:rPrChange>
        </w:rPr>
        <w:t xml:space="preserve">3D-TV Content Generation: 2D-to-3D Conversion. </w:t>
      </w:r>
      <w:r w:rsidRPr="00181031">
        <w:rPr>
          <w:rFonts w:ascii="Times New Roman" w:hAnsi="Times New Roman" w:cs="Times New Roman"/>
          <w:b/>
          <w:sz w:val="24"/>
          <w:szCs w:val="24"/>
          <w:lang w:val="en-US"/>
          <w:rPrChange w:id="6204" w:author="Matheus Zingarelli" w:date="2011-07-26T15:56:00Z">
            <w:rPr>
              <w:i/>
              <w:lang w:val="en-US"/>
            </w:rPr>
          </w:rPrChange>
        </w:rPr>
        <w:t>IEEE International Conference on Multimedia and Expo</w:t>
      </w:r>
      <w:r w:rsidRPr="004F3007">
        <w:rPr>
          <w:rFonts w:ascii="Times New Roman" w:hAnsi="Times New Roman" w:cs="Times New Roman"/>
          <w:sz w:val="24"/>
          <w:szCs w:val="24"/>
          <w:lang w:val="en-US"/>
          <w:rPrChange w:id="6205" w:author="matheus" w:date="2011-07-25T13:04:00Z">
            <w:rPr>
              <w:lang w:val="en-US"/>
            </w:rPr>
          </w:rPrChange>
        </w:rPr>
        <w:t xml:space="preserve">, </w:t>
      </w:r>
      <w:ins w:id="6206" w:author="Matheus Zingarelli" w:date="2011-07-26T15:56:00Z">
        <w:r w:rsidR="00181031">
          <w:rPr>
            <w:rFonts w:ascii="Times New Roman" w:hAnsi="Times New Roman" w:cs="Times New Roman"/>
            <w:sz w:val="24"/>
            <w:szCs w:val="24"/>
            <w:lang w:val="en-US"/>
          </w:rPr>
          <w:t xml:space="preserve">Toronto, p. </w:t>
        </w:r>
      </w:ins>
      <w:r w:rsidRPr="004F3007">
        <w:rPr>
          <w:rFonts w:ascii="Times New Roman" w:hAnsi="Times New Roman" w:cs="Times New Roman"/>
          <w:sz w:val="24"/>
          <w:szCs w:val="24"/>
          <w:lang w:val="en-US"/>
          <w:rPrChange w:id="6207" w:author="matheus" w:date="2011-07-25T13:04:00Z">
            <w:rPr>
              <w:lang w:val="en-US"/>
            </w:rPr>
          </w:rPrChange>
        </w:rPr>
        <w:t>1869-1872,</w:t>
      </w:r>
      <w:ins w:id="6208" w:author="Matheus Zingarelli" w:date="2011-07-26T15:56:00Z">
        <w:r w:rsidR="00181031">
          <w:rPr>
            <w:rFonts w:ascii="Times New Roman" w:hAnsi="Times New Roman" w:cs="Times New Roman"/>
            <w:sz w:val="24"/>
            <w:szCs w:val="24"/>
            <w:lang w:val="en-US"/>
          </w:rPr>
          <w:t xml:space="preserve"> jul.</w:t>
        </w:r>
      </w:ins>
      <w:r w:rsidRPr="004F3007">
        <w:rPr>
          <w:rFonts w:ascii="Times New Roman" w:hAnsi="Times New Roman" w:cs="Times New Roman"/>
          <w:sz w:val="24"/>
          <w:szCs w:val="24"/>
          <w:lang w:val="en-US"/>
          <w:rPrChange w:id="6209" w:author="matheus" w:date="2011-07-25T13:04:00Z">
            <w:rPr>
              <w:lang w:val="en-US"/>
            </w:rPr>
          </w:rPrChange>
        </w:rPr>
        <w:t xml:space="preserve"> 2006. DOI</w:t>
      </w:r>
      <w:ins w:id="6210" w:author="Matheus Zingarelli" w:date="2011-07-26T15:56:00Z">
        <w:r w:rsidR="00181031">
          <w:rPr>
            <w:rFonts w:ascii="Times New Roman" w:hAnsi="Times New Roman" w:cs="Times New Roman"/>
            <w:sz w:val="24"/>
            <w:szCs w:val="24"/>
            <w:lang w:val="en-US"/>
          </w:rPr>
          <w:t>:</w:t>
        </w:r>
      </w:ins>
      <w:ins w:id="6211" w:author="Matheus Zingarelli" w:date="2011-07-26T15:57:00Z">
        <w:r w:rsidR="00181031">
          <w:rPr>
            <w:rFonts w:ascii="Times New Roman" w:hAnsi="Times New Roman" w:cs="Times New Roman"/>
            <w:sz w:val="24"/>
            <w:szCs w:val="24"/>
            <w:lang w:val="en-US"/>
          </w:rPr>
          <w:t>1</w:t>
        </w:r>
        <w:r w:rsidR="00181031" w:rsidRPr="00181031">
          <w:rPr>
            <w:rFonts w:ascii="Times New Roman" w:hAnsi="Times New Roman" w:cs="Times New Roman"/>
            <w:sz w:val="24"/>
            <w:szCs w:val="24"/>
            <w:lang w:val="en-US"/>
          </w:rPr>
          <w:t>0.1109/ICME.2006.262919</w:t>
        </w:r>
      </w:ins>
      <w:ins w:id="6212" w:author="Matheus Zingarelli" w:date="2011-07-26T15:56:00Z">
        <w:r w:rsidR="00181031">
          <w:rPr>
            <w:rFonts w:ascii="Times New Roman" w:hAnsi="Times New Roman" w:cs="Times New Roman"/>
            <w:sz w:val="24"/>
            <w:szCs w:val="24"/>
            <w:lang w:val="en-US"/>
          </w:rPr>
          <w:t>.</w:t>
        </w:r>
      </w:ins>
    </w:p>
    <w:p w:rsidR="004A5579" w:rsidDel="00181031" w:rsidRDefault="004A5579">
      <w:pPr>
        <w:spacing w:after="0" w:line="360" w:lineRule="auto"/>
        <w:rPr>
          <w:ins w:id="6213" w:author="matheus" w:date="2011-07-25T13:12:00Z"/>
          <w:del w:id="6214" w:author="Matheus Zingarelli" w:date="2011-07-26T15:56:00Z"/>
          <w:rFonts w:ascii="Times New Roman" w:hAnsi="Times New Roman" w:cs="Times New Roman"/>
          <w:sz w:val="24"/>
          <w:szCs w:val="24"/>
          <w:lang w:val="en-US"/>
        </w:rPr>
        <w:pPrChange w:id="6215" w:author="matheus" w:date="2011-07-25T14:00:00Z">
          <w:pPr/>
        </w:pPrChange>
      </w:pPr>
      <w:del w:id="6216" w:author="Matheus Zingarelli" w:date="2011-07-26T15:56:00Z">
        <w:r w:rsidRPr="004F3007" w:rsidDel="00181031">
          <w:rPr>
            <w:rFonts w:ascii="Times New Roman" w:hAnsi="Times New Roman" w:cs="Times New Roman"/>
            <w:sz w:val="24"/>
            <w:szCs w:val="24"/>
            <w:lang w:val="en-US"/>
            <w:rPrChange w:id="6217" w:author="matheus" w:date="2011-07-25T13:04:00Z">
              <w:rPr>
                <w:lang w:val="en-US"/>
              </w:rPr>
            </w:rPrChange>
          </w:rPr>
          <w:delText xml:space="preserve"> =</w:delText>
        </w:r>
        <w:r w:rsidR="00A53633" w:rsidRPr="004F3007" w:rsidDel="00181031">
          <w:rPr>
            <w:rFonts w:ascii="Times New Roman" w:hAnsi="Times New Roman" w:cs="Times New Roman"/>
            <w:sz w:val="24"/>
            <w:szCs w:val="24"/>
            <w:lang w:val="en-US"/>
            <w:rPrChange w:id="6218" w:author="matheus" w:date="2011-07-25T13:04:00Z">
              <w:rPr>
                <w:lang w:val="en-US"/>
              </w:rPr>
            </w:rPrChange>
          </w:rPr>
          <w:delText xml:space="preserve"> </w:delText>
        </w:r>
        <w:r w:rsidR="002461DA" w:rsidRPr="004F3007" w:rsidDel="00181031">
          <w:rPr>
            <w:rFonts w:ascii="Times New Roman" w:hAnsi="Times New Roman" w:cs="Times New Roman"/>
            <w:sz w:val="24"/>
            <w:szCs w:val="24"/>
            <w:rPrChange w:id="6219" w:author="matheus" w:date="2011-07-25T13:04:00Z">
              <w:rPr>
                <w:rStyle w:val="Hyperlink"/>
                <w:lang w:val="en-US"/>
              </w:rPr>
            </w:rPrChange>
          </w:rPr>
          <w:fldChar w:fldCharType="begin"/>
        </w:r>
        <w:r w:rsidR="002461DA" w:rsidRPr="004F3007" w:rsidDel="00181031">
          <w:rPr>
            <w:rFonts w:ascii="Times New Roman" w:hAnsi="Times New Roman" w:cs="Times New Roman"/>
            <w:sz w:val="24"/>
            <w:szCs w:val="24"/>
            <w:lang w:val="en-US"/>
            <w:rPrChange w:id="6220" w:author="matheus" w:date="2011-07-25T13:04:00Z">
              <w:rPr>
                <w:lang w:val="en-US"/>
              </w:rPr>
            </w:rPrChange>
          </w:rPr>
          <w:delInstrText xml:space="preserve"> HYPERLINK "http://dx.doi.org/10.1109/ICME.2006.262919" </w:delInstrText>
        </w:r>
        <w:r w:rsidR="002461DA" w:rsidRPr="004F3007" w:rsidDel="00181031">
          <w:rPr>
            <w:rFonts w:ascii="Times New Roman" w:hAnsi="Times New Roman" w:cs="Times New Roman"/>
            <w:sz w:val="24"/>
            <w:szCs w:val="24"/>
            <w:rPrChange w:id="6221" w:author="matheus" w:date="2011-07-25T13:04:00Z">
              <w:rPr>
                <w:rStyle w:val="Hyperlink"/>
                <w:lang w:val="en-US"/>
              </w:rPr>
            </w:rPrChange>
          </w:rPr>
          <w:fldChar w:fldCharType="separate"/>
        </w:r>
        <w:r w:rsidR="00A53633" w:rsidRPr="004F3007" w:rsidDel="00181031">
          <w:rPr>
            <w:rStyle w:val="Hyperlink"/>
            <w:rFonts w:ascii="Times New Roman" w:hAnsi="Times New Roman" w:cs="Times New Roman"/>
            <w:sz w:val="24"/>
            <w:szCs w:val="24"/>
            <w:lang w:val="en-US"/>
            <w:rPrChange w:id="6222" w:author="matheus" w:date="2011-07-25T13:04:00Z">
              <w:rPr>
                <w:rStyle w:val="Hyperlink"/>
                <w:lang w:val="en-US"/>
              </w:rPr>
            </w:rPrChange>
          </w:rPr>
          <w:delText>http://dx.doi.org/10.1109/ICME.2006.262919</w:delText>
        </w:r>
        <w:r w:rsidR="002461DA" w:rsidRPr="004F3007" w:rsidDel="00181031">
          <w:rPr>
            <w:rStyle w:val="Hyperlink"/>
            <w:rFonts w:ascii="Times New Roman" w:hAnsi="Times New Roman" w:cs="Times New Roman"/>
            <w:sz w:val="24"/>
            <w:szCs w:val="24"/>
            <w:lang w:val="en-US"/>
            <w:rPrChange w:id="6223" w:author="matheus" w:date="2011-07-25T13:04:00Z">
              <w:rPr>
                <w:rStyle w:val="Hyperlink"/>
                <w:lang w:val="en-US"/>
              </w:rPr>
            </w:rPrChange>
          </w:rPr>
          <w:fldChar w:fldCharType="end"/>
        </w:r>
        <w:r w:rsidRPr="004F3007" w:rsidDel="00181031">
          <w:rPr>
            <w:rFonts w:ascii="Times New Roman" w:hAnsi="Times New Roman" w:cs="Times New Roman"/>
            <w:sz w:val="24"/>
            <w:szCs w:val="24"/>
            <w:lang w:val="en-US"/>
            <w:rPrChange w:id="6224" w:author="matheus" w:date="2011-07-25T13:04:00Z">
              <w:rPr>
                <w:lang w:val="en-US"/>
              </w:rPr>
            </w:rPrChange>
          </w:rPr>
          <w:delText xml:space="preserve"> </w:delText>
        </w:r>
      </w:del>
    </w:p>
    <w:p w:rsidR="004F3007" w:rsidRPr="004F3007" w:rsidRDefault="004F3007">
      <w:pPr>
        <w:spacing w:after="0" w:line="360" w:lineRule="auto"/>
        <w:rPr>
          <w:rFonts w:ascii="Times New Roman" w:hAnsi="Times New Roman" w:cs="Times New Roman"/>
          <w:sz w:val="24"/>
          <w:szCs w:val="24"/>
          <w:lang w:val="en-US"/>
          <w:rPrChange w:id="6225" w:author="matheus" w:date="2011-07-25T13:04:00Z">
            <w:rPr>
              <w:lang w:val="en-US"/>
            </w:rPr>
          </w:rPrChange>
        </w:rPr>
        <w:pPrChange w:id="6226" w:author="matheus" w:date="2011-07-25T14:00:00Z">
          <w:pPr/>
        </w:pPrChange>
      </w:pPr>
    </w:p>
    <w:p w:rsidR="00984490" w:rsidRDefault="00984490">
      <w:pPr>
        <w:spacing w:after="0" w:line="360" w:lineRule="auto"/>
        <w:rPr>
          <w:ins w:id="6227" w:author="matheus" w:date="2011-07-25T13:12:00Z"/>
          <w:rFonts w:ascii="Times New Roman" w:hAnsi="Times New Roman" w:cs="Times New Roman"/>
          <w:sz w:val="24"/>
          <w:szCs w:val="24"/>
          <w:lang w:val="en-US"/>
        </w:rPr>
        <w:pPrChange w:id="6228" w:author="matheus" w:date="2011-07-25T14:00:00Z">
          <w:pPr/>
        </w:pPrChange>
      </w:pPr>
      <w:del w:id="6229" w:author="Matheus Zingarelli" w:date="2011-07-26T14:16:00Z">
        <w:r w:rsidRPr="004F3007" w:rsidDel="00EB23AD">
          <w:rPr>
            <w:rFonts w:ascii="Times New Roman" w:hAnsi="Times New Roman" w:cs="Times New Roman"/>
            <w:sz w:val="24"/>
            <w:szCs w:val="24"/>
            <w:lang w:val="en-US"/>
            <w:rPrChange w:id="6230"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6231" w:author="matheus" w:date="2011-07-25T13:04:00Z">
              <w:rPr>
                <w:rFonts w:ascii="Times New Roman" w:hAnsi="Times New Roman" w:cs="Times New Roman"/>
                <w:sz w:val="24"/>
                <w:szCs w:val="24"/>
                <w:lang w:val="en-US"/>
              </w:rPr>
            </w:rPrChange>
          </w:rPr>
          <w:delText>VETRO</w:delText>
        </w:r>
        <w:r w:rsidRPr="004F3007" w:rsidDel="00EB23AD">
          <w:rPr>
            <w:rFonts w:ascii="Times New Roman" w:hAnsi="Times New Roman" w:cs="Times New Roman"/>
            <w:sz w:val="24"/>
            <w:szCs w:val="24"/>
            <w:lang w:val="en-US"/>
            <w:rPrChange w:id="6232" w:author="matheus" w:date="2011-07-25T13:04:00Z">
              <w:rPr>
                <w:lang w:val="en-US"/>
              </w:rPr>
            </w:rPrChange>
          </w:rPr>
          <w:delText xml:space="preserve">, 2010) </w:delText>
        </w:r>
      </w:del>
      <w:r w:rsidR="00EB23AD" w:rsidRPr="004F3007">
        <w:rPr>
          <w:rFonts w:ascii="Times New Roman" w:hAnsi="Times New Roman" w:cs="Times New Roman"/>
          <w:sz w:val="24"/>
          <w:szCs w:val="24"/>
          <w:lang w:val="en-US"/>
          <w:rPrChange w:id="6233" w:author="matheus" w:date="2011-07-25T13:04:00Z">
            <w:rPr>
              <w:rFonts w:ascii="Times New Roman" w:hAnsi="Times New Roman" w:cs="Times New Roman"/>
              <w:sz w:val="24"/>
              <w:szCs w:val="24"/>
              <w:lang w:val="en-US"/>
            </w:rPr>
          </w:rPrChange>
        </w:rPr>
        <w:t xml:space="preserve">VETRO, A. </w:t>
      </w:r>
      <w:del w:id="6234" w:author="Matheus Zingarelli" w:date="2011-07-26T15:57:00Z">
        <w:r w:rsidR="00EB23AD" w:rsidRPr="004F3007" w:rsidDel="00F05F1E">
          <w:rPr>
            <w:rFonts w:ascii="Times New Roman" w:hAnsi="Times New Roman" w:cs="Times New Roman"/>
            <w:sz w:val="24"/>
            <w:szCs w:val="24"/>
            <w:lang w:val="en-US"/>
            <w:rPrChange w:id="6235" w:author="matheus" w:date="2011-07-25T13:04:00Z">
              <w:rPr>
                <w:rFonts w:ascii="Times New Roman" w:hAnsi="Times New Roman" w:cs="Times New Roman"/>
                <w:sz w:val="24"/>
                <w:szCs w:val="24"/>
                <w:lang w:val="en-US"/>
              </w:rPr>
            </w:rPrChange>
          </w:rPr>
          <w:delText xml:space="preserve"> </w:delText>
        </w:r>
        <w:r w:rsidRPr="004F3007" w:rsidDel="00F05F1E">
          <w:rPr>
            <w:rFonts w:ascii="Times New Roman" w:hAnsi="Times New Roman" w:cs="Times New Roman"/>
            <w:sz w:val="24"/>
            <w:szCs w:val="24"/>
            <w:lang w:val="en-US"/>
            <w:rPrChange w:id="6236" w:author="matheus" w:date="2011-07-25T13:04:00Z">
              <w:rPr>
                <w:lang w:val="en-US"/>
              </w:rPr>
            </w:rPrChange>
          </w:rPr>
          <w:delText xml:space="preserve">– </w:delText>
        </w:r>
      </w:del>
      <w:r w:rsidRPr="004F3007">
        <w:rPr>
          <w:rFonts w:ascii="Times New Roman" w:hAnsi="Times New Roman" w:cs="Times New Roman"/>
          <w:sz w:val="24"/>
          <w:szCs w:val="24"/>
          <w:lang w:val="en-US"/>
          <w:rPrChange w:id="6237" w:author="matheus" w:date="2011-07-25T13:04:00Z">
            <w:rPr>
              <w:lang w:val="en-US"/>
            </w:rPr>
          </w:rPrChange>
        </w:rPr>
        <w:t>Representation and Coding Formats for Stereo and Multiview Video</w:t>
      </w:r>
      <w:r w:rsidRPr="00F05F1E">
        <w:rPr>
          <w:rFonts w:ascii="Times New Roman" w:hAnsi="Times New Roman" w:cs="Times New Roman"/>
          <w:sz w:val="24"/>
          <w:szCs w:val="24"/>
          <w:lang w:val="en-US"/>
          <w:rPrChange w:id="6238" w:author="Matheus Zingarelli" w:date="2011-07-26T15:57:00Z">
            <w:rPr>
              <w:lang w:val="en-US"/>
            </w:rPr>
          </w:rPrChange>
        </w:rPr>
        <w:t xml:space="preserve">.  </w:t>
      </w:r>
      <w:r w:rsidRPr="00F05F1E">
        <w:rPr>
          <w:rFonts w:ascii="Times New Roman" w:hAnsi="Times New Roman" w:cs="Times New Roman"/>
          <w:b/>
          <w:sz w:val="24"/>
          <w:szCs w:val="24"/>
          <w:lang w:val="en-US"/>
          <w:rPrChange w:id="6239" w:author="Matheus Zingarelli" w:date="2011-07-26T15:57:00Z">
            <w:rPr>
              <w:i/>
              <w:lang w:val="en-US"/>
            </w:rPr>
          </w:rPrChange>
        </w:rPr>
        <w:t>Studies in Computational Intelligence</w:t>
      </w:r>
      <w:r w:rsidRPr="004F3007">
        <w:rPr>
          <w:rFonts w:ascii="Times New Roman" w:hAnsi="Times New Roman" w:cs="Times New Roman"/>
          <w:sz w:val="24"/>
          <w:szCs w:val="24"/>
          <w:lang w:val="en-US"/>
          <w:rPrChange w:id="6240" w:author="matheus" w:date="2011-07-25T13:04:00Z">
            <w:rPr>
              <w:lang w:val="en-US"/>
            </w:rPr>
          </w:rPrChange>
        </w:rPr>
        <w:t xml:space="preserve">, </w:t>
      </w:r>
      <w:ins w:id="6241" w:author="Matheus Zingarelli" w:date="2011-07-26T15:58:00Z">
        <w:r w:rsidR="00F05F1E">
          <w:rPr>
            <w:rFonts w:ascii="Times New Roman" w:hAnsi="Times New Roman" w:cs="Times New Roman"/>
            <w:sz w:val="24"/>
            <w:szCs w:val="24"/>
            <w:lang w:val="en-US"/>
          </w:rPr>
          <w:t xml:space="preserve">v. 280, </w:t>
        </w:r>
      </w:ins>
      <w:ins w:id="6242" w:author="Matheus Zingarelli" w:date="2011-07-26T15:59:00Z">
        <w:r w:rsidR="00F05F1E">
          <w:rPr>
            <w:rFonts w:ascii="Times New Roman" w:hAnsi="Times New Roman" w:cs="Times New Roman"/>
            <w:sz w:val="24"/>
            <w:szCs w:val="24"/>
            <w:lang w:val="en-US"/>
          </w:rPr>
          <w:t xml:space="preserve">p. </w:t>
        </w:r>
      </w:ins>
      <w:r w:rsidRPr="004F3007">
        <w:rPr>
          <w:rFonts w:ascii="Times New Roman" w:hAnsi="Times New Roman" w:cs="Times New Roman"/>
          <w:sz w:val="24"/>
          <w:szCs w:val="24"/>
          <w:lang w:val="en-US"/>
          <w:rPrChange w:id="6243" w:author="matheus" w:date="2011-07-25T13:04:00Z">
            <w:rPr>
              <w:lang w:val="en-US"/>
            </w:rPr>
          </w:rPrChange>
        </w:rPr>
        <w:t>51-73, 2010. DOI</w:t>
      </w:r>
      <w:ins w:id="6244" w:author="Matheus Zingarelli" w:date="2011-07-26T15:57:00Z">
        <w:r w:rsidR="00F05F1E">
          <w:rPr>
            <w:rFonts w:ascii="Times New Roman" w:hAnsi="Times New Roman" w:cs="Times New Roman"/>
            <w:sz w:val="24"/>
            <w:szCs w:val="24"/>
            <w:lang w:val="en-US"/>
          </w:rPr>
          <w:t>:</w:t>
        </w:r>
      </w:ins>
      <w:del w:id="6245" w:author="Matheus Zingarelli" w:date="2011-07-26T15:57:00Z">
        <w:r w:rsidRPr="004F3007" w:rsidDel="00F05F1E">
          <w:rPr>
            <w:rFonts w:ascii="Times New Roman" w:hAnsi="Times New Roman" w:cs="Times New Roman"/>
            <w:sz w:val="24"/>
            <w:szCs w:val="24"/>
            <w:lang w:val="en-US"/>
            <w:rPrChange w:id="6246" w:author="matheus" w:date="2011-07-25T13:04:00Z">
              <w:rPr>
                <w:lang w:val="en-US"/>
              </w:rPr>
            </w:rPrChange>
          </w:rPr>
          <w:delText>=</w:delText>
        </w:r>
      </w:del>
      <w:ins w:id="6247" w:author="Matheus Zingarelli" w:date="2011-07-26T15:57:00Z">
        <w:r w:rsidR="00F05F1E">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6248" w:author="matheus" w:date="2011-07-25T13:04:00Z">
            <w:rPr>
              <w:lang w:val="en-US"/>
            </w:rPr>
          </w:rPrChange>
        </w:rPr>
        <w:t xml:space="preserve"> </w:t>
      </w:r>
      <w:ins w:id="6249" w:author="Matheus Zingarelli" w:date="2011-07-26T16:00:00Z">
        <w:r w:rsidR="00F05F1E">
          <w:rPr>
            <w:rFonts w:ascii="Times New Roman" w:hAnsi="Times New Roman" w:cs="Times New Roman"/>
            <w:sz w:val="24"/>
            <w:szCs w:val="24"/>
            <w:lang w:val="en-US"/>
          </w:rPr>
          <w:t>[rever, é capítulo de livro</w:t>
        </w:r>
        <w:bookmarkStart w:id="6250" w:name="_GoBack"/>
        <w:bookmarkEnd w:id="6250"/>
        <w:r w:rsidR="00F05F1E">
          <w:rPr>
            <w:rFonts w:ascii="Times New Roman" w:hAnsi="Times New Roman" w:cs="Times New Roman"/>
            <w:sz w:val="24"/>
            <w:szCs w:val="24"/>
            <w:lang w:val="en-US"/>
          </w:rPr>
          <w:t>]</w:t>
        </w:r>
      </w:ins>
      <w:del w:id="6251" w:author="Matheus Zingarelli" w:date="2011-07-26T15:57:00Z">
        <w:r w:rsidR="002461DA" w:rsidRPr="004F3007" w:rsidDel="00F05F1E">
          <w:rPr>
            <w:rFonts w:ascii="Times New Roman" w:hAnsi="Times New Roman" w:cs="Times New Roman"/>
            <w:sz w:val="24"/>
            <w:szCs w:val="24"/>
            <w:rPrChange w:id="6252" w:author="matheus" w:date="2011-07-25T13:04:00Z">
              <w:rPr>
                <w:rStyle w:val="Hyperlink"/>
                <w:lang w:val="en-US"/>
              </w:rPr>
            </w:rPrChange>
          </w:rPr>
          <w:fldChar w:fldCharType="begin"/>
        </w:r>
        <w:r w:rsidR="002461DA" w:rsidRPr="004F3007" w:rsidDel="00F05F1E">
          <w:rPr>
            <w:rFonts w:ascii="Times New Roman" w:hAnsi="Times New Roman" w:cs="Times New Roman"/>
            <w:sz w:val="24"/>
            <w:szCs w:val="24"/>
            <w:lang w:val="en-US"/>
            <w:rPrChange w:id="6253" w:author="matheus" w:date="2011-07-25T13:04:00Z">
              <w:rPr>
                <w:lang w:val="en-US"/>
              </w:rPr>
            </w:rPrChange>
          </w:rPr>
          <w:delInstrText xml:space="preserve"> HYPERLINK "http://dx.doi.org/10.1007/978-3-642-11686-5_2" </w:delInstrText>
        </w:r>
        <w:r w:rsidR="002461DA" w:rsidRPr="004F3007" w:rsidDel="00F05F1E">
          <w:rPr>
            <w:rFonts w:ascii="Times New Roman" w:hAnsi="Times New Roman" w:cs="Times New Roman"/>
            <w:sz w:val="24"/>
            <w:szCs w:val="24"/>
            <w:rPrChange w:id="6254" w:author="matheus" w:date="2011-07-25T13:04:00Z">
              <w:rPr>
                <w:rStyle w:val="Hyperlink"/>
                <w:lang w:val="en-US"/>
              </w:rPr>
            </w:rPrChange>
          </w:rPr>
          <w:fldChar w:fldCharType="separate"/>
        </w:r>
        <w:r w:rsidRPr="004F3007" w:rsidDel="00F05F1E">
          <w:rPr>
            <w:rStyle w:val="Hyperlink"/>
            <w:rFonts w:ascii="Times New Roman" w:hAnsi="Times New Roman" w:cs="Times New Roman"/>
            <w:sz w:val="24"/>
            <w:szCs w:val="24"/>
            <w:lang w:val="en-US"/>
            <w:rPrChange w:id="6255" w:author="matheus" w:date="2011-07-25T13:04:00Z">
              <w:rPr>
                <w:rStyle w:val="Hyperlink"/>
                <w:lang w:val="en-US"/>
              </w:rPr>
            </w:rPrChange>
          </w:rPr>
          <w:delText>http://dx.doi.org/10.1007/978-3-642-11686-5_2</w:delText>
        </w:r>
        <w:r w:rsidR="002461DA" w:rsidRPr="004F3007" w:rsidDel="00F05F1E">
          <w:rPr>
            <w:rStyle w:val="Hyperlink"/>
            <w:rFonts w:ascii="Times New Roman" w:hAnsi="Times New Roman" w:cs="Times New Roman"/>
            <w:sz w:val="24"/>
            <w:szCs w:val="24"/>
            <w:lang w:val="en-US"/>
            <w:rPrChange w:id="6256" w:author="matheus" w:date="2011-07-25T13:04:00Z">
              <w:rPr>
                <w:rStyle w:val="Hyperlink"/>
                <w:lang w:val="en-US"/>
              </w:rPr>
            </w:rPrChange>
          </w:rPr>
          <w:fldChar w:fldCharType="end"/>
        </w:r>
        <w:r w:rsidRPr="004F3007" w:rsidDel="00F05F1E">
          <w:rPr>
            <w:rFonts w:ascii="Times New Roman" w:hAnsi="Times New Roman" w:cs="Times New Roman"/>
            <w:sz w:val="24"/>
            <w:szCs w:val="24"/>
            <w:lang w:val="en-US"/>
            <w:rPrChange w:id="6257" w:author="matheus" w:date="2011-07-25T13:04:00Z">
              <w:rPr>
                <w:lang w:val="en-US"/>
              </w:rPr>
            </w:rPrChange>
          </w:rPr>
          <w:delText>.</w:delText>
        </w:r>
      </w:del>
    </w:p>
    <w:p w:rsidR="004F3007" w:rsidRPr="004F3007" w:rsidRDefault="004F3007">
      <w:pPr>
        <w:spacing w:after="0" w:line="360" w:lineRule="auto"/>
        <w:rPr>
          <w:rFonts w:ascii="Times New Roman" w:hAnsi="Times New Roman" w:cs="Times New Roman"/>
          <w:sz w:val="24"/>
          <w:szCs w:val="24"/>
          <w:lang w:val="en-US"/>
          <w:rPrChange w:id="6258" w:author="matheus" w:date="2011-07-25T13:04:00Z">
            <w:rPr>
              <w:lang w:val="en-US"/>
            </w:rPr>
          </w:rPrChange>
        </w:rPr>
        <w:pPrChange w:id="6259" w:author="matheus" w:date="2011-07-25T14:00:00Z">
          <w:pPr/>
        </w:pPrChange>
      </w:pPr>
    </w:p>
    <w:p w:rsidR="004A6118" w:rsidRDefault="004A6118">
      <w:pPr>
        <w:spacing w:after="0" w:line="360" w:lineRule="auto"/>
        <w:rPr>
          <w:ins w:id="6260" w:author="matheus" w:date="2011-07-25T13:12:00Z"/>
          <w:rFonts w:ascii="Times New Roman" w:hAnsi="Times New Roman" w:cs="Times New Roman"/>
          <w:sz w:val="24"/>
          <w:szCs w:val="24"/>
          <w:lang w:val="en-US"/>
        </w:rPr>
        <w:pPrChange w:id="6261" w:author="matheus" w:date="2011-07-25T14:00:00Z">
          <w:pPr/>
        </w:pPrChange>
      </w:pPr>
      <w:del w:id="6262" w:author="Matheus Zingarelli" w:date="2011-07-26T14:16:00Z">
        <w:r w:rsidRPr="004F3007" w:rsidDel="00EB23AD">
          <w:rPr>
            <w:rFonts w:ascii="Times New Roman" w:hAnsi="Times New Roman" w:cs="Times New Roman"/>
            <w:sz w:val="24"/>
            <w:szCs w:val="24"/>
            <w:lang w:val="en-US"/>
            <w:rPrChange w:id="6263"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6264" w:author="matheus" w:date="2011-07-25T13:04:00Z">
              <w:rPr>
                <w:rFonts w:ascii="Times New Roman" w:hAnsi="Times New Roman" w:cs="Times New Roman"/>
                <w:sz w:val="24"/>
                <w:szCs w:val="24"/>
                <w:lang w:val="en-US"/>
              </w:rPr>
            </w:rPrChange>
          </w:rPr>
          <w:delText>WINKLER</w:delText>
        </w:r>
        <w:r w:rsidRPr="004F3007" w:rsidDel="00EB23AD">
          <w:rPr>
            <w:rFonts w:ascii="Times New Roman" w:hAnsi="Times New Roman" w:cs="Times New Roman"/>
            <w:sz w:val="24"/>
            <w:szCs w:val="24"/>
            <w:lang w:val="en-US"/>
            <w:rPrChange w:id="6265" w:author="matheus" w:date="2011-07-25T13:04:00Z">
              <w:rPr>
                <w:lang w:val="en-US"/>
              </w:rPr>
            </w:rPrChange>
          </w:rPr>
          <w:delText xml:space="preserve">, 2004) </w:delText>
        </w:r>
      </w:del>
      <w:r w:rsidR="00EB23AD" w:rsidRPr="004F3007">
        <w:rPr>
          <w:rFonts w:ascii="Times New Roman" w:hAnsi="Times New Roman" w:cs="Times New Roman"/>
          <w:sz w:val="24"/>
          <w:szCs w:val="24"/>
          <w:lang w:val="en-US"/>
          <w:rPrChange w:id="6266" w:author="matheus" w:date="2011-07-25T13:04:00Z">
            <w:rPr>
              <w:rFonts w:ascii="Times New Roman" w:hAnsi="Times New Roman" w:cs="Times New Roman"/>
              <w:sz w:val="24"/>
              <w:szCs w:val="24"/>
              <w:lang w:val="en-US"/>
            </w:rPr>
          </w:rPrChange>
        </w:rPr>
        <w:t>WINKLER, S</w:t>
      </w:r>
      <w:r w:rsidRPr="004F3007">
        <w:rPr>
          <w:rFonts w:ascii="Times New Roman" w:hAnsi="Times New Roman" w:cs="Times New Roman"/>
          <w:sz w:val="24"/>
          <w:szCs w:val="24"/>
          <w:lang w:val="en-US"/>
          <w:rPrChange w:id="6267" w:author="matheus" w:date="2011-07-25T13:04:00Z">
            <w:rPr>
              <w:lang w:val="en-US"/>
            </w:rPr>
          </w:rPrChange>
        </w:rPr>
        <w:t xml:space="preserve">. JPEG vs. JPEG2000: An Objective Comparison of Image Encoding Quality. </w:t>
      </w:r>
      <w:r w:rsidRPr="004F3007">
        <w:rPr>
          <w:rFonts w:ascii="Times New Roman" w:hAnsi="Times New Roman" w:cs="Times New Roman"/>
          <w:i/>
          <w:sz w:val="24"/>
          <w:szCs w:val="24"/>
          <w:lang w:val="en-US"/>
          <w:rPrChange w:id="6268" w:author="matheus" w:date="2011-07-25T13:04:00Z">
            <w:rPr>
              <w:i/>
              <w:lang w:val="en-US"/>
            </w:rPr>
          </w:rPrChange>
        </w:rPr>
        <w:t>Proceedings of SPIE Applications of Digital Image Processing</w:t>
      </w:r>
      <w:r w:rsidRPr="004F3007">
        <w:rPr>
          <w:rFonts w:ascii="Times New Roman" w:hAnsi="Times New Roman" w:cs="Times New Roman"/>
          <w:sz w:val="24"/>
          <w:szCs w:val="24"/>
          <w:lang w:val="en-US"/>
          <w:rPrChange w:id="6269" w:author="matheus" w:date="2011-07-25T13:04:00Z">
            <w:rPr>
              <w:lang w:val="en-US"/>
            </w:rPr>
          </w:rPrChange>
        </w:rPr>
        <w:t>, 300-308, 2004.</w:t>
      </w:r>
    </w:p>
    <w:p w:rsidR="004F3007" w:rsidRPr="004F3007" w:rsidRDefault="004F3007">
      <w:pPr>
        <w:spacing w:after="0" w:line="360" w:lineRule="auto"/>
        <w:rPr>
          <w:rFonts w:ascii="Times New Roman" w:hAnsi="Times New Roman" w:cs="Times New Roman"/>
          <w:sz w:val="24"/>
          <w:szCs w:val="24"/>
          <w:lang w:val="en-US"/>
          <w:rPrChange w:id="6270" w:author="matheus" w:date="2011-07-25T13:04:00Z">
            <w:rPr>
              <w:lang w:val="en-US"/>
            </w:rPr>
          </w:rPrChange>
        </w:rPr>
        <w:pPrChange w:id="6271" w:author="matheus" w:date="2011-07-25T14:00:00Z">
          <w:pPr/>
        </w:pPrChange>
      </w:pPr>
    </w:p>
    <w:p w:rsidR="00494410" w:rsidRPr="004F3007" w:rsidDel="00CE223E" w:rsidRDefault="00494410">
      <w:pPr>
        <w:spacing w:after="0" w:line="360" w:lineRule="auto"/>
        <w:rPr>
          <w:del w:id="6272" w:author="matheus" w:date="2011-07-25T14:16:00Z"/>
          <w:rFonts w:ascii="Times New Roman" w:hAnsi="Times New Roman" w:cs="Times New Roman"/>
          <w:sz w:val="24"/>
          <w:szCs w:val="24"/>
          <w:lang w:val="en-US"/>
          <w:rPrChange w:id="6273" w:author="matheus" w:date="2011-07-25T13:04:00Z">
            <w:rPr>
              <w:del w:id="6274" w:author="matheus" w:date="2011-07-25T14:16:00Z"/>
              <w:lang w:val="en-US"/>
            </w:rPr>
          </w:rPrChange>
        </w:rPr>
        <w:pPrChange w:id="6275" w:author="matheus" w:date="2011-07-25T14:16:00Z">
          <w:pPr/>
        </w:pPrChange>
      </w:pPr>
      <w:del w:id="6276" w:author="Matheus Zingarelli" w:date="2011-07-26T14:16:00Z">
        <w:r w:rsidRPr="004F3007" w:rsidDel="00EB23AD">
          <w:rPr>
            <w:rFonts w:ascii="Times New Roman" w:hAnsi="Times New Roman" w:cs="Times New Roman"/>
            <w:sz w:val="24"/>
            <w:szCs w:val="24"/>
            <w:lang w:val="en-US"/>
            <w:rPrChange w:id="6277" w:author="matheus" w:date="2011-07-25T13:04:00Z">
              <w:rPr>
                <w:lang w:val="en-US"/>
              </w:rPr>
            </w:rPrChange>
          </w:rPr>
          <w:delText>(</w:delText>
        </w:r>
        <w:r w:rsidR="00107AF9" w:rsidRPr="004F3007" w:rsidDel="00EB23AD">
          <w:rPr>
            <w:rFonts w:ascii="Times New Roman" w:hAnsi="Times New Roman" w:cs="Times New Roman"/>
            <w:sz w:val="24"/>
            <w:szCs w:val="24"/>
            <w:lang w:val="en-US"/>
            <w:rPrChange w:id="6278" w:author="matheus" w:date="2011-07-25T13:04:00Z">
              <w:rPr>
                <w:rFonts w:ascii="Times New Roman" w:hAnsi="Times New Roman" w:cs="Times New Roman"/>
                <w:sz w:val="24"/>
                <w:szCs w:val="24"/>
                <w:lang w:val="en-US"/>
              </w:rPr>
            </w:rPrChange>
          </w:rPr>
          <w:delText>WINKLER</w:delText>
        </w:r>
        <w:r w:rsidRPr="004F3007" w:rsidDel="00EB23AD">
          <w:rPr>
            <w:rFonts w:ascii="Times New Roman" w:hAnsi="Times New Roman" w:cs="Times New Roman"/>
            <w:sz w:val="24"/>
            <w:szCs w:val="24"/>
            <w:lang w:val="en-US"/>
            <w:rPrChange w:id="6279" w:author="matheus" w:date="2011-07-25T13:04:00Z">
              <w:rPr>
                <w:lang w:val="en-US"/>
              </w:rPr>
            </w:rPrChange>
          </w:rPr>
          <w:delText xml:space="preserve">, 2005) </w:delText>
        </w:r>
      </w:del>
      <w:r w:rsidR="00EB23AD" w:rsidRPr="004F3007">
        <w:rPr>
          <w:rFonts w:ascii="Times New Roman" w:hAnsi="Times New Roman" w:cs="Times New Roman"/>
          <w:sz w:val="24"/>
          <w:szCs w:val="24"/>
          <w:lang w:val="en-US"/>
          <w:rPrChange w:id="6280" w:author="matheus" w:date="2011-07-25T13:04:00Z">
            <w:rPr>
              <w:rFonts w:ascii="Times New Roman" w:hAnsi="Times New Roman" w:cs="Times New Roman"/>
              <w:sz w:val="24"/>
              <w:szCs w:val="24"/>
              <w:lang w:val="en-US"/>
            </w:rPr>
          </w:rPrChange>
        </w:rPr>
        <w:t xml:space="preserve">WINKLER, S. </w:t>
      </w:r>
      <w:r w:rsidRPr="004F3007">
        <w:rPr>
          <w:rFonts w:ascii="Times New Roman" w:hAnsi="Times New Roman" w:cs="Times New Roman"/>
          <w:sz w:val="24"/>
          <w:szCs w:val="24"/>
          <w:lang w:val="en-US"/>
          <w:rPrChange w:id="6281" w:author="matheus" w:date="2011-07-25T13:04:00Z">
            <w:rPr>
              <w:lang w:val="en-US"/>
            </w:rPr>
          </w:rPrChange>
        </w:rPr>
        <w:t>Digital Video Quality: vision model and metrics. Wiley, England, 2005.</w:t>
      </w:r>
    </w:p>
    <w:p w:rsidR="009116C5" w:rsidRPr="00107AF9" w:rsidDel="00107AF9" w:rsidRDefault="009116C5">
      <w:pPr>
        <w:spacing w:after="0" w:line="360" w:lineRule="auto"/>
        <w:rPr>
          <w:ins w:id="6282" w:author="matheus" w:date="2011-07-25T17:59:00Z"/>
          <w:del w:id="6283" w:author="Matheus Zingarelli" w:date="2011-07-26T12:10:00Z"/>
          <w:rFonts w:ascii="Times New Roman" w:hAnsi="Times New Roman" w:cs="Times New Roman"/>
          <w:sz w:val="24"/>
          <w:szCs w:val="24"/>
          <w:lang w:val="en-US"/>
          <w:rPrChange w:id="6284" w:author="Matheus Zingarelli" w:date="2011-07-26T12:10:00Z">
            <w:rPr>
              <w:ins w:id="6285" w:author="matheus" w:date="2011-07-25T17:59:00Z"/>
              <w:del w:id="6286" w:author="Matheus Zingarelli" w:date="2011-07-26T12:10:00Z"/>
              <w:rFonts w:ascii="Times New Roman" w:hAnsi="Times New Roman" w:cs="Times New Roman"/>
              <w:sz w:val="24"/>
              <w:szCs w:val="24"/>
            </w:rPr>
          </w:rPrChange>
        </w:rPr>
        <w:pPrChange w:id="6287" w:author="matheus" w:date="2011-07-25T14:16:00Z">
          <w:pPr>
            <w:pStyle w:val="Ttulo1"/>
            <w:numPr>
              <w:numId w:val="3"/>
            </w:numPr>
            <w:ind w:left="360" w:hanging="360"/>
          </w:pPr>
        </w:pPrChange>
      </w:pPr>
      <w:del w:id="6288" w:author="matheus" w:date="2011-07-25T14:16:00Z">
        <w:r w:rsidRPr="00107AF9" w:rsidDel="00CE223E">
          <w:rPr>
            <w:rStyle w:val="Ttulo1Char"/>
            <w:rFonts w:ascii="Times New Roman" w:hAnsi="Times New Roman" w:cs="Times New Roman"/>
            <w:sz w:val="24"/>
            <w:szCs w:val="24"/>
            <w:lang w:val="en-US"/>
            <w:rPrChange w:id="6289" w:author="Matheus Zingarelli" w:date="2011-07-26T12:10:00Z">
              <w:rPr>
                <w:rStyle w:val="Ttulo1Char"/>
                <w:b/>
                <w:bCs/>
              </w:rPr>
            </w:rPrChange>
          </w:rPr>
          <w:delText>Glossário</w:delText>
        </w:r>
        <w:r w:rsidRPr="00107AF9" w:rsidDel="00CE223E">
          <w:rPr>
            <w:rFonts w:ascii="Times New Roman" w:hAnsi="Times New Roman" w:cs="Times New Roman"/>
            <w:sz w:val="24"/>
            <w:szCs w:val="24"/>
            <w:lang w:val="en-US"/>
            <w:rPrChange w:id="6290" w:author="Matheus Zingarelli" w:date="2011-07-26T12:10:00Z">
              <w:rPr>
                <w:b w:val="0"/>
                <w:bCs w:val="0"/>
              </w:rPr>
            </w:rPrChange>
          </w:rPr>
          <w:delText xml:space="preserve"> </w:delText>
        </w:r>
        <w:r w:rsidRPr="00107AF9" w:rsidDel="00CE223E">
          <w:rPr>
            <w:rFonts w:ascii="Times New Roman" w:hAnsi="Times New Roman" w:cs="Times New Roman"/>
            <w:sz w:val="24"/>
            <w:szCs w:val="24"/>
            <w:highlight w:val="yellow"/>
            <w:lang w:val="en-US"/>
            <w:rPrChange w:id="6291" w:author="Matheus Zingarelli" w:date="2011-07-26T12:10:00Z">
              <w:rPr>
                <w:b w:val="0"/>
                <w:bCs w:val="0"/>
                <w:highlight w:val="yellow"/>
              </w:rPr>
            </w:rPrChange>
          </w:rPr>
          <w:delText>[é necessário?]</w:delText>
        </w:r>
      </w:del>
    </w:p>
    <w:p w:rsidR="00FB35AD" w:rsidRPr="00107AF9" w:rsidDel="00107AF9" w:rsidRDefault="00FB35AD">
      <w:pPr>
        <w:spacing w:after="0" w:line="360" w:lineRule="auto"/>
        <w:rPr>
          <w:ins w:id="6292" w:author="matheus" w:date="2011-07-25T17:59:00Z"/>
          <w:del w:id="6293" w:author="Matheus Zingarelli" w:date="2011-07-26T12:10:00Z"/>
          <w:rFonts w:ascii="Times New Roman" w:hAnsi="Times New Roman" w:cs="Times New Roman"/>
          <w:sz w:val="24"/>
          <w:szCs w:val="24"/>
          <w:lang w:val="en-US"/>
          <w:rPrChange w:id="6294" w:author="Matheus Zingarelli" w:date="2011-07-26T12:10:00Z">
            <w:rPr>
              <w:ins w:id="6295" w:author="matheus" w:date="2011-07-25T17:59:00Z"/>
              <w:del w:id="6296" w:author="Matheus Zingarelli" w:date="2011-07-26T12:10:00Z"/>
              <w:rFonts w:ascii="Times New Roman" w:hAnsi="Times New Roman" w:cs="Times New Roman"/>
              <w:sz w:val="24"/>
              <w:szCs w:val="24"/>
            </w:rPr>
          </w:rPrChange>
        </w:rPr>
        <w:pPrChange w:id="6297" w:author="matheus" w:date="2011-07-25T14:16:00Z">
          <w:pPr>
            <w:pStyle w:val="Ttulo1"/>
            <w:numPr>
              <w:numId w:val="3"/>
            </w:numPr>
            <w:ind w:left="360" w:hanging="360"/>
          </w:pPr>
        </w:pPrChange>
      </w:pPr>
    </w:p>
    <w:p w:rsidR="00FB35AD" w:rsidRPr="00107AF9" w:rsidRDefault="00FB35AD">
      <w:pPr>
        <w:spacing w:after="0" w:line="360" w:lineRule="auto"/>
        <w:rPr>
          <w:rFonts w:ascii="Times New Roman" w:hAnsi="Times New Roman" w:cs="Times New Roman"/>
          <w:sz w:val="24"/>
          <w:szCs w:val="24"/>
          <w:lang w:val="en-US"/>
          <w:rPrChange w:id="6298" w:author="Matheus Zingarelli" w:date="2011-07-26T12:10:00Z">
            <w:rPr/>
          </w:rPrChange>
        </w:rPr>
        <w:pPrChange w:id="6299" w:author="matheus" w:date="2011-07-25T18:01:00Z">
          <w:pPr>
            <w:pStyle w:val="Ttulo1"/>
            <w:numPr>
              <w:numId w:val="3"/>
            </w:numPr>
            <w:ind w:left="360" w:hanging="360"/>
          </w:pPr>
        </w:pPrChange>
      </w:pPr>
    </w:p>
    <w:sectPr w:rsidR="00FB35AD" w:rsidRPr="00107AF9" w:rsidSect="0088354B">
      <w:headerReference w:type="default" r:id="rId30"/>
      <w:pgSz w:w="11906" w:h="16838" w:code="9"/>
      <w:pgMar w:top="1701" w:right="1134" w:bottom="1134" w:left="1701" w:header="709" w:footer="709" w:gutter="0"/>
      <w:pgNumType w:start="7"/>
      <w:cols w:space="708"/>
      <w:docGrid w:linePitch="360"/>
      <w:sectPrChange w:id="6312" w:author="Matheus Zingarelli" w:date="2011-07-26T11:14:00Z">
        <w:sectPr w:rsidR="00FB35AD" w:rsidRPr="00107AF9" w:rsidSect="0088354B">
          <w:pgSz w:code="0"/>
          <w:pgMar w:top="1417" w:right="1701" w:bottom="1417" w:left="1701" w:header="708" w:footer="708" w:gutter="0"/>
          <w:pgNumType w:start="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4972" w:rsidRDefault="00284972" w:rsidP="00051E90">
      <w:pPr>
        <w:spacing w:after="0" w:line="240" w:lineRule="auto"/>
      </w:pPr>
      <w:r>
        <w:separator/>
      </w:r>
    </w:p>
  </w:endnote>
  <w:endnote w:type="continuationSeparator" w:id="0">
    <w:p w:rsidR="00284972" w:rsidRDefault="00284972" w:rsidP="00051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Miriam">
    <w:altName w:val="Times New Roman"/>
    <w:charset w:val="B1"/>
    <w:family w:val="auto"/>
    <w:pitch w:val="variable"/>
    <w:sig w:usb0="00000800" w:usb1="00000000" w:usb2="00000000" w:usb3="00000000" w:csb0="0000002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4972" w:rsidRDefault="00284972" w:rsidP="00051E90">
      <w:pPr>
        <w:spacing w:after="0" w:line="240" w:lineRule="auto"/>
      </w:pPr>
      <w:r>
        <w:separator/>
      </w:r>
    </w:p>
  </w:footnote>
  <w:footnote w:type="continuationSeparator" w:id="0">
    <w:p w:rsidR="00284972" w:rsidRDefault="00284972" w:rsidP="00051E90">
      <w:pPr>
        <w:spacing w:after="0" w:line="240" w:lineRule="auto"/>
      </w:pPr>
      <w:r>
        <w:continuationSeparator/>
      </w:r>
    </w:p>
  </w:footnote>
  <w:footnote w:id="1">
    <w:p w:rsidR="00C71D24" w:rsidRDefault="00C71D24">
      <w:pPr>
        <w:pStyle w:val="Textodenotaderodap"/>
      </w:pPr>
      <w:r>
        <w:rPr>
          <w:rStyle w:val="Refdenotaderodap"/>
        </w:rPr>
        <w:footnoteRef/>
      </w:r>
      <w:r>
        <w:t xml:space="preserve"> </w:t>
      </w:r>
      <w:r w:rsidRPr="0088354B">
        <w:rPr>
          <w:rFonts w:ascii="Times New Roman" w:hAnsi="Times New Roman" w:cs="Times New Roman"/>
          <w:i/>
          <w:rPrChange w:id="2062" w:author="Matheus Zingarelli" w:date="2011-07-26T11:22:00Z">
            <w:rPr>
              <w:i/>
            </w:rPr>
          </w:rPrChange>
        </w:rPr>
        <w:t>Flickering</w:t>
      </w:r>
      <w:r w:rsidRPr="0088354B">
        <w:rPr>
          <w:rFonts w:ascii="Times New Roman" w:hAnsi="Times New Roman" w:cs="Times New Roman"/>
          <w:rPrChange w:id="2063" w:author="Matheus Zingarelli" w:date="2011-07-26T11:22:00Z">
            <w:rPr/>
          </w:rPrChange>
        </w:rPr>
        <w:t>: fenômeno que ocorre em monitores quando sua taxa de atualização é baixa, fazendo com que apareçam piscadas rápidas durante a reprodução, o que pode se tornar incômodo na visualização.</w:t>
      </w:r>
    </w:p>
  </w:footnote>
  <w:footnote w:id="2">
    <w:p w:rsidR="00C71D24" w:rsidRPr="0088354B" w:rsidRDefault="00C71D24">
      <w:pPr>
        <w:pStyle w:val="Textodenotaderodap"/>
        <w:rPr>
          <w:rFonts w:ascii="Times New Roman" w:hAnsi="Times New Roman" w:cs="Times New Roman"/>
          <w:rPrChange w:id="2179" w:author="Matheus Zingarelli" w:date="2011-07-26T11:23:00Z">
            <w:rPr/>
          </w:rPrChange>
        </w:rPr>
      </w:pPr>
      <w:r w:rsidRPr="0088354B">
        <w:rPr>
          <w:rStyle w:val="Refdenotaderodap"/>
          <w:rFonts w:ascii="Times New Roman" w:hAnsi="Times New Roman" w:cs="Times New Roman"/>
          <w:rPrChange w:id="2180" w:author="Matheus Zingarelli" w:date="2011-07-26T11:23:00Z">
            <w:rPr>
              <w:rStyle w:val="Refdenotaderodap"/>
            </w:rPr>
          </w:rPrChange>
        </w:rPr>
        <w:footnoteRef/>
      </w:r>
      <w:r w:rsidRPr="0088354B">
        <w:rPr>
          <w:rFonts w:ascii="Times New Roman" w:hAnsi="Times New Roman" w:cs="Times New Roman"/>
          <w:rPrChange w:id="2181" w:author="Matheus Zingarelli" w:date="2011-07-26T11:23:00Z">
            <w:rPr/>
          </w:rPrChange>
        </w:rPr>
        <w:t xml:space="preserve"> Pesquisa publicada em </w:t>
      </w:r>
      <w:r w:rsidRPr="0088354B">
        <w:rPr>
          <w:rFonts w:ascii="Times New Roman" w:hAnsi="Times New Roman" w:cs="Times New Roman"/>
          <w:rPrChange w:id="2182" w:author="Matheus Zingarelli" w:date="2011-07-26T11:23:00Z">
            <w:rPr/>
          </w:rPrChange>
        </w:rPr>
        <w:fldChar w:fldCharType="begin"/>
      </w:r>
      <w:r w:rsidRPr="0088354B">
        <w:rPr>
          <w:rFonts w:ascii="Times New Roman" w:hAnsi="Times New Roman" w:cs="Times New Roman"/>
          <w:rPrChange w:id="2183" w:author="Matheus Zingarelli" w:date="2011-07-26T11:23:00Z">
            <w:rPr/>
          </w:rPrChange>
        </w:rPr>
        <w:instrText xml:space="preserve"> HYPERLINK "http://idgnow.uol.com.br/computacao_pessoal/2010/08/02/pesquisa-80-das-tvs-vendidas-nos-eua-em-2014-terao-3d" </w:instrText>
      </w:r>
      <w:r w:rsidRPr="0088354B">
        <w:rPr>
          <w:rFonts w:ascii="Times New Roman" w:hAnsi="Times New Roman" w:cs="Times New Roman"/>
          <w:rPrChange w:id="2184" w:author="Matheus Zingarelli" w:date="2011-07-26T11:23:00Z">
            <w:rPr/>
          </w:rPrChange>
        </w:rPr>
        <w:fldChar w:fldCharType="separate"/>
      </w:r>
      <w:r w:rsidRPr="0088354B">
        <w:rPr>
          <w:rStyle w:val="Hyperlink"/>
          <w:rFonts w:ascii="Times New Roman" w:hAnsi="Times New Roman" w:cs="Times New Roman"/>
          <w:rPrChange w:id="2185" w:author="Matheus Zingarelli" w:date="2011-07-26T11:23:00Z">
            <w:rPr>
              <w:rStyle w:val="Hyperlink"/>
            </w:rPr>
          </w:rPrChange>
        </w:rPr>
        <w:t>http://idgnow.uol.com.br/computacao_pessoal/2010/08/02/pesquisa-80-das-tvs-vendidas-nos-eua-em-2014-terao-3d</w:t>
      </w:r>
      <w:r w:rsidRPr="0088354B">
        <w:rPr>
          <w:rStyle w:val="Hyperlink"/>
          <w:rFonts w:ascii="Times New Roman" w:hAnsi="Times New Roman" w:cs="Times New Roman"/>
          <w:rPrChange w:id="2186" w:author="Matheus Zingarelli" w:date="2011-07-26T11:23:00Z">
            <w:rPr>
              <w:rStyle w:val="Hyperlink"/>
            </w:rPr>
          </w:rPrChange>
        </w:rPr>
        <w:fldChar w:fldCharType="end"/>
      </w:r>
      <w:r w:rsidRPr="0088354B">
        <w:rPr>
          <w:rFonts w:ascii="Times New Roman" w:hAnsi="Times New Roman" w:cs="Times New Roman"/>
          <w:rPrChange w:id="2187" w:author="Matheus Zingarelli" w:date="2011-07-26T11:23:00Z">
            <w:rPr/>
          </w:rPrChange>
        </w:rPr>
        <w:t>, último acesso em 26/06/2011.</w:t>
      </w:r>
    </w:p>
  </w:footnote>
  <w:footnote w:id="3">
    <w:p w:rsidR="00C71D24" w:rsidRDefault="00C71D24">
      <w:pPr>
        <w:pStyle w:val="Textodenotaderodap"/>
      </w:pPr>
      <w:r w:rsidRPr="0088354B">
        <w:rPr>
          <w:rStyle w:val="Refdenotaderodap"/>
          <w:rFonts w:ascii="Times New Roman" w:hAnsi="Times New Roman" w:cs="Times New Roman"/>
          <w:rPrChange w:id="2211" w:author="Matheus Zingarelli" w:date="2011-07-26T11:23:00Z">
            <w:rPr>
              <w:rStyle w:val="Refdenotaderodap"/>
            </w:rPr>
          </w:rPrChange>
        </w:rPr>
        <w:footnoteRef/>
      </w:r>
      <w:r w:rsidRPr="0088354B">
        <w:rPr>
          <w:rFonts w:ascii="Times New Roman" w:hAnsi="Times New Roman" w:cs="Times New Roman"/>
          <w:rPrChange w:id="2212" w:author="Matheus Zingarelli" w:date="2011-07-26T11:23:00Z">
            <w:rPr/>
          </w:rPrChange>
        </w:rPr>
        <w:t xml:space="preserve"> Uma lista com diversos filmes e jogos em 3D para Playstation 3 pode ser visto em </w:t>
      </w:r>
      <w:r w:rsidRPr="0088354B">
        <w:rPr>
          <w:rFonts w:ascii="Times New Roman" w:hAnsi="Times New Roman" w:cs="Times New Roman"/>
          <w:rPrChange w:id="2213" w:author="Matheus Zingarelli" w:date="2011-07-26T11:23:00Z">
            <w:rPr/>
          </w:rPrChange>
        </w:rPr>
        <w:fldChar w:fldCharType="begin"/>
      </w:r>
      <w:r w:rsidRPr="0088354B">
        <w:rPr>
          <w:rFonts w:ascii="Times New Roman" w:hAnsi="Times New Roman" w:cs="Times New Roman"/>
          <w:rPrChange w:id="2214" w:author="Matheus Zingarelli" w:date="2011-07-26T11:23:00Z">
            <w:rPr/>
          </w:rPrChange>
        </w:rPr>
        <w:instrText xml:space="preserve"> HYPERLINK "http://blog.us.playstation.com/2011/07/01/stereoscopic-3d-on-ps3-updated-list-of-all-3d-games-and-movies/" </w:instrText>
      </w:r>
      <w:r w:rsidRPr="0088354B">
        <w:rPr>
          <w:rFonts w:ascii="Times New Roman" w:hAnsi="Times New Roman" w:cs="Times New Roman"/>
          <w:rPrChange w:id="2215" w:author="Matheus Zingarelli" w:date="2011-07-26T11:23:00Z">
            <w:rPr/>
          </w:rPrChange>
        </w:rPr>
        <w:fldChar w:fldCharType="separate"/>
      </w:r>
      <w:r w:rsidRPr="0088354B">
        <w:rPr>
          <w:rStyle w:val="Hyperlink"/>
          <w:rFonts w:ascii="Times New Roman" w:hAnsi="Times New Roman" w:cs="Times New Roman"/>
          <w:rPrChange w:id="2216" w:author="Matheus Zingarelli" w:date="2011-07-26T11:23:00Z">
            <w:rPr>
              <w:rStyle w:val="Hyperlink"/>
            </w:rPr>
          </w:rPrChange>
        </w:rPr>
        <w:t>http://blog.us.playstation.com/2011/07/01/stereoscopic-3d-on-ps3-updated-list-of-all-3d-games-and-movies/</w:t>
      </w:r>
      <w:r w:rsidRPr="0088354B">
        <w:rPr>
          <w:rStyle w:val="Hyperlink"/>
          <w:rFonts w:ascii="Times New Roman" w:hAnsi="Times New Roman" w:cs="Times New Roman"/>
          <w:rPrChange w:id="2217" w:author="Matheus Zingarelli" w:date="2011-07-26T11:23:00Z">
            <w:rPr>
              <w:rStyle w:val="Hyperlink"/>
            </w:rPr>
          </w:rPrChange>
        </w:rPr>
        <w:fldChar w:fldCharType="end"/>
      </w:r>
      <w:r w:rsidRPr="0088354B">
        <w:rPr>
          <w:rFonts w:ascii="Times New Roman" w:hAnsi="Times New Roman" w:cs="Times New Roman"/>
          <w:rPrChange w:id="2218" w:author="Matheus Zingarelli" w:date="2011-07-26T11:23:00Z">
            <w:rPr/>
          </w:rPrChange>
        </w:rPr>
        <w:t xml:space="preserve"> último acesso em 21/07/2011</w:t>
      </w:r>
    </w:p>
  </w:footnote>
  <w:footnote w:id="4">
    <w:p w:rsidR="00C71D24" w:rsidRPr="0088354B" w:rsidRDefault="00C71D24">
      <w:pPr>
        <w:pStyle w:val="Textodenotaderodap"/>
        <w:rPr>
          <w:rFonts w:ascii="Times New Roman" w:hAnsi="Times New Roman" w:cs="Times New Roman"/>
          <w:rPrChange w:id="2876" w:author="Matheus Zingarelli" w:date="2011-07-26T11:23:00Z">
            <w:rPr/>
          </w:rPrChange>
        </w:rPr>
      </w:pPr>
      <w:r w:rsidRPr="0088354B">
        <w:rPr>
          <w:rStyle w:val="Refdenotaderodap"/>
          <w:rFonts w:ascii="Times New Roman" w:hAnsi="Times New Roman" w:cs="Times New Roman"/>
          <w:rPrChange w:id="2877" w:author="Matheus Zingarelli" w:date="2011-07-26T11:23:00Z">
            <w:rPr>
              <w:rStyle w:val="Refdenotaderodap"/>
            </w:rPr>
          </w:rPrChange>
        </w:rPr>
        <w:footnoteRef/>
      </w:r>
      <w:r w:rsidRPr="0088354B">
        <w:rPr>
          <w:rFonts w:ascii="Times New Roman" w:hAnsi="Times New Roman" w:cs="Times New Roman"/>
          <w:rPrChange w:id="2878" w:author="Matheus Zingarelli" w:date="2011-07-26T11:23:00Z">
            <w:rPr/>
          </w:rPrChange>
        </w:rPr>
        <w:t xml:space="preserve"> Alguns autores usam o termo </w:t>
      </w:r>
      <w:r w:rsidRPr="0088354B">
        <w:rPr>
          <w:rFonts w:ascii="Times New Roman" w:hAnsi="Times New Roman" w:cs="Times New Roman"/>
          <w:i/>
          <w:rPrChange w:id="2879" w:author="Matheus Zingarelli" w:date="2011-07-26T11:23:00Z">
            <w:rPr>
              <w:i/>
            </w:rPr>
          </w:rPrChange>
        </w:rPr>
        <w:t>inter-view correlation</w:t>
      </w:r>
      <w:r w:rsidRPr="0088354B">
        <w:rPr>
          <w:rFonts w:ascii="Times New Roman" w:hAnsi="Times New Roman" w:cs="Times New Roman"/>
          <w:rPrChange w:id="2880" w:author="Matheus Zingarelli" w:date="2011-07-26T11:23:00Z">
            <w:rPr/>
          </w:rPrChange>
        </w:rPr>
        <w:t xml:space="preserve"> (</w:t>
      </w:r>
      <w:ins w:id="2881" w:author="Matheus Zingarelli" w:date="2011-07-26T12:03:00Z">
        <w:r w:rsidRPr="00BC5AE6">
          <w:rPr>
            <w:rFonts w:ascii="Times New Roman" w:hAnsi="Times New Roman" w:cs="Times New Roman"/>
          </w:rPr>
          <w:t>LIN et al., 2009</w:t>
        </w:r>
        <w:r>
          <w:rPr>
            <w:rFonts w:ascii="Times New Roman" w:hAnsi="Times New Roman" w:cs="Times New Roman"/>
          </w:rPr>
          <w:t xml:space="preserve">; </w:t>
        </w:r>
      </w:ins>
      <w:r w:rsidRPr="0088354B">
        <w:rPr>
          <w:rFonts w:ascii="Times New Roman" w:hAnsi="Times New Roman" w:cs="Times New Roman"/>
          <w:rPrChange w:id="2882" w:author="Matheus Zingarelli" w:date="2011-07-26T11:23:00Z">
            <w:rPr>
              <w:rFonts w:ascii="Times New Roman" w:hAnsi="Times New Roman" w:cs="Times New Roman"/>
            </w:rPr>
          </w:rPrChange>
        </w:rPr>
        <w:t>MERKLE et al., 2007</w:t>
      </w:r>
      <w:del w:id="2883" w:author="Matheus Zingarelli" w:date="2011-07-26T12:03:00Z">
        <w:r w:rsidRPr="0088354B" w:rsidDel="00107AF9">
          <w:rPr>
            <w:rFonts w:ascii="Times New Roman" w:hAnsi="Times New Roman" w:cs="Times New Roman"/>
            <w:rPrChange w:id="2884" w:author="Matheus Zingarelli" w:date="2011-07-26T11:23:00Z">
              <w:rPr/>
            </w:rPrChange>
          </w:rPr>
          <w:delText>; LIN et al., 2009</w:delText>
        </w:r>
      </w:del>
      <w:r w:rsidRPr="0088354B">
        <w:rPr>
          <w:rFonts w:ascii="Times New Roman" w:hAnsi="Times New Roman" w:cs="Times New Roman"/>
          <w:rPrChange w:id="2885" w:author="Matheus Zingarelli" w:date="2011-07-26T11:23:00Z">
            <w:rPr/>
          </w:rPrChange>
        </w:rPr>
        <w:t>)</w:t>
      </w:r>
    </w:p>
  </w:footnote>
  <w:footnote w:id="5">
    <w:p w:rsidR="00C71D24" w:rsidRPr="0088354B" w:rsidRDefault="00C71D24">
      <w:pPr>
        <w:pStyle w:val="Textodenotaderodap"/>
        <w:rPr>
          <w:rFonts w:ascii="Times New Roman" w:hAnsi="Times New Roman" w:cs="Times New Roman"/>
          <w:rPrChange w:id="3382" w:author="Matheus Zingarelli" w:date="2011-07-26T11:23:00Z">
            <w:rPr/>
          </w:rPrChange>
        </w:rPr>
      </w:pPr>
      <w:r w:rsidRPr="0088354B">
        <w:rPr>
          <w:rStyle w:val="Refdenotaderodap"/>
          <w:rFonts w:ascii="Times New Roman" w:hAnsi="Times New Roman" w:cs="Times New Roman"/>
          <w:rPrChange w:id="3383" w:author="Matheus Zingarelli" w:date="2011-07-26T11:23:00Z">
            <w:rPr>
              <w:rStyle w:val="Refdenotaderodap"/>
            </w:rPr>
          </w:rPrChange>
        </w:rPr>
        <w:footnoteRef/>
      </w:r>
      <w:r w:rsidRPr="0088354B">
        <w:rPr>
          <w:rFonts w:ascii="Times New Roman" w:hAnsi="Times New Roman" w:cs="Times New Roman"/>
          <w:rPrChange w:id="3384" w:author="Matheus Zingarelli" w:date="2011-07-26T11:23:00Z">
            <w:rPr/>
          </w:rPrChange>
        </w:rPr>
        <w:t xml:space="preserve"> O código do OpenCV pode ser obtido em </w:t>
      </w:r>
      <w:r w:rsidRPr="0088354B">
        <w:rPr>
          <w:rFonts w:ascii="Times New Roman" w:hAnsi="Times New Roman" w:cs="Times New Roman"/>
          <w:rPrChange w:id="3385" w:author="Matheus Zingarelli" w:date="2011-07-26T11:23:00Z">
            <w:rPr/>
          </w:rPrChange>
        </w:rPr>
        <w:fldChar w:fldCharType="begin"/>
      </w:r>
      <w:r w:rsidRPr="0088354B">
        <w:rPr>
          <w:rFonts w:ascii="Times New Roman" w:hAnsi="Times New Roman" w:cs="Times New Roman"/>
          <w:rPrChange w:id="3386" w:author="Matheus Zingarelli" w:date="2011-07-26T11:23:00Z">
            <w:rPr/>
          </w:rPrChange>
        </w:rPr>
        <w:instrText xml:space="preserve"> HYPERLINK "http://sourceforge.net/projects/opencvlibrary/" </w:instrText>
      </w:r>
      <w:r w:rsidRPr="0088354B">
        <w:rPr>
          <w:rFonts w:ascii="Times New Roman" w:hAnsi="Times New Roman" w:cs="Times New Roman"/>
          <w:rPrChange w:id="3387" w:author="Matheus Zingarelli" w:date="2011-07-26T11:23:00Z">
            <w:rPr/>
          </w:rPrChange>
        </w:rPr>
        <w:fldChar w:fldCharType="separate"/>
      </w:r>
      <w:r w:rsidRPr="0088354B">
        <w:rPr>
          <w:rStyle w:val="Hyperlink"/>
          <w:rFonts w:ascii="Times New Roman" w:hAnsi="Times New Roman" w:cs="Times New Roman"/>
          <w:rPrChange w:id="3388" w:author="Matheus Zingarelli" w:date="2011-07-26T11:23:00Z">
            <w:rPr>
              <w:rStyle w:val="Hyperlink"/>
            </w:rPr>
          </w:rPrChange>
        </w:rPr>
        <w:t>http://sourceforge.net/projects/opencvlibrary/</w:t>
      </w:r>
      <w:r w:rsidRPr="0088354B">
        <w:rPr>
          <w:rStyle w:val="Hyperlink"/>
          <w:rFonts w:ascii="Times New Roman" w:hAnsi="Times New Roman" w:cs="Times New Roman"/>
          <w:rPrChange w:id="3389" w:author="Matheus Zingarelli" w:date="2011-07-26T11:23:00Z">
            <w:rPr>
              <w:rStyle w:val="Hyperlink"/>
            </w:rPr>
          </w:rPrChange>
        </w:rPr>
        <w:fldChar w:fldCharType="end"/>
      </w:r>
      <w:r w:rsidRPr="0088354B">
        <w:rPr>
          <w:rFonts w:ascii="Times New Roman" w:hAnsi="Times New Roman" w:cs="Times New Roman"/>
          <w:rPrChange w:id="3390" w:author="Matheus Zingarelli" w:date="2011-07-26T11:23:00Z">
            <w:rPr/>
          </w:rPrChange>
        </w:rPr>
        <w:t xml:space="preserve"> e a Wiki contendo documentação e suporte ao uso pode ser vista em </w:t>
      </w:r>
      <w:r w:rsidRPr="0088354B">
        <w:rPr>
          <w:rFonts w:ascii="Times New Roman" w:hAnsi="Times New Roman" w:cs="Times New Roman"/>
          <w:rPrChange w:id="3391" w:author="Matheus Zingarelli" w:date="2011-07-26T11:23:00Z">
            <w:rPr/>
          </w:rPrChange>
        </w:rPr>
        <w:fldChar w:fldCharType="begin"/>
      </w:r>
      <w:r w:rsidRPr="0088354B">
        <w:rPr>
          <w:rFonts w:ascii="Times New Roman" w:hAnsi="Times New Roman" w:cs="Times New Roman"/>
          <w:rPrChange w:id="3392" w:author="Matheus Zingarelli" w:date="2011-07-26T11:23:00Z">
            <w:rPr/>
          </w:rPrChange>
        </w:rPr>
        <w:instrText xml:space="preserve"> HYPERLINK "http://opencv.willowgarage.com/wiki/" </w:instrText>
      </w:r>
      <w:r w:rsidRPr="0088354B">
        <w:rPr>
          <w:rFonts w:ascii="Times New Roman" w:hAnsi="Times New Roman" w:cs="Times New Roman"/>
          <w:rPrChange w:id="3393" w:author="Matheus Zingarelli" w:date="2011-07-26T11:23:00Z">
            <w:rPr/>
          </w:rPrChange>
        </w:rPr>
        <w:fldChar w:fldCharType="separate"/>
      </w:r>
      <w:r w:rsidRPr="0088354B">
        <w:rPr>
          <w:rStyle w:val="Hyperlink"/>
          <w:rFonts w:ascii="Times New Roman" w:hAnsi="Times New Roman" w:cs="Times New Roman"/>
          <w:rPrChange w:id="3394" w:author="Matheus Zingarelli" w:date="2011-07-26T11:23:00Z">
            <w:rPr>
              <w:rStyle w:val="Hyperlink"/>
            </w:rPr>
          </w:rPrChange>
        </w:rPr>
        <w:t>http://opencv.willowgarage.com/wiki/</w:t>
      </w:r>
      <w:r w:rsidRPr="0088354B">
        <w:rPr>
          <w:rStyle w:val="Hyperlink"/>
          <w:rFonts w:ascii="Times New Roman" w:hAnsi="Times New Roman" w:cs="Times New Roman"/>
          <w:rPrChange w:id="3395" w:author="Matheus Zingarelli" w:date="2011-07-26T11:23:00Z">
            <w:rPr>
              <w:rStyle w:val="Hyperlink"/>
            </w:rPr>
          </w:rPrChange>
        </w:rPr>
        <w:fldChar w:fldCharType="end"/>
      </w:r>
      <w:r w:rsidRPr="0088354B">
        <w:rPr>
          <w:rFonts w:ascii="Times New Roman" w:hAnsi="Times New Roman" w:cs="Times New Roman"/>
          <w:rPrChange w:id="3396" w:author="Matheus Zingarelli" w:date="2011-07-26T11:23:00Z">
            <w:rPr/>
          </w:rPrChange>
        </w:rPr>
        <w:t xml:space="preserve">  (último acesso em 24/06/2011).</w:t>
      </w:r>
    </w:p>
  </w:footnote>
  <w:footnote w:id="6">
    <w:p w:rsidR="00C71D24" w:rsidRPr="0088354B" w:rsidRDefault="00C71D24">
      <w:pPr>
        <w:pStyle w:val="Textodenotaderodap"/>
        <w:rPr>
          <w:rFonts w:ascii="Times New Roman" w:hAnsi="Times New Roman" w:cs="Times New Roman"/>
          <w:rPrChange w:id="4569" w:author="Matheus Zingarelli" w:date="2011-07-26T11:23:00Z">
            <w:rPr/>
          </w:rPrChange>
        </w:rPr>
      </w:pPr>
      <w:r w:rsidRPr="0088354B">
        <w:rPr>
          <w:rStyle w:val="Refdenotaderodap"/>
          <w:rFonts w:ascii="Times New Roman" w:hAnsi="Times New Roman" w:cs="Times New Roman"/>
          <w:rPrChange w:id="4570" w:author="Matheus Zingarelli" w:date="2011-07-26T11:23:00Z">
            <w:rPr>
              <w:rStyle w:val="Refdenotaderodap"/>
            </w:rPr>
          </w:rPrChange>
        </w:rPr>
        <w:footnoteRef/>
      </w:r>
      <w:r w:rsidRPr="0088354B">
        <w:rPr>
          <w:rFonts w:ascii="Times New Roman" w:hAnsi="Times New Roman" w:cs="Times New Roman"/>
          <w:rPrChange w:id="4571" w:author="Matheus Zingarelli" w:date="2011-07-26T11:23:00Z">
            <w:rPr/>
          </w:rPrChange>
        </w:rPr>
        <w:t xml:space="preserve"> O software MSU VQMT pode ser baixado em </w:t>
      </w:r>
      <w:r w:rsidRPr="0088354B">
        <w:rPr>
          <w:rFonts w:ascii="Times New Roman" w:hAnsi="Times New Roman" w:cs="Times New Roman"/>
          <w:rPrChange w:id="4572" w:author="Matheus Zingarelli" w:date="2011-07-26T11:23:00Z">
            <w:rPr/>
          </w:rPrChange>
        </w:rPr>
        <w:fldChar w:fldCharType="begin"/>
      </w:r>
      <w:r w:rsidRPr="0088354B">
        <w:rPr>
          <w:rFonts w:ascii="Times New Roman" w:hAnsi="Times New Roman" w:cs="Times New Roman"/>
          <w:rPrChange w:id="4573" w:author="Matheus Zingarelli" w:date="2011-07-26T11:23:00Z">
            <w:rPr/>
          </w:rPrChange>
        </w:rPr>
        <w:instrText xml:space="preserve"> HYPERLINK "http://compression.ru/video/quality_measure/vqmt_download_en.html" \l "free" </w:instrText>
      </w:r>
      <w:r w:rsidRPr="0088354B">
        <w:rPr>
          <w:rFonts w:ascii="Times New Roman" w:hAnsi="Times New Roman" w:cs="Times New Roman"/>
          <w:rPrChange w:id="4574" w:author="Matheus Zingarelli" w:date="2011-07-26T11:23:00Z">
            <w:rPr/>
          </w:rPrChange>
        </w:rPr>
        <w:fldChar w:fldCharType="separate"/>
      </w:r>
      <w:r w:rsidRPr="0088354B">
        <w:rPr>
          <w:rStyle w:val="Hyperlink"/>
          <w:rFonts w:ascii="Times New Roman" w:hAnsi="Times New Roman" w:cs="Times New Roman"/>
          <w:rPrChange w:id="4575" w:author="Matheus Zingarelli" w:date="2011-07-26T11:23:00Z">
            <w:rPr>
              <w:rStyle w:val="Hyperlink"/>
            </w:rPr>
          </w:rPrChange>
        </w:rPr>
        <w:t>http://compression.ru/video/quality_measure/vqmt_download_en.html#free</w:t>
      </w:r>
      <w:r w:rsidRPr="0088354B">
        <w:rPr>
          <w:rStyle w:val="Hyperlink"/>
          <w:rFonts w:ascii="Times New Roman" w:hAnsi="Times New Roman" w:cs="Times New Roman"/>
          <w:rPrChange w:id="4576" w:author="Matheus Zingarelli" w:date="2011-07-26T11:23:00Z">
            <w:rPr>
              <w:rStyle w:val="Hyperlink"/>
            </w:rPr>
          </w:rPrChange>
        </w:rPr>
        <w:fldChar w:fldCharType="end"/>
      </w:r>
      <w:r w:rsidRPr="0088354B">
        <w:rPr>
          <w:rFonts w:ascii="Times New Roman" w:hAnsi="Times New Roman" w:cs="Times New Roman"/>
          <w:rPrChange w:id="4577" w:author="Matheus Zingarelli" w:date="2011-07-26T11:23:00Z">
            <w:rPr/>
          </w:rPrChange>
        </w:rPr>
        <w:t>, visitado pela última vez em 24/06/2011.</w:t>
      </w:r>
    </w:p>
  </w:footnote>
  <w:footnote w:id="7">
    <w:p w:rsidR="00C71D24" w:rsidRPr="0088354B" w:rsidRDefault="00C71D24">
      <w:pPr>
        <w:pStyle w:val="Textodenotaderodap"/>
        <w:rPr>
          <w:rFonts w:ascii="Times New Roman" w:hAnsi="Times New Roman" w:cs="Times New Roman"/>
          <w:rPrChange w:id="5140" w:author="Matheus Zingarelli" w:date="2011-07-26T11:23:00Z">
            <w:rPr/>
          </w:rPrChange>
        </w:rPr>
      </w:pPr>
      <w:ins w:id="5141" w:author="matheus" w:date="2011-07-25T12:35:00Z">
        <w:r w:rsidRPr="0088354B">
          <w:rPr>
            <w:rStyle w:val="Refdenotaderodap"/>
            <w:rFonts w:ascii="Times New Roman" w:hAnsi="Times New Roman" w:cs="Times New Roman"/>
            <w:rPrChange w:id="5142" w:author="Matheus Zingarelli" w:date="2011-07-26T11:23:00Z">
              <w:rPr>
                <w:rStyle w:val="Refdenotaderodap"/>
              </w:rPr>
            </w:rPrChange>
          </w:rPr>
          <w:footnoteRef/>
        </w:r>
        <w:r w:rsidRPr="0088354B">
          <w:rPr>
            <w:rFonts w:ascii="Times New Roman" w:hAnsi="Times New Roman" w:cs="Times New Roman"/>
            <w:rPrChange w:id="5143" w:author="Matheus Zingarelli" w:date="2011-07-26T11:23:00Z">
              <w:rPr/>
            </w:rPrChange>
          </w:rPr>
          <w:t xml:space="preserve"> </w:t>
        </w:r>
      </w:ins>
      <w:ins w:id="5144" w:author="matheus" w:date="2011-07-25T12:36:00Z">
        <w:r w:rsidRPr="0088354B">
          <w:rPr>
            <w:rFonts w:ascii="Times New Roman" w:hAnsi="Times New Roman" w:cs="Times New Roman"/>
            <w:rPrChange w:id="5145" w:author="Matheus Zingarelli" w:date="2011-07-26T11:23:00Z">
              <w:rPr/>
            </w:rPrChange>
          </w:rPr>
          <w:t>De acordo com a Associação Brasileira de Normas Técnicas. NBR 6023.</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D24" w:rsidRDefault="00C71D24" w:rsidP="0088354B">
    <w:pPr>
      <w:pStyle w:val="Cabealho"/>
      <w:jc w:val="right"/>
      <w:rPr>
        <w:ins w:id="2" w:author="Matheus Zingarelli" w:date="2011-07-26T11:16:00Z"/>
      </w:rPr>
    </w:pPr>
  </w:p>
  <w:p w:rsidR="00C71D24" w:rsidRDefault="00C71D24">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6300" w:author="Matheus Zingarelli" w:date="2011-07-26T11:14:00Z"/>
  <w:sdt>
    <w:sdtPr>
      <w:id w:val="-417945736"/>
      <w:docPartObj>
        <w:docPartGallery w:val="Page Numbers (Top of Page)"/>
        <w:docPartUnique/>
      </w:docPartObj>
    </w:sdtPr>
    <w:sdtEndPr>
      <w:rPr>
        <w:sz w:val="20"/>
        <w:szCs w:val="20"/>
        <w:rPrChange w:id="6301" w:author="Unknown">
          <w:rPr>
            <w:rStyle w:val="Normal"/>
          </w:rPr>
        </w:rPrChange>
      </w:rPr>
    </w:sdtEndPr>
    <w:sdtContent>
      <w:customXmlInsRangeEnd w:id="6300"/>
      <w:p w:rsidR="00C71D24" w:rsidRPr="0088354B" w:rsidRDefault="00C71D24">
        <w:pPr>
          <w:pStyle w:val="Cabealho"/>
          <w:jc w:val="right"/>
          <w:rPr>
            <w:ins w:id="6302" w:author="Matheus Zingarelli" w:date="2011-07-26T11:14:00Z"/>
            <w:sz w:val="20"/>
            <w:szCs w:val="20"/>
            <w:rPrChange w:id="6303" w:author="Matheus Zingarelli" w:date="2011-07-26T11:20:00Z">
              <w:rPr>
                <w:ins w:id="6304" w:author="Matheus Zingarelli" w:date="2011-07-26T11:14:00Z"/>
              </w:rPr>
            </w:rPrChange>
          </w:rPr>
        </w:pPr>
        <w:ins w:id="6305" w:author="Matheus Zingarelli" w:date="2011-07-26T11:14:00Z">
          <w:r w:rsidRPr="0088354B">
            <w:rPr>
              <w:sz w:val="20"/>
              <w:szCs w:val="20"/>
              <w:rPrChange w:id="6306" w:author="Matheus Zingarelli" w:date="2011-07-26T11:20:00Z">
                <w:rPr/>
              </w:rPrChange>
            </w:rPr>
            <w:fldChar w:fldCharType="begin"/>
          </w:r>
          <w:r w:rsidRPr="0088354B">
            <w:rPr>
              <w:sz w:val="20"/>
              <w:szCs w:val="20"/>
              <w:rPrChange w:id="6307" w:author="Matheus Zingarelli" w:date="2011-07-26T11:20:00Z">
                <w:rPr/>
              </w:rPrChange>
            </w:rPr>
            <w:instrText>PAGE   \* MERGEFORMAT</w:instrText>
          </w:r>
          <w:r w:rsidRPr="0088354B">
            <w:rPr>
              <w:sz w:val="20"/>
              <w:szCs w:val="20"/>
              <w:rPrChange w:id="6308" w:author="Matheus Zingarelli" w:date="2011-07-26T11:20:00Z">
                <w:rPr/>
              </w:rPrChange>
            </w:rPr>
            <w:fldChar w:fldCharType="separate"/>
          </w:r>
        </w:ins>
        <w:r w:rsidR="00F05F1E">
          <w:rPr>
            <w:noProof/>
            <w:sz w:val="20"/>
            <w:szCs w:val="20"/>
          </w:rPr>
          <w:t>48</w:t>
        </w:r>
        <w:ins w:id="6309" w:author="Matheus Zingarelli" w:date="2011-07-26T11:14:00Z">
          <w:r w:rsidRPr="0088354B">
            <w:rPr>
              <w:sz w:val="20"/>
              <w:szCs w:val="20"/>
              <w:rPrChange w:id="6310" w:author="Matheus Zingarelli" w:date="2011-07-26T11:20:00Z">
                <w:rPr/>
              </w:rPrChange>
            </w:rPr>
            <w:fldChar w:fldCharType="end"/>
          </w:r>
        </w:ins>
      </w:p>
      <w:customXmlInsRangeStart w:id="6311" w:author="Matheus Zingarelli" w:date="2011-07-26T11:14:00Z"/>
    </w:sdtContent>
  </w:sdt>
  <w:customXmlInsRangeEnd w:id="6311"/>
  <w:p w:rsidR="00C71D24" w:rsidRDefault="00C71D2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9661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DA42AE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036333F"/>
    <w:multiLevelType w:val="hybridMultilevel"/>
    <w:tmpl w:val="681C86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600E54EE"/>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5E42952"/>
    <w:multiLevelType w:val="multilevel"/>
    <w:tmpl w:val="0416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64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5">
    <w:nsid w:val="7EF84553"/>
    <w:multiLevelType w:val="hybridMultilevel"/>
    <w:tmpl w:val="5186D2E6"/>
    <w:lvl w:ilvl="0" w:tplc="01F2DE9A">
      <w:start w:val="1"/>
      <w:numFmt w:val="decimal"/>
      <w:lvlText w:val="%1."/>
      <w:lvlJc w:val="left"/>
      <w:pPr>
        <w:ind w:left="1407" w:hanging="615"/>
      </w:pPr>
      <w:rPr>
        <w:rFonts w:hint="default"/>
      </w:rPr>
    </w:lvl>
    <w:lvl w:ilvl="1" w:tplc="04160019" w:tentative="1">
      <w:start w:val="1"/>
      <w:numFmt w:val="lowerLetter"/>
      <w:lvlText w:val="%2."/>
      <w:lvlJc w:val="left"/>
      <w:pPr>
        <w:ind w:left="1872" w:hanging="360"/>
      </w:pPr>
    </w:lvl>
    <w:lvl w:ilvl="2" w:tplc="0416001B" w:tentative="1">
      <w:start w:val="1"/>
      <w:numFmt w:val="lowerRoman"/>
      <w:lvlText w:val="%3."/>
      <w:lvlJc w:val="right"/>
      <w:pPr>
        <w:ind w:left="2592" w:hanging="180"/>
      </w:pPr>
    </w:lvl>
    <w:lvl w:ilvl="3" w:tplc="0416000F" w:tentative="1">
      <w:start w:val="1"/>
      <w:numFmt w:val="decimal"/>
      <w:lvlText w:val="%4."/>
      <w:lvlJc w:val="left"/>
      <w:pPr>
        <w:ind w:left="3312" w:hanging="360"/>
      </w:pPr>
    </w:lvl>
    <w:lvl w:ilvl="4" w:tplc="04160019" w:tentative="1">
      <w:start w:val="1"/>
      <w:numFmt w:val="lowerLetter"/>
      <w:lvlText w:val="%5."/>
      <w:lvlJc w:val="left"/>
      <w:pPr>
        <w:ind w:left="4032" w:hanging="360"/>
      </w:pPr>
    </w:lvl>
    <w:lvl w:ilvl="5" w:tplc="0416001B" w:tentative="1">
      <w:start w:val="1"/>
      <w:numFmt w:val="lowerRoman"/>
      <w:lvlText w:val="%6."/>
      <w:lvlJc w:val="right"/>
      <w:pPr>
        <w:ind w:left="4752" w:hanging="180"/>
      </w:pPr>
    </w:lvl>
    <w:lvl w:ilvl="6" w:tplc="0416000F" w:tentative="1">
      <w:start w:val="1"/>
      <w:numFmt w:val="decimal"/>
      <w:lvlText w:val="%7."/>
      <w:lvlJc w:val="left"/>
      <w:pPr>
        <w:ind w:left="5472" w:hanging="360"/>
      </w:pPr>
    </w:lvl>
    <w:lvl w:ilvl="7" w:tplc="04160019" w:tentative="1">
      <w:start w:val="1"/>
      <w:numFmt w:val="lowerLetter"/>
      <w:lvlText w:val="%8."/>
      <w:lvlJc w:val="left"/>
      <w:pPr>
        <w:ind w:left="6192" w:hanging="360"/>
      </w:pPr>
    </w:lvl>
    <w:lvl w:ilvl="8" w:tplc="0416001B" w:tentative="1">
      <w:start w:val="1"/>
      <w:numFmt w:val="lowerRoman"/>
      <w:lvlText w:val="%9."/>
      <w:lvlJc w:val="right"/>
      <w:pPr>
        <w:ind w:left="6912" w:hanging="180"/>
      </w:pPr>
    </w:lvl>
  </w:abstractNum>
  <w:num w:numId="1">
    <w:abstractNumId w:val="0"/>
  </w:num>
  <w:num w:numId="2">
    <w:abstractNumId w:val="5"/>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visionView w:markup="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EA9"/>
    <w:rsid w:val="000041FF"/>
    <w:rsid w:val="00004973"/>
    <w:rsid w:val="00012028"/>
    <w:rsid w:val="00012A84"/>
    <w:rsid w:val="00012D19"/>
    <w:rsid w:val="00013F63"/>
    <w:rsid w:val="00014FE0"/>
    <w:rsid w:val="00020F59"/>
    <w:rsid w:val="00025462"/>
    <w:rsid w:val="00031695"/>
    <w:rsid w:val="00044E2B"/>
    <w:rsid w:val="00051E90"/>
    <w:rsid w:val="00055D10"/>
    <w:rsid w:val="00064755"/>
    <w:rsid w:val="00065EA4"/>
    <w:rsid w:val="0007092C"/>
    <w:rsid w:val="000721DA"/>
    <w:rsid w:val="00073EFE"/>
    <w:rsid w:val="00074DE2"/>
    <w:rsid w:val="0007625F"/>
    <w:rsid w:val="00077A45"/>
    <w:rsid w:val="00077B9E"/>
    <w:rsid w:val="00077D14"/>
    <w:rsid w:val="0008295E"/>
    <w:rsid w:val="00087060"/>
    <w:rsid w:val="00092579"/>
    <w:rsid w:val="000929CB"/>
    <w:rsid w:val="00095C0F"/>
    <w:rsid w:val="000A56F6"/>
    <w:rsid w:val="000B09DA"/>
    <w:rsid w:val="000B430A"/>
    <w:rsid w:val="000B4971"/>
    <w:rsid w:val="000C0355"/>
    <w:rsid w:val="000C196A"/>
    <w:rsid w:val="000C26EC"/>
    <w:rsid w:val="000D566C"/>
    <w:rsid w:val="000E0691"/>
    <w:rsid w:val="000E2E66"/>
    <w:rsid w:val="000E40CC"/>
    <w:rsid w:val="000E7EDD"/>
    <w:rsid w:val="000F3E93"/>
    <w:rsid w:val="000F5E3F"/>
    <w:rsid w:val="00105BA3"/>
    <w:rsid w:val="00106801"/>
    <w:rsid w:val="00107AF9"/>
    <w:rsid w:val="00111D4E"/>
    <w:rsid w:val="00111F3A"/>
    <w:rsid w:val="00112361"/>
    <w:rsid w:val="00112976"/>
    <w:rsid w:val="00114F24"/>
    <w:rsid w:val="00115A86"/>
    <w:rsid w:val="00122904"/>
    <w:rsid w:val="00122E7D"/>
    <w:rsid w:val="001266D0"/>
    <w:rsid w:val="00135977"/>
    <w:rsid w:val="00145D9F"/>
    <w:rsid w:val="00151713"/>
    <w:rsid w:val="00151EF9"/>
    <w:rsid w:val="00154728"/>
    <w:rsid w:val="001563EB"/>
    <w:rsid w:val="00163CB6"/>
    <w:rsid w:val="00171356"/>
    <w:rsid w:val="001721A3"/>
    <w:rsid w:val="00174700"/>
    <w:rsid w:val="00181031"/>
    <w:rsid w:val="0018169C"/>
    <w:rsid w:val="001816E9"/>
    <w:rsid w:val="00182C95"/>
    <w:rsid w:val="001835B0"/>
    <w:rsid w:val="00184176"/>
    <w:rsid w:val="0018581F"/>
    <w:rsid w:val="00193A55"/>
    <w:rsid w:val="001A1E23"/>
    <w:rsid w:val="001A559F"/>
    <w:rsid w:val="001B24F8"/>
    <w:rsid w:val="001B3572"/>
    <w:rsid w:val="001B483A"/>
    <w:rsid w:val="001B7FD6"/>
    <w:rsid w:val="001C0C15"/>
    <w:rsid w:val="001C2418"/>
    <w:rsid w:val="001C5BE0"/>
    <w:rsid w:val="001C6E0D"/>
    <w:rsid w:val="001D3AE7"/>
    <w:rsid w:val="001D3ED5"/>
    <w:rsid w:val="001E08BE"/>
    <w:rsid w:val="001E0D30"/>
    <w:rsid w:val="001E1FFB"/>
    <w:rsid w:val="001E49F9"/>
    <w:rsid w:val="001E6022"/>
    <w:rsid w:val="001E71E2"/>
    <w:rsid w:val="001F0A0E"/>
    <w:rsid w:val="001F12EE"/>
    <w:rsid w:val="00201F25"/>
    <w:rsid w:val="00203838"/>
    <w:rsid w:val="00203E84"/>
    <w:rsid w:val="002105A0"/>
    <w:rsid w:val="00212CF7"/>
    <w:rsid w:val="00215B7A"/>
    <w:rsid w:val="002204E9"/>
    <w:rsid w:val="002219BA"/>
    <w:rsid w:val="00221A0E"/>
    <w:rsid w:val="00225222"/>
    <w:rsid w:val="0022553E"/>
    <w:rsid w:val="00225A1E"/>
    <w:rsid w:val="00234CEA"/>
    <w:rsid w:val="00234D31"/>
    <w:rsid w:val="00245CA3"/>
    <w:rsid w:val="002461DA"/>
    <w:rsid w:val="00246EEB"/>
    <w:rsid w:val="002503B1"/>
    <w:rsid w:val="0025079C"/>
    <w:rsid w:val="00251AB4"/>
    <w:rsid w:val="00260638"/>
    <w:rsid w:val="0026093B"/>
    <w:rsid w:val="00267F13"/>
    <w:rsid w:val="00273807"/>
    <w:rsid w:val="0027557B"/>
    <w:rsid w:val="002802D0"/>
    <w:rsid w:val="00281C95"/>
    <w:rsid w:val="00284972"/>
    <w:rsid w:val="002946F5"/>
    <w:rsid w:val="00297D50"/>
    <w:rsid w:val="00297F67"/>
    <w:rsid w:val="002A088E"/>
    <w:rsid w:val="002A3B9F"/>
    <w:rsid w:val="002A48B0"/>
    <w:rsid w:val="002A5BC6"/>
    <w:rsid w:val="002A6561"/>
    <w:rsid w:val="002A75F2"/>
    <w:rsid w:val="002B2F84"/>
    <w:rsid w:val="002B528C"/>
    <w:rsid w:val="002C32A4"/>
    <w:rsid w:val="002C721A"/>
    <w:rsid w:val="002C7C68"/>
    <w:rsid w:val="002C7CEE"/>
    <w:rsid w:val="002D0547"/>
    <w:rsid w:val="002D32F5"/>
    <w:rsid w:val="002D78C5"/>
    <w:rsid w:val="002E0AF2"/>
    <w:rsid w:val="002E49E8"/>
    <w:rsid w:val="002F3B19"/>
    <w:rsid w:val="002F5BF0"/>
    <w:rsid w:val="00300561"/>
    <w:rsid w:val="00301FCC"/>
    <w:rsid w:val="00302708"/>
    <w:rsid w:val="00302DAC"/>
    <w:rsid w:val="00306233"/>
    <w:rsid w:val="0031003A"/>
    <w:rsid w:val="003103D5"/>
    <w:rsid w:val="00313C47"/>
    <w:rsid w:val="00315A2A"/>
    <w:rsid w:val="00321F86"/>
    <w:rsid w:val="00325BE2"/>
    <w:rsid w:val="00326109"/>
    <w:rsid w:val="00326A4A"/>
    <w:rsid w:val="003272D5"/>
    <w:rsid w:val="00327939"/>
    <w:rsid w:val="0033100D"/>
    <w:rsid w:val="00332991"/>
    <w:rsid w:val="00335384"/>
    <w:rsid w:val="003370C3"/>
    <w:rsid w:val="00342241"/>
    <w:rsid w:val="003452F8"/>
    <w:rsid w:val="00350E99"/>
    <w:rsid w:val="003546E1"/>
    <w:rsid w:val="00355284"/>
    <w:rsid w:val="00356394"/>
    <w:rsid w:val="00362450"/>
    <w:rsid w:val="00363ADA"/>
    <w:rsid w:val="00363D53"/>
    <w:rsid w:val="0036717A"/>
    <w:rsid w:val="0038048C"/>
    <w:rsid w:val="003829D3"/>
    <w:rsid w:val="00385859"/>
    <w:rsid w:val="00385D4A"/>
    <w:rsid w:val="003863B4"/>
    <w:rsid w:val="003A0CE6"/>
    <w:rsid w:val="003B077A"/>
    <w:rsid w:val="003B0CDD"/>
    <w:rsid w:val="003B1C6B"/>
    <w:rsid w:val="003B5CBB"/>
    <w:rsid w:val="003C302D"/>
    <w:rsid w:val="003C51CA"/>
    <w:rsid w:val="003D0BC6"/>
    <w:rsid w:val="003D5C18"/>
    <w:rsid w:val="003E735D"/>
    <w:rsid w:val="003F22DE"/>
    <w:rsid w:val="003F4956"/>
    <w:rsid w:val="003F6B68"/>
    <w:rsid w:val="00400BA8"/>
    <w:rsid w:val="0040139B"/>
    <w:rsid w:val="004015CF"/>
    <w:rsid w:val="004026B2"/>
    <w:rsid w:val="00410E4D"/>
    <w:rsid w:val="00417089"/>
    <w:rsid w:val="0042300F"/>
    <w:rsid w:val="004265AC"/>
    <w:rsid w:val="00427725"/>
    <w:rsid w:val="00431862"/>
    <w:rsid w:val="00431E7C"/>
    <w:rsid w:val="00433542"/>
    <w:rsid w:val="00433DDB"/>
    <w:rsid w:val="004443D5"/>
    <w:rsid w:val="00444888"/>
    <w:rsid w:val="00445922"/>
    <w:rsid w:val="00454B27"/>
    <w:rsid w:val="0045709C"/>
    <w:rsid w:val="00463A36"/>
    <w:rsid w:val="00473034"/>
    <w:rsid w:val="00483189"/>
    <w:rsid w:val="00494410"/>
    <w:rsid w:val="00497820"/>
    <w:rsid w:val="004A5579"/>
    <w:rsid w:val="004A6118"/>
    <w:rsid w:val="004B095F"/>
    <w:rsid w:val="004B261F"/>
    <w:rsid w:val="004B5412"/>
    <w:rsid w:val="004B71C2"/>
    <w:rsid w:val="004C1EDB"/>
    <w:rsid w:val="004C2187"/>
    <w:rsid w:val="004C40B4"/>
    <w:rsid w:val="004C67D9"/>
    <w:rsid w:val="004C70B7"/>
    <w:rsid w:val="004D1090"/>
    <w:rsid w:val="004D53E3"/>
    <w:rsid w:val="004D6457"/>
    <w:rsid w:val="004E31B2"/>
    <w:rsid w:val="004E3B3B"/>
    <w:rsid w:val="004E5385"/>
    <w:rsid w:val="004F0DE9"/>
    <w:rsid w:val="004F3007"/>
    <w:rsid w:val="004F412C"/>
    <w:rsid w:val="004F4F67"/>
    <w:rsid w:val="005023D6"/>
    <w:rsid w:val="005026A4"/>
    <w:rsid w:val="00505835"/>
    <w:rsid w:val="00512DFE"/>
    <w:rsid w:val="00521349"/>
    <w:rsid w:val="00522493"/>
    <w:rsid w:val="005314BB"/>
    <w:rsid w:val="00531DA1"/>
    <w:rsid w:val="00534742"/>
    <w:rsid w:val="00535A7C"/>
    <w:rsid w:val="005361D6"/>
    <w:rsid w:val="005369C9"/>
    <w:rsid w:val="00542A91"/>
    <w:rsid w:val="00545F30"/>
    <w:rsid w:val="00546533"/>
    <w:rsid w:val="00550F20"/>
    <w:rsid w:val="00553171"/>
    <w:rsid w:val="005605AC"/>
    <w:rsid w:val="00562402"/>
    <w:rsid w:val="005626B4"/>
    <w:rsid w:val="005653DB"/>
    <w:rsid w:val="00574FEA"/>
    <w:rsid w:val="005900AB"/>
    <w:rsid w:val="00592FF5"/>
    <w:rsid w:val="00597333"/>
    <w:rsid w:val="005A24C9"/>
    <w:rsid w:val="005B55F5"/>
    <w:rsid w:val="005D065D"/>
    <w:rsid w:val="005D12C0"/>
    <w:rsid w:val="005D3EFC"/>
    <w:rsid w:val="005E19A7"/>
    <w:rsid w:val="005E574B"/>
    <w:rsid w:val="005F507F"/>
    <w:rsid w:val="00602D07"/>
    <w:rsid w:val="00603E11"/>
    <w:rsid w:val="00613231"/>
    <w:rsid w:val="006166DE"/>
    <w:rsid w:val="00621695"/>
    <w:rsid w:val="00621B1C"/>
    <w:rsid w:val="00623C03"/>
    <w:rsid w:val="0062621F"/>
    <w:rsid w:val="0063082E"/>
    <w:rsid w:val="00630FD1"/>
    <w:rsid w:val="00633514"/>
    <w:rsid w:val="00634583"/>
    <w:rsid w:val="0063505E"/>
    <w:rsid w:val="006358C2"/>
    <w:rsid w:val="0063631A"/>
    <w:rsid w:val="00643DD2"/>
    <w:rsid w:val="006512F8"/>
    <w:rsid w:val="00655EFB"/>
    <w:rsid w:val="0066065D"/>
    <w:rsid w:val="00661F83"/>
    <w:rsid w:val="00663A37"/>
    <w:rsid w:val="00665E1C"/>
    <w:rsid w:val="006719B7"/>
    <w:rsid w:val="00672409"/>
    <w:rsid w:val="0067337B"/>
    <w:rsid w:val="00681347"/>
    <w:rsid w:val="00681923"/>
    <w:rsid w:val="00681F6C"/>
    <w:rsid w:val="00683C2B"/>
    <w:rsid w:val="006929F3"/>
    <w:rsid w:val="00692BE6"/>
    <w:rsid w:val="0069443B"/>
    <w:rsid w:val="00696192"/>
    <w:rsid w:val="0069649D"/>
    <w:rsid w:val="006A4652"/>
    <w:rsid w:val="006A4AB3"/>
    <w:rsid w:val="006B4DA5"/>
    <w:rsid w:val="006C160D"/>
    <w:rsid w:val="006C415C"/>
    <w:rsid w:val="006C5A17"/>
    <w:rsid w:val="006D2597"/>
    <w:rsid w:val="006D4F9B"/>
    <w:rsid w:val="006E0B1D"/>
    <w:rsid w:val="006E1A5A"/>
    <w:rsid w:val="006E554C"/>
    <w:rsid w:val="006E7035"/>
    <w:rsid w:val="006F1230"/>
    <w:rsid w:val="006F16A0"/>
    <w:rsid w:val="006F5AA4"/>
    <w:rsid w:val="00703613"/>
    <w:rsid w:val="00703718"/>
    <w:rsid w:val="00710C6A"/>
    <w:rsid w:val="007115FF"/>
    <w:rsid w:val="00711EDC"/>
    <w:rsid w:val="00717888"/>
    <w:rsid w:val="00726C7A"/>
    <w:rsid w:val="00731CFF"/>
    <w:rsid w:val="00731F02"/>
    <w:rsid w:val="00733523"/>
    <w:rsid w:val="00733FC8"/>
    <w:rsid w:val="00736717"/>
    <w:rsid w:val="00737A69"/>
    <w:rsid w:val="007405C0"/>
    <w:rsid w:val="007452A9"/>
    <w:rsid w:val="00750904"/>
    <w:rsid w:val="00762012"/>
    <w:rsid w:val="00765560"/>
    <w:rsid w:val="00766DFE"/>
    <w:rsid w:val="0076792D"/>
    <w:rsid w:val="0077043F"/>
    <w:rsid w:val="00770C5F"/>
    <w:rsid w:val="00773988"/>
    <w:rsid w:val="00773A87"/>
    <w:rsid w:val="00773AEE"/>
    <w:rsid w:val="00774EC3"/>
    <w:rsid w:val="007758DC"/>
    <w:rsid w:val="0077752E"/>
    <w:rsid w:val="007801FB"/>
    <w:rsid w:val="00780288"/>
    <w:rsid w:val="007825F6"/>
    <w:rsid w:val="00787C0D"/>
    <w:rsid w:val="007962EC"/>
    <w:rsid w:val="007A0AAA"/>
    <w:rsid w:val="007A520D"/>
    <w:rsid w:val="007B218D"/>
    <w:rsid w:val="007B2BB1"/>
    <w:rsid w:val="007B3EB5"/>
    <w:rsid w:val="007B5562"/>
    <w:rsid w:val="007B6CC8"/>
    <w:rsid w:val="007C4053"/>
    <w:rsid w:val="007C7862"/>
    <w:rsid w:val="007D3FC5"/>
    <w:rsid w:val="007D478F"/>
    <w:rsid w:val="007D7E72"/>
    <w:rsid w:val="007E0298"/>
    <w:rsid w:val="007E17F8"/>
    <w:rsid w:val="007E2137"/>
    <w:rsid w:val="007E4DF8"/>
    <w:rsid w:val="007E58B0"/>
    <w:rsid w:val="007E7402"/>
    <w:rsid w:val="007F0940"/>
    <w:rsid w:val="007F68EC"/>
    <w:rsid w:val="007F70F5"/>
    <w:rsid w:val="008015C0"/>
    <w:rsid w:val="00803D15"/>
    <w:rsid w:val="0081019C"/>
    <w:rsid w:val="00814BC7"/>
    <w:rsid w:val="008210DD"/>
    <w:rsid w:val="0082356A"/>
    <w:rsid w:val="00831F8D"/>
    <w:rsid w:val="008327A9"/>
    <w:rsid w:val="00833904"/>
    <w:rsid w:val="0084080C"/>
    <w:rsid w:val="0084261C"/>
    <w:rsid w:val="00851233"/>
    <w:rsid w:val="008513CF"/>
    <w:rsid w:val="00853557"/>
    <w:rsid w:val="008547A9"/>
    <w:rsid w:val="00855F81"/>
    <w:rsid w:val="008561ED"/>
    <w:rsid w:val="008600C0"/>
    <w:rsid w:val="00860662"/>
    <w:rsid w:val="008623AA"/>
    <w:rsid w:val="00864F1E"/>
    <w:rsid w:val="008700CA"/>
    <w:rsid w:val="00877632"/>
    <w:rsid w:val="00880A4E"/>
    <w:rsid w:val="00880BCF"/>
    <w:rsid w:val="00882500"/>
    <w:rsid w:val="0088354B"/>
    <w:rsid w:val="00885C86"/>
    <w:rsid w:val="00896CAE"/>
    <w:rsid w:val="008A1753"/>
    <w:rsid w:val="008A25CB"/>
    <w:rsid w:val="008A724C"/>
    <w:rsid w:val="008A7617"/>
    <w:rsid w:val="008B3442"/>
    <w:rsid w:val="008B41AB"/>
    <w:rsid w:val="008B466A"/>
    <w:rsid w:val="008C31D9"/>
    <w:rsid w:val="008C4C79"/>
    <w:rsid w:val="008D36EE"/>
    <w:rsid w:val="008D3F48"/>
    <w:rsid w:val="008D5CB3"/>
    <w:rsid w:val="008E041F"/>
    <w:rsid w:val="008E2872"/>
    <w:rsid w:val="008E50DF"/>
    <w:rsid w:val="008F3AC1"/>
    <w:rsid w:val="00901C22"/>
    <w:rsid w:val="00902545"/>
    <w:rsid w:val="009116C5"/>
    <w:rsid w:val="0091281B"/>
    <w:rsid w:val="009178B0"/>
    <w:rsid w:val="00917ACE"/>
    <w:rsid w:val="00923EF0"/>
    <w:rsid w:val="00923FB1"/>
    <w:rsid w:val="009247E0"/>
    <w:rsid w:val="00936CF4"/>
    <w:rsid w:val="00941434"/>
    <w:rsid w:val="00941B80"/>
    <w:rsid w:val="009433FD"/>
    <w:rsid w:val="00945391"/>
    <w:rsid w:val="009469F3"/>
    <w:rsid w:val="00954084"/>
    <w:rsid w:val="009544ED"/>
    <w:rsid w:val="00956FC3"/>
    <w:rsid w:val="0095775E"/>
    <w:rsid w:val="00961277"/>
    <w:rsid w:val="00964AAD"/>
    <w:rsid w:val="00970842"/>
    <w:rsid w:val="00972C33"/>
    <w:rsid w:val="00974AB6"/>
    <w:rsid w:val="009777E2"/>
    <w:rsid w:val="00981602"/>
    <w:rsid w:val="00984490"/>
    <w:rsid w:val="00992C57"/>
    <w:rsid w:val="009A08CB"/>
    <w:rsid w:val="009A0CC4"/>
    <w:rsid w:val="009A174F"/>
    <w:rsid w:val="009A3ED2"/>
    <w:rsid w:val="009A424C"/>
    <w:rsid w:val="009A46CA"/>
    <w:rsid w:val="009C1658"/>
    <w:rsid w:val="009C5A29"/>
    <w:rsid w:val="009D4BB8"/>
    <w:rsid w:val="009D6F2D"/>
    <w:rsid w:val="009E0279"/>
    <w:rsid w:val="009E204F"/>
    <w:rsid w:val="009F085B"/>
    <w:rsid w:val="009F1F84"/>
    <w:rsid w:val="009F2BE3"/>
    <w:rsid w:val="00A06248"/>
    <w:rsid w:val="00A101EE"/>
    <w:rsid w:val="00A13A13"/>
    <w:rsid w:val="00A2187D"/>
    <w:rsid w:val="00A30AE5"/>
    <w:rsid w:val="00A331A7"/>
    <w:rsid w:val="00A34941"/>
    <w:rsid w:val="00A42309"/>
    <w:rsid w:val="00A51A86"/>
    <w:rsid w:val="00A53633"/>
    <w:rsid w:val="00A615CA"/>
    <w:rsid w:val="00A628A5"/>
    <w:rsid w:val="00A644D9"/>
    <w:rsid w:val="00A664C0"/>
    <w:rsid w:val="00A66E42"/>
    <w:rsid w:val="00A74F79"/>
    <w:rsid w:val="00A87E13"/>
    <w:rsid w:val="00A95A0F"/>
    <w:rsid w:val="00A96107"/>
    <w:rsid w:val="00AA5978"/>
    <w:rsid w:val="00AB1C35"/>
    <w:rsid w:val="00AB2167"/>
    <w:rsid w:val="00AB59D7"/>
    <w:rsid w:val="00AB7B01"/>
    <w:rsid w:val="00AC1976"/>
    <w:rsid w:val="00AC1C69"/>
    <w:rsid w:val="00AC20C1"/>
    <w:rsid w:val="00AC5DFA"/>
    <w:rsid w:val="00AD6839"/>
    <w:rsid w:val="00AE23B7"/>
    <w:rsid w:val="00AE7BCA"/>
    <w:rsid w:val="00AF07F1"/>
    <w:rsid w:val="00AF67EE"/>
    <w:rsid w:val="00B01A48"/>
    <w:rsid w:val="00B02016"/>
    <w:rsid w:val="00B03B77"/>
    <w:rsid w:val="00B11B6C"/>
    <w:rsid w:val="00B12E2C"/>
    <w:rsid w:val="00B13A1D"/>
    <w:rsid w:val="00B163A4"/>
    <w:rsid w:val="00B17092"/>
    <w:rsid w:val="00B1773C"/>
    <w:rsid w:val="00B20914"/>
    <w:rsid w:val="00B21797"/>
    <w:rsid w:val="00B33E26"/>
    <w:rsid w:val="00B3637D"/>
    <w:rsid w:val="00B504B4"/>
    <w:rsid w:val="00B55234"/>
    <w:rsid w:val="00B61CC0"/>
    <w:rsid w:val="00B72344"/>
    <w:rsid w:val="00B76A57"/>
    <w:rsid w:val="00B77880"/>
    <w:rsid w:val="00B77AE0"/>
    <w:rsid w:val="00B81205"/>
    <w:rsid w:val="00B900F3"/>
    <w:rsid w:val="00B95BCA"/>
    <w:rsid w:val="00B974AF"/>
    <w:rsid w:val="00BA06D5"/>
    <w:rsid w:val="00BA38A7"/>
    <w:rsid w:val="00BB3275"/>
    <w:rsid w:val="00BB68A6"/>
    <w:rsid w:val="00BB68D6"/>
    <w:rsid w:val="00BC7DB0"/>
    <w:rsid w:val="00BD03C9"/>
    <w:rsid w:val="00BD1E22"/>
    <w:rsid w:val="00BD45CD"/>
    <w:rsid w:val="00BD576D"/>
    <w:rsid w:val="00BD5975"/>
    <w:rsid w:val="00BE0393"/>
    <w:rsid w:val="00BE1471"/>
    <w:rsid w:val="00BE1C8E"/>
    <w:rsid w:val="00BE61C4"/>
    <w:rsid w:val="00BF7645"/>
    <w:rsid w:val="00C00AF9"/>
    <w:rsid w:val="00C01480"/>
    <w:rsid w:val="00C1743D"/>
    <w:rsid w:val="00C17F91"/>
    <w:rsid w:val="00C2568B"/>
    <w:rsid w:val="00C26CC9"/>
    <w:rsid w:val="00C30B1E"/>
    <w:rsid w:val="00C30C5E"/>
    <w:rsid w:val="00C323D3"/>
    <w:rsid w:val="00C3447E"/>
    <w:rsid w:val="00C36532"/>
    <w:rsid w:val="00C422B5"/>
    <w:rsid w:val="00C47735"/>
    <w:rsid w:val="00C54CC4"/>
    <w:rsid w:val="00C6405D"/>
    <w:rsid w:val="00C66F32"/>
    <w:rsid w:val="00C71D24"/>
    <w:rsid w:val="00C751AB"/>
    <w:rsid w:val="00C77662"/>
    <w:rsid w:val="00C77FEF"/>
    <w:rsid w:val="00C80F8D"/>
    <w:rsid w:val="00CB2343"/>
    <w:rsid w:val="00CB2D0A"/>
    <w:rsid w:val="00CB3561"/>
    <w:rsid w:val="00CC49DB"/>
    <w:rsid w:val="00CC5792"/>
    <w:rsid w:val="00CD02EE"/>
    <w:rsid w:val="00CD09DA"/>
    <w:rsid w:val="00CE1DED"/>
    <w:rsid w:val="00CE223E"/>
    <w:rsid w:val="00CE2491"/>
    <w:rsid w:val="00CE7086"/>
    <w:rsid w:val="00CE7C30"/>
    <w:rsid w:val="00CF13E1"/>
    <w:rsid w:val="00CF7B44"/>
    <w:rsid w:val="00D02AD5"/>
    <w:rsid w:val="00D03F07"/>
    <w:rsid w:val="00D04151"/>
    <w:rsid w:val="00D07883"/>
    <w:rsid w:val="00D110CE"/>
    <w:rsid w:val="00D172F2"/>
    <w:rsid w:val="00D21F34"/>
    <w:rsid w:val="00D22032"/>
    <w:rsid w:val="00D228D3"/>
    <w:rsid w:val="00D2363A"/>
    <w:rsid w:val="00D2586C"/>
    <w:rsid w:val="00D31778"/>
    <w:rsid w:val="00D4074B"/>
    <w:rsid w:val="00D5000C"/>
    <w:rsid w:val="00D60F9E"/>
    <w:rsid w:val="00D61282"/>
    <w:rsid w:val="00D61D52"/>
    <w:rsid w:val="00D6383D"/>
    <w:rsid w:val="00D66CF1"/>
    <w:rsid w:val="00D71E7D"/>
    <w:rsid w:val="00D73104"/>
    <w:rsid w:val="00D75807"/>
    <w:rsid w:val="00D80D90"/>
    <w:rsid w:val="00D80F56"/>
    <w:rsid w:val="00D871D4"/>
    <w:rsid w:val="00D92277"/>
    <w:rsid w:val="00D93A0D"/>
    <w:rsid w:val="00DA00D1"/>
    <w:rsid w:val="00DA02AF"/>
    <w:rsid w:val="00DA1614"/>
    <w:rsid w:val="00DA3183"/>
    <w:rsid w:val="00DA49A2"/>
    <w:rsid w:val="00DA6BA0"/>
    <w:rsid w:val="00DC40F2"/>
    <w:rsid w:val="00DC444A"/>
    <w:rsid w:val="00DC5425"/>
    <w:rsid w:val="00DE7B6E"/>
    <w:rsid w:val="00DF26DD"/>
    <w:rsid w:val="00DF3C97"/>
    <w:rsid w:val="00DF4F51"/>
    <w:rsid w:val="00E10750"/>
    <w:rsid w:val="00E107D4"/>
    <w:rsid w:val="00E17E92"/>
    <w:rsid w:val="00E222AA"/>
    <w:rsid w:val="00E240BF"/>
    <w:rsid w:val="00E25CD4"/>
    <w:rsid w:val="00E32D6A"/>
    <w:rsid w:val="00E40118"/>
    <w:rsid w:val="00E42B60"/>
    <w:rsid w:val="00E4624F"/>
    <w:rsid w:val="00E479E6"/>
    <w:rsid w:val="00E52311"/>
    <w:rsid w:val="00E60BD9"/>
    <w:rsid w:val="00E675A6"/>
    <w:rsid w:val="00E75D04"/>
    <w:rsid w:val="00E76FC3"/>
    <w:rsid w:val="00E8319D"/>
    <w:rsid w:val="00E854B5"/>
    <w:rsid w:val="00E876A3"/>
    <w:rsid w:val="00E87CD7"/>
    <w:rsid w:val="00E9025C"/>
    <w:rsid w:val="00E902C8"/>
    <w:rsid w:val="00E913B3"/>
    <w:rsid w:val="00E91752"/>
    <w:rsid w:val="00E93330"/>
    <w:rsid w:val="00EA2733"/>
    <w:rsid w:val="00EB07A2"/>
    <w:rsid w:val="00EB111D"/>
    <w:rsid w:val="00EB23AD"/>
    <w:rsid w:val="00EB4237"/>
    <w:rsid w:val="00EB4F11"/>
    <w:rsid w:val="00EC2121"/>
    <w:rsid w:val="00EC475B"/>
    <w:rsid w:val="00ED0D2F"/>
    <w:rsid w:val="00ED10F4"/>
    <w:rsid w:val="00ED33C8"/>
    <w:rsid w:val="00EE3CED"/>
    <w:rsid w:val="00EE4D65"/>
    <w:rsid w:val="00EE5559"/>
    <w:rsid w:val="00EE5BED"/>
    <w:rsid w:val="00EE7C48"/>
    <w:rsid w:val="00EF00F8"/>
    <w:rsid w:val="00EF2565"/>
    <w:rsid w:val="00EF54F0"/>
    <w:rsid w:val="00F03D9A"/>
    <w:rsid w:val="00F05F1E"/>
    <w:rsid w:val="00F07A2B"/>
    <w:rsid w:val="00F07C1C"/>
    <w:rsid w:val="00F101DD"/>
    <w:rsid w:val="00F117CD"/>
    <w:rsid w:val="00F1670C"/>
    <w:rsid w:val="00F17A73"/>
    <w:rsid w:val="00F21883"/>
    <w:rsid w:val="00F231E2"/>
    <w:rsid w:val="00F23657"/>
    <w:rsid w:val="00F24BF2"/>
    <w:rsid w:val="00F24F32"/>
    <w:rsid w:val="00F36B6A"/>
    <w:rsid w:val="00F3727D"/>
    <w:rsid w:val="00F43A77"/>
    <w:rsid w:val="00F4583E"/>
    <w:rsid w:val="00F45964"/>
    <w:rsid w:val="00F50441"/>
    <w:rsid w:val="00F50722"/>
    <w:rsid w:val="00F55219"/>
    <w:rsid w:val="00F5578F"/>
    <w:rsid w:val="00F56739"/>
    <w:rsid w:val="00F6435F"/>
    <w:rsid w:val="00F650F4"/>
    <w:rsid w:val="00F65FAE"/>
    <w:rsid w:val="00F71EA9"/>
    <w:rsid w:val="00F73898"/>
    <w:rsid w:val="00F74163"/>
    <w:rsid w:val="00F769D2"/>
    <w:rsid w:val="00F76ABB"/>
    <w:rsid w:val="00F839D4"/>
    <w:rsid w:val="00F84415"/>
    <w:rsid w:val="00F92D83"/>
    <w:rsid w:val="00FA07E8"/>
    <w:rsid w:val="00FA419F"/>
    <w:rsid w:val="00FA48BF"/>
    <w:rsid w:val="00FA4F2B"/>
    <w:rsid w:val="00FB2539"/>
    <w:rsid w:val="00FB2C33"/>
    <w:rsid w:val="00FB35AD"/>
    <w:rsid w:val="00FC06F2"/>
    <w:rsid w:val="00FC3588"/>
    <w:rsid w:val="00FC4D3D"/>
    <w:rsid w:val="00FD192E"/>
    <w:rsid w:val="00FD2D52"/>
    <w:rsid w:val="00FD73EF"/>
    <w:rsid w:val="00FE2D0A"/>
    <w:rsid w:val="00FE53FA"/>
    <w:rsid w:val="00FF1EBF"/>
    <w:rsid w:val="00FF4F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har"/>
    <w:uiPriority w:val="9"/>
    <w:semiHidden/>
    <w:unhideWhenUsed/>
    <w:qFormat/>
    <w:rsid w:val="00C66F3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C66F3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66F3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 w:type="character" w:customStyle="1" w:styleId="Ttulo5Char">
    <w:name w:val="Título 5 Char"/>
    <w:basedOn w:val="Fontepargpadro"/>
    <w:link w:val="Ttulo5"/>
    <w:uiPriority w:val="9"/>
    <w:semiHidden/>
    <w:rsid w:val="00C66F32"/>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C66F3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66F32"/>
    <w:rPr>
      <w:rFonts w:asciiTheme="majorHAnsi" w:eastAsiaTheme="majorEastAsia" w:hAnsiTheme="majorHAnsi" w:cstheme="majorBidi"/>
      <w:color w:val="404040" w:themeColor="text1" w:themeTint="BF"/>
      <w:sz w:val="20"/>
      <w:szCs w:val="20"/>
    </w:rPr>
  </w:style>
  <w:style w:type="paragraph" w:styleId="Cabealho">
    <w:name w:val="header"/>
    <w:basedOn w:val="Normal"/>
    <w:link w:val="CabealhoChar"/>
    <w:uiPriority w:val="99"/>
    <w:unhideWhenUsed/>
    <w:rsid w:val="0088354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8354B"/>
  </w:style>
  <w:style w:type="paragraph" w:styleId="Rodap">
    <w:name w:val="footer"/>
    <w:basedOn w:val="Normal"/>
    <w:link w:val="RodapChar"/>
    <w:uiPriority w:val="99"/>
    <w:unhideWhenUsed/>
    <w:rsid w:val="0088354B"/>
    <w:pPr>
      <w:tabs>
        <w:tab w:val="center" w:pos="4252"/>
        <w:tab w:val="right" w:pos="8504"/>
      </w:tabs>
      <w:spacing w:after="0" w:line="240" w:lineRule="auto"/>
    </w:pPr>
  </w:style>
  <w:style w:type="character" w:customStyle="1" w:styleId="RodapChar">
    <w:name w:val="Rodapé Char"/>
    <w:basedOn w:val="Fontepargpadro"/>
    <w:link w:val="Rodap"/>
    <w:uiPriority w:val="99"/>
    <w:rsid w:val="008835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har"/>
    <w:uiPriority w:val="9"/>
    <w:semiHidden/>
    <w:unhideWhenUsed/>
    <w:qFormat/>
    <w:rsid w:val="00C66F3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C66F3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66F3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 w:type="character" w:customStyle="1" w:styleId="Ttulo5Char">
    <w:name w:val="Título 5 Char"/>
    <w:basedOn w:val="Fontepargpadro"/>
    <w:link w:val="Ttulo5"/>
    <w:uiPriority w:val="9"/>
    <w:semiHidden/>
    <w:rsid w:val="00C66F32"/>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C66F3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66F32"/>
    <w:rPr>
      <w:rFonts w:asciiTheme="majorHAnsi" w:eastAsiaTheme="majorEastAsia" w:hAnsiTheme="majorHAnsi" w:cstheme="majorBidi"/>
      <w:color w:val="404040" w:themeColor="text1" w:themeTint="BF"/>
      <w:sz w:val="20"/>
      <w:szCs w:val="20"/>
    </w:rPr>
  </w:style>
  <w:style w:type="paragraph" w:styleId="Cabealho">
    <w:name w:val="header"/>
    <w:basedOn w:val="Normal"/>
    <w:link w:val="CabealhoChar"/>
    <w:uiPriority w:val="99"/>
    <w:unhideWhenUsed/>
    <w:rsid w:val="0088354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8354B"/>
  </w:style>
  <w:style w:type="paragraph" w:styleId="Rodap">
    <w:name w:val="footer"/>
    <w:basedOn w:val="Normal"/>
    <w:link w:val="RodapChar"/>
    <w:uiPriority w:val="99"/>
    <w:unhideWhenUsed/>
    <w:rsid w:val="0088354B"/>
    <w:pPr>
      <w:tabs>
        <w:tab w:val="center" w:pos="4252"/>
        <w:tab w:val="right" w:pos="8504"/>
      </w:tabs>
      <w:spacing w:after="0" w:line="240" w:lineRule="auto"/>
    </w:pPr>
  </w:style>
  <w:style w:type="character" w:customStyle="1" w:styleId="RodapChar">
    <w:name w:val="Rodapé Char"/>
    <w:basedOn w:val="Fontepargpadro"/>
    <w:link w:val="Rodap"/>
    <w:uiPriority w:val="99"/>
    <w:rsid w:val="00883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003711">
      <w:bodyDiv w:val="1"/>
      <w:marLeft w:val="0"/>
      <w:marRight w:val="0"/>
      <w:marTop w:val="0"/>
      <w:marBottom w:val="0"/>
      <w:divBdr>
        <w:top w:val="none" w:sz="0" w:space="0" w:color="auto"/>
        <w:left w:val="none" w:sz="0" w:space="0" w:color="auto"/>
        <w:bottom w:val="none" w:sz="0" w:space="0" w:color="auto"/>
        <w:right w:val="none" w:sz="0" w:space="0" w:color="auto"/>
      </w:divBdr>
    </w:div>
    <w:div w:id="982583311">
      <w:bodyDiv w:val="1"/>
      <w:marLeft w:val="0"/>
      <w:marRight w:val="0"/>
      <w:marTop w:val="0"/>
      <w:marBottom w:val="0"/>
      <w:divBdr>
        <w:top w:val="none" w:sz="0" w:space="0" w:color="auto"/>
        <w:left w:val="none" w:sz="0" w:space="0" w:color="auto"/>
        <w:bottom w:val="none" w:sz="0" w:space="0" w:color="auto"/>
        <w:right w:val="none" w:sz="0" w:space="0" w:color="auto"/>
      </w:divBdr>
    </w:div>
    <w:div w:id="1509639293">
      <w:bodyDiv w:val="1"/>
      <w:marLeft w:val="0"/>
      <w:marRight w:val="0"/>
      <w:marTop w:val="0"/>
      <w:marBottom w:val="0"/>
      <w:divBdr>
        <w:top w:val="none" w:sz="0" w:space="0" w:color="auto"/>
        <w:left w:val="none" w:sz="0" w:space="0" w:color="auto"/>
        <w:bottom w:val="none" w:sz="0" w:space="0" w:color="auto"/>
        <w:right w:val="none" w:sz="0" w:space="0" w:color="auto"/>
      </w:divBdr>
      <w:divsChild>
        <w:div w:id="1762263970">
          <w:marLeft w:val="1008"/>
          <w:marRight w:val="0"/>
          <w:marTop w:val="67"/>
          <w:marBottom w:val="0"/>
          <w:divBdr>
            <w:top w:val="none" w:sz="0" w:space="0" w:color="auto"/>
            <w:left w:val="none" w:sz="0" w:space="0" w:color="auto"/>
            <w:bottom w:val="none" w:sz="0" w:space="0" w:color="auto"/>
            <w:right w:val="none" w:sz="0" w:space="0" w:color="auto"/>
          </w:divBdr>
        </w:div>
      </w:divsChild>
    </w:div>
    <w:div w:id="202450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B75E71-46CB-42EF-AE52-4F9B40160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3589</TotalTime>
  <Pages>49</Pages>
  <Words>13238</Words>
  <Characters>71488</Characters>
  <Application>Microsoft Office Word</Application>
  <DocSecurity>0</DocSecurity>
  <Lines>595</Lines>
  <Paragraphs>169</Paragraphs>
  <ScaleCrop>false</ScaleCrop>
  <HeadingPairs>
    <vt:vector size="2" baseType="variant">
      <vt:variant>
        <vt:lpstr>Título</vt:lpstr>
      </vt:variant>
      <vt:variant>
        <vt:i4>1</vt:i4>
      </vt:variant>
    </vt:vector>
  </HeadingPairs>
  <TitlesOfParts>
    <vt:vector size="1" baseType="lpstr">
      <vt:lpstr/>
    </vt:vector>
  </TitlesOfParts>
  <Company>Intermidia - ICMC</Company>
  <LinksUpToDate>false</LinksUpToDate>
  <CharactersWithSpaces>84557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Zingarelli</dc:creator>
  <cp:keywords/>
  <dc:description/>
  <cp:lastModifiedBy>Matheus Zingarelli</cp:lastModifiedBy>
  <cp:revision>606</cp:revision>
  <dcterms:created xsi:type="dcterms:W3CDTF">2011-06-03T17:34:00Z</dcterms:created>
  <dcterms:modified xsi:type="dcterms:W3CDTF">2011-07-26T19:00:00Z</dcterms:modified>
</cp:coreProperties>
</file>